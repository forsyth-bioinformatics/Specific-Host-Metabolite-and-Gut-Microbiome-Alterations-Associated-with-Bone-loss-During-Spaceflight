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4C422" w14:textId="2C1B9650" w:rsidR="00EE74CD" w:rsidRPr="0029582B" w:rsidRDefault="00EE74CD" w:rsidP="0029582B">
      <w:pPr>
        <w:rPr>
          <w:rFonts w:ascii="Times New Roman" w:hAnsi="Times New Roman" w:cs="Times New Roman"/>
          <w:bCs/>
          <w:sz w:val="36"/>
          <w:szCs w:val="36"/>
        </w:rPr>
      </w:pPr>
      <w:r w:rsidRPr="0029582B">
        <w:rPr>
          <w:rFonts w:ascii="Times New Roman" w:hAnsi="Times New Roman" w:cs="Times New Roman"/>
          <w:bCs/>
          <w:sz w:val="36"/>
          <w:szCs w:val="36"/>
        </w:rPr>
        <w:t>Implicated Connection</w:t>
      </w:r>
      <w:r w:rsidR="00A83717">
        <w:rPr>
          <w:rFonts w:ascii="Times New Roman" w:hAnsi="Times New Roman" w:cs="Times New Roman"/>
          <w:bCs/>
          <w:sz w:val="36"/>
          <w:szCs w:val="36"/>
        </w:rPr>
        <w:t>s</w:t>
      </w:r>
      <w:r w:rsidRPr="0029582B">
        <w:rPr>
          <w:rFonts w:ascii="Times New Roman" w:hAnsi="Times New Roman" w:cs="Times New Roman"/>
          <w:bCs/>
          <w:sz w:val="36"/>
          <w:szCs w:val="36"/>
        </w:rPr>
        <w:t xml:space="preserve"> </w:t>
      </w:r>
      <w:r w:rsidR="000D691C" w:rsidRPr="0029582B">
        <w:rPr>
          <w:rFonts w:ascii="Times New Roman" w:hAnsi="Times New Roman" w:cs="Times New Roman"/>
          <w:bCs/>
          <w:sz w:val="36"/>
          <w:szCs w:val="36"/>
        </w:rPr>
        <w:t>B</w:t>
      </w:r>
      <w:r w:rsidRPr="0029582B">
        <w:rPr>
          <w:rFonts w:ascii="Times New Roman" w:hAnsi="Times New Roman" w:cs="Times New Roman"/>
          <w:bCs/>
          <w:sz w:val="36"/>
          <w:szCs w:val="36"/>
        </w:rPr>
        <w:t xml:space="preserve">etween </w:t>
      </w:r>
      <w:proofErr w:type="gramStart"/>
      <w:r w:rsidRPr="0029582B">
        <w:rPr>
          <w:rFonts w:ascii="Times New Roman" w:hAnsi="Times New Roman" w:cs="Times New Roman"/>
          <w:bCs/>
          <w:sz w:val="36"/>
          <w:szCs w:val="36"/>
        </w:rPr>
        <w:t>The</w:t>
      </w:r>
      <w:proofErr w:type="gramEnd"/>
      <w:r w:rsidRPr="0029582B">
        <w:rPr>
          <w:rFonts w:ascii="Times New Roman" w:hAnsi="Times New Roman" w:cs="Times New Roman"/>
          <w:bCs/>
          <w:sz w:val="36"/>
          <w:szCs w:val="36"/>
        </w:rPr>
        <w:t xml:space="preserve"> </w:t>
      </w:r>
      <w:r w:rsidR="00D9415A">
        <w:rPr>
          <w:rFonts w:ascii="Times New Roman" w:hAnsi="Times New Roman" w:cs="Times New Roman"/>
          <w:bCs/>
          <w:sz w:val="36"/>
          <w:szCs w:val="36"/>
        </w:rPr>
        <w:t xml:space="preserve">Gut </w:t>
      </w:r>
      <w:r w:rsidRPr="0029582B">
        <w:rPr>
          <w:rFonts w:ascii="Times New Roman" w:hAnsi="Times New Roman" w:cs="Times New Roman"/>
          <w:bCs/>
          <w:sz w:val="36"/>
          <w:szCs w:val="36"/>
        </w:rPr>
        <w:t xml:space="preserve">Microbiome and Bone Homeostasis within </w:t>
      </w:r>
      <w:r w:rsidR="00DF10E4">
        <w:rPr>
          <w:rFonts w:ascii="Times New Roman" w:hAnsi="Times New Roman" w:cs="Times New Roman"/>
          <w:bCs/>
          <w:sz w:val="36"/>
          <w:szCs w:val="36"/>
        </w:rPr>
        <w:t>Spaceflight</w:t>
      </w:r>
    </w:p>
    <w:p w14:paraId="65202F6F" w14:textId="01244D08" w:rsidR="00E042DF" w:rsidRDefault="00AF45DA" w:rsidP="00E042DF">
      <w:pPr>
        <w:rPr>
          <w:rFonts w:ascii="Times New Roman" w:hAnsi="Times New Roman" w:cs="Times New Roman"/>
          <w:sz w:val="24"/>
          <w:szCs w:val="24"/>
        </w:rPr>
      </w:pPr>
      <w:r w:rsidRPr="00B62D96">
        <w:rPr>
          <w:rFonts w:ascii="Times New Roman" w:hAnsi="Times New Roman" w:cs="Times New Roman"/>
          <w:sz w:val="24"/>
          <w:szCs w:val="24"/>
        </w:rPr>
        <w:t>Joseph K. Bedree</w:t>
      </w:r>
      <w:r w:rsidR="00512759" w:rsidRPr="00B62D96">
        <w:rPr>
          <w:rFonts w:ascii="Times New Roman" w:hAnsi="Times New Roman" w:cs="Times New Roman"/>
          <w:sz w:val="24"/>
          <w:szCs w:val="24"/>
          <w:vertAlign w:val="superscript"/>
        </w:rPr>
        <w:t>1,2</w:t>
      </w:r>
      <w:r w:rsidR="003B2A6A">
        <w:rPr>
          <w:rFonts w:ascii="Times New Roman" w:hAnsi="Times New Roman" w:cs="Times New Roman"/>
          <w:sz w:val="24"/>
          <w:szCs w:val="24"/>
          <w:vertAlign w:val="superscript"/>
        </w:rPr>
        <w:t>*</w:t>
      </w:r>
      <w:r w:rsidR="004A1DBE">
        <w:rPr>
          <w:rFonts w:ascii="Times New Roman" w:hAnsi="Times New Roman" w:cs="Times New Roman"/>
          <w:sz w:val="24"/>
          <w:szCs w:val="24"/>
        </w:rPr>
        <w:t>,</w:t>
      </w:r>
      <w:r w:rsidR="00116072">
        <w:rPr>
          <w:rFonts w:ascii="Times New Roman" w:hAnsi="Times New Roman" w:cs="Times New Roman"/>
          <w:sz w:val="24"/>
          <w:szCs w:val="24"/>
        </w:rPr>
        <w:t xml:space="preserve"> </w:t>
      </w:r>
      <w:r w:rsidR="00CE5806">
        <w:rPr>
          <w:rFonts w:ascii="Times New Roman" w:hAnsi="Times New Roman" w:cs="Times New Roman"/>
          <w:sz w:val="24"/>
          <w:szCs w:val="24"/>
        </w:rPr>
        <w:t>Kristopher Kerns</w:t>
      </w:r>
      <w:r w:rsidR="0063571E">
        <w:rPr>
          <w:rFonts w:ascii="Times New Roman" w:hAnsi="Times New Roman" w:cs="Times New Roman"/>
          <w:sz w:val="24"/>
          <w:szCs w:val="24"/>
          <w:vertAlign w:val="superscript"/>
        </w:rPr>
        <w:t>3</w:t>
      </w:r>
      <w:r w:rsidR="00CE5806">
        <w:rPr>
          <w:rFonts w:ascii="Times New Roman" w:hAnsi="Times New Roman" w:cs="Times New Roman"/>
          <w:sz w:val="24"/>
          <w:szCs w:val="24"/>
        </w:rPr>
        <w:t>,</w:t>
      </w:r>
      <w:r w:rsidR="0063571E">
        <w:rPr>
          <w:rFonts w:ascii="Times New Roman" w:hAnsi="Times New Roman" w:cs="Times New Roman"/>
          <w:sz w:val="24"/>
          <w:szCs w:val="24"/>
        </w:rPr>
        <w:t xml:space="preserve"> </w:t>
      </w:r>
      <w:proofErr w:type="spellStart"/>
      <w:r w:rsidR="0063571E">
        <w:rPr>
          <w:rFonts w:ascii="Times New Roman" w:hAnsi="Times New Roman" w:cs="Times New Roman"/>
          <w:sz w:val="24"/>
          <w:szCs w:val="24"/>
        </w:rPr>
        <w:t>T</w:t>
      </w:r>
      <w:r w:rsidR="00965813">
        <w:rPr>
          <w:rFonts w:ascii="Times New Roman" w:hAnsi="Times New Roman" w:cs="Times New Roman"/>
          <w:sz w:val="24"/>
          <w:szCs w:val="24"/>
        </w:rPr>
        <w:t>sute</w:t>
      </w:r>
      <w:proofErr w:type="spellEnd"/>
      <w:r w:rsidR="00965813">
        <w:rPr>
          <w:rFonts w:ascii="Times New Roman" w:hAnsi="Times New Roman" w:cs="Times New Roman"/>
          <w:sz w:val="24"/>
          <w:szCs w:val="24"/>
        </w:rPr>
        <w:t xml:space="preserve"> </w:t>
      </w:r>
      <w:r w:rsidR="00965813" w:rsidRPr="00965813">
        <w:rPr>
          <w:rFonts w:ascii="Times New Roman" w:hAnsi="Times New Roman" w:cs="Times New Roman"/>
          <w:sz w:val="24"/>
          <w:szCs w:val="24"/>
        </w:rPr>
        <w:t>Chen</w:t>
      </w:r>
      <w:r w:rsidR="00965813" w:rsidRPr="00965813">
        <w:rPr>
          <w:rFonts w:ascii="Times New Roman" w:hAnsi="Times New Roman" w:cs="Times New Roman"/>
          <w:sz w:val="24"/>
          <w:szCs w:val="24"/>
          <w:vertAlign w:val="superscript"/>
        </w:rPr>
        <w:t>2</w:t>
      </w:r>
      <w:r w:rsidR="00760B2F">
        <w:rPr>
          <w:rFonts w:ascii="Times New Roman" w:hAnsi="Times New Roman" w:cs="Times New Roman"/>
          <w:sz w:val="24"/>
          <w:szCs w:val="24"/>
          <w:vertAlign w:val="superscript"/>
        </w:rPr>
        <w:t>,</w:t>
      </w:r>
      <w:r w:rsidR="0063571E">
        <w:rPr>
          <w:rFonts w:ascii="Times New Roman" w:hAnsi="Times New Roman" w:cs="Times New Roman"/>
          <w:sz w:val="24"/>
          <w:szCs w:val="24"/>
          <w:vertAlign w:val="superscript"/>
        </w:rPr>
        <w:t>4</w:t>
      </w:r>
      <w:r w:rsidR="00965813">
        <w:rPr>
          <w:rFonts w:ascii="Times New Roman" w:hAnsi="Times New Roman" w:cs="Times New Roman"/>
          <w:sz w:val="24"/>
          <w:szCs w:val="24"/>
        </w:rPr>
        <w:t xml:space="preserve">, </w:t>
      </w:r>
      <w:r w:rsidR="001C7A82">
        <w:rPr>
          <w:rFonts w:ascii="Times New Roman" w:hAnsi="Times New Roman" w:cs="Times New Roman"/>
          <w:sz w:val="24"/>
          <w:szCs w:val="24"/>
        </w:rPr>
        <w:t xml:space="preserve">Bruno P. </w:t>
      </w:r>
      <w:r w:rsidR="001C7A82" w:rsidRPr="001C7A82">
        <w:rPr>
          <w:rFonts w:ascii="Times New Roman" w:hAnsi="Times New Roman" w:cs="Times New Roman"/>
          <w:sz w:val="24"/>
          <w:szCs w:val="24"/>
        </w:rPr>
        <w:t>Lima</w:t>
      </w:r>
      <w:r w:rsidR="007F119B" w:rsidRPr="007F119B">
        <w:rPr>
          <w:rFonts w:ascii="Times New Roman" w:hAnsi="Times New Roman" w:cs="Times New Roman"/>
          <w:sz w:val="24"/>
          <w:szCs w:val="24"/>
          <w:vertAlign w:val="superscript"/>
        </w:rPr>
        <w:t>5</w:t>
      </w:r>
      <w:r w:rsidR="007F119B">
        <w:rPr>
          <w:rFonts w:ascii="Times New Roman" w:hAnsi="Times New Roman" w:cs="Times New Roman"/>
          <w:sz w:val="24"/>
          <w:szCs w:val="24"/>
        </w:rPr>
        <w:t>,</w:t>
      </w:r>
      <w:r w:rsidR="00A430AC">
        <w:rPr>
          <w:rFonts w:ascii="Times New Roman" w:hAnsi="Times New Roman" w:cs="Times New Roman"/>
          <w:sz w:val="24"/>
          <w:szCs w:val="24"/>
        </w:rPr>
        <w:t xml:space="preserve"> Guo Liu</w:t>
      </w:r>
      <w:r w:rsidR="00A430AC" w:rsidRPr="00116072">
        <w:rPr>
          <w:rFonts w:ascii="Times New Roman" w:hAnsi="Times New Roman" w:cs="Times New Roman"/>
          <w:sz w:val="24"/>
          <w:szCs w:val="24"/>
          <w:vertAlign w:val="superscript"/>
        </w:rPr>
        <w:t>1</w:t>
      </w:r>
      <w:r w:rsidR="00A430AC">
        <w:rPr>
          <w:rFonts w:ascii="Times New Roman" w:hAnsi="Times New Roman" w:cs="Times New Roman"/>
          <w:sz w:val="24"/>
          <w:szCs w:val="24"/>
        </w:rPr>
        <w:t xml:space="preserve">, </w:t>
      </w:r>
      <w:r w:rsidR="00A430AC" w:rsidRPr="00B62D96">
        <w:rPr>
          <w:rFonts w:ascii="Times New Roman" w:hAnsi="Times New Roman" w:cs="Times New Roman"/>
          <w:sz w:val="24"/>
          <w:szCs w:val="24"/>
        </w:rPr>
        <w:t>Pin Ha</w:t>
      </w:r>
      <w:r w:rsidR="00131A73">
        <w:rPr>
          <w:rFonts w:ascii="Times New Roman" w:hAnsi="Times New Roman" w:cs="Times New Roman"/>
          <w:sz w:val="24"/>
          <w:szCs w:val="24"/>
          <w:vertAlign w:val="superscript"/>
        </w:rPr>
        <w:t>6</w:t>
      </w:r>
      <w:r w:rsidR="00A430AC">
        <w:rPr>
          <w:rFonts w:ascii="Times New Roman" w:hAnsi="Times New Roman" w:cs="Times New Roman"/>
          <w:sz w:val="24"/>
          <w:szCs w:val="24"/>
          <w:vertAlign w:val="superscript"/>
        </w:rPr>
        <w:t>,</w:t>
      </w:r>
      <w:r w:rsidR="00131A73">
        <w:rPr>
          <w:rFonts w:ascii="Times New Roman" w:hAnsi="Times New Roman" w:cs="Times New Roman"/>
          <w:sz w:val="24"/>
          <w:szCs w:val="24"/>
          <w:vertAlign w:val="superscript"/>
        </w:rPr>
        <w:t>7</w:t>
      </w:r>
      <w:r w:rsidR="00A430AC" w:rsidRPr="00B62D96">
        <w:rPr>
          <w:rFonts w:ascii="Times New Roman" w:hAnsi="Times New Roman" w:cs="Times New Roman"/>
          <w:sz w:val="24"/>
          <w:szCs w:val="24"/>
        </w:rPr>
        <w:t>,</w:t>
      </w:r>
      <w:r w:rsidR="00A430AC">
        <w:rPr>
          <w:rFonts w:ascii="Times New Roman" w:hAnsi="Times New Roman" w:cs="Times New Roman"/>
          <w:sz w:val="24"/>
          <w:szCs w:val="24"/>
        </w:rPr>
        <w:t xml:space="preserve"> </w:t>
      </w:r>
      <w:proofErr w:type="spellStart"/>
      <w:r w:rsidR="00A430AC">
        <w:rPr>
          <w:rFonts w:ascii="Times New Roman" w:hAnsi="Times New Roman" w:cs="Times New Roman"/>
          <w:sz w:val="24"/>
          <w:szCs w:val="24"/>
        </w:rPr>
        <w:t>J</w:t>
      </w:r>
      <w:r w:rsidR="00A430AC" w:rsidRPr="00965813">
        <w:rPr>
          <w:rFonts w:ascii="Times New Roman" w:hAnsi="Times New Roman" w:cs="Times New Roman"/>
          <w:sz w:val="24"/>
          <w:szCs w:val="24"/>
        </w:rPr>
        <w:t>iayu</w:t>
      </w:r>
      <w:proofErr w:type="spellEnd"/>
      <w:r w:rsidR="00A430AC" w:rsidRPr="00B62D96">
        <w:rPr>
          <w:rFonts w:ascii="Times New Roman" w:hAnsi="Times New Roman" w:cs="Times New Roman"/>
          <w:sz w:val="24"/>
          <w:szCs w:val="24"/>
        </w:rPr>
        <w:t xml:space="preserve"> Shi</w:t>
      </w:r>
      <w:r w:rsidR="00131A73">
        <w:rPr>
          <w:rFonts w:ascii="Times New Roman" w:hAnsi="Times New Roman" w:cs="Times New Roman"/>
          <w:sz w:val="24"/>
          <w:szCs w:val="24"/>
          <w:vertAlign w:val="superscript"/>
        </w:rPr>
        <w:t>8</w:t>
      </w:r>
      <w:r w:rsidR="00A430AC" w:rsidRPr="00B62D96">
        <w:rPr>
          <w:rFonts w:ascii="Times New Roman" w:hAnsi="Times New Roman" w:cs="Times New Roman"/>
          <w:sz w:val="24"/>
          <w:szCs w:val="24"/>
        </w:rPr>
        <w:t>,</w:t>
      </w:r>
      <w:r w:rsidR="009E586D">
        <w:rPr>
          <w:rFonts w:ascii="Times New Roman" w:hAnsi="Times New Roman" w:cs="Times New Roman"/>
          <w:sz w:val="24"/>
          <w:szCs w:val="24"/>
        </w:rPr>
        <w:t xml:space="preserve"> </w:t>
      </w:r>
      <w:proofErr w:type="spellStart"/>
      <w:r w:rsidR="009E586D" w:rsidRPr="00B62D96">
        <w:rPr>
          <w:rFonts w:ascii="Times New Roman" w:hAnsi="Times New Roman" w:cs="Times New Roman"/>
          <w:sz w:val="24"/>
          <w:szCs w:val="24"/>
        </w:rPr>
        <w:t>Hsin</w:t>
      </w:r>
      <w:proofErr w:type="spellEnd"/>
      <w:r w:rsidR="009E586D" w:rsidRPr="00B62D96">
        <w:rPr>
          <w:rFonts w:ascii="Times New Roman" w:hAnsi="Times New Roman" w:cs="Times New Roman"/>
          <w:sz w:val="24"/>
          <w:szCs w:val="24"/>
        </w:rPr>
        <w:t xml:space="preserve"> </w:t>
      </w:r>
      <w:proofErr w:type="spellStart"/>
      <w:r w:rsidR="009E586D" w:rsidRPr="00B62D96">
        <w:rPr>
          <w:rFonts w:ascii="Times New Roman" w:hAnsi="Times New Roman" w:cs="Times New Roman"/>
          <w:sz w:val="24"/>
          <w:szCs w:val="24"/>
        </w:rPr>
        <w:t>Chuan</w:t>
      </w:r>
      <w:proofErr w:type="spellEnd"/>
      <w:r w:rsidR="009E586D" w:rsidRPr="00B62D96">
        <w:rPr>
          <w:rFonts w:ascii="Times New Roman" w:hAnsi="Times New Roman" w:cs="Times New Roman"/>
          <w:sz w:val="24"/>
          <w:szCs w:val="24"/>
        </w:rPr>
        <w:t xml:space="preserve"> Pan</w:t>
      </w:r>
      <w:r w:rsidR="009E586D">
        <w:rPr>
          <w:rFonts w:ascii="Times New Roman" w:hAnsi="Times New Roman" w:cs="Times New Roman"/>
          <w:sz w:val="24"/>
          <w:szCs w:val="24"/>
          <w:vertAlign w:val="superscript"/>
        </w:rPr>
        <w:t>1,</w:t>
      </w:r>
      <w:r w:rsidR="00892DCF">
        <w:rPr>
          <w:rFonts w:ascii="Times New Roman" w:hAnsi="Times New Roman" w:cs="Times New Roman"/>
          <w:sz w:val="24"/>
          <w:szCs w:val="24"/>
          <w:vertAlign w:val="superscript"/>
        </w:rPr>
        <w:t>8</w:t>
      </w:r>
      <w:r w:rsidR="009E586D">
        <w:rPr>
          <w:rFonts w:ascii="Times New Roman" w:hAnsi="Times New Roman" w:cs="Times New Roman"/>
          <w:sz w:val="24"/>
          <w:szCs w:val="24"/>
        </w:rPr>
        <w:t xml:space="preserve">, </w:t>
      </w:r>
      <w:r w:rsidR="00A430AC" w:rsidRPr="00B62D96">
        <w:rPr>
          <w:rFonts w:ascii="Times New Roman" w:hAnsi="Times New Roman" w:cs="Times New Roman"/>
          <w:sz w:val="24"/>
          <w:szCs w:val="24"/>
        </w:rPr>
        <w:t xml:space="preserve">Jong </w:t>
      </w:r>
      <w:proofErr w:type="spellStart"/>
      <w:r w:rsidR="00A430AC" w:rsidRPr="00B62D96">
        <w:rPr>
          <w:rFonts w:ascii="Times New Roman" w:hAnsi="Times New Roman" w:cs="Times New Roman"/>
          <w:sz w:val="24"/>
          <w:szCs w:val="24"/>
        </w:rPr>
        <w:t>Kil</w:t>
      </w:r>
      <w:proofErr w:type="spellEnd"/>
      <w:r w:rsidR="00A430AC" w:rsidRPr="00B62D96">
        <w:rPr>
          <w:rFonts w:ascii="Times New Roman" w:hAnsi="Times New Roman" w:cs="Times New Roman"/>
          <w:sz w:val="24"/>
          <w:szCs w:val="24"/>
        </w:rPr>
        <w:t xml:space="preserve"> Kim</w:t>
      </w:r>
      <w:r w:rsidR="00A430AC">
        <w:rPr>
          <w:rFonts w:ascii="Times New Roman" w:hAnsi="Times New Roman" w:cs="Times New Roman"/>
          <w:sz w:val="24"/>
          <w:szCs w:val="24"/>
          <w:vertAlign w:val="superscript"/>
        </w:rPr>
        <w:t>1,</w:t>
      </w:r>
      <w:r w:rsidR="00892DCF">
        <w:rPr>
          <w:rFonts w:ascii="Times New Roman" w:hAnsi="Times New Roman" w:cs="Times New Roman"/>
          <w:sz w:val="24"/>
          <w:szCs w:val="24"/>
          <w:vertAlign w:val="superscript"/>
        </w:rPr>
        <w:t>8</w:t>
      </w:r>
      <w:r w:rsidR="00A430AC" w:rsidRPr="00B62D96">
        <w:rPr>
          <w:rFonts w:ascii="Times New Roman" w:hAnsi="Times New Roman" w:cs="Times New Roman"/>
          <w:sz w:val="24"/>
          <w:szCs w:val="24"/>
        </w:rPr>
        <w:t>,</w:t>
      </w:r>
      <w:r w:rsidR="00A430AC">
        <w:rPr>
          <w:rFonts w:ascii="Times New Roman" w:hAnsi="Times New Roman" w:cs="Times New Roman"/>
          <w:sz w:val="24"/>
          <w:szCs w:val="24"/>
        </w:rPr>
        <w:t xml:space="preserve"> Luan Tran</w:t>
      </w:r>
      <w:r w:rsidR="00A430AC">
        <w:rPr>
          <w:rFonts w:ascii="Times New Roman" w:hAnsi="Times New Roman" w:cs="Times New Roman"/>
          <w:sz w:val="24"/>
          <w:szCs w:val="24"/>
          <w:vertAlign w:val="superscript"/>
        </w:rPr>
        <w:t>1</w:t>
      </w:r>
      <w:r w:rsidR="00A430AC">
        <w:rPr>
          <w:rFonts w:ascii="Times New Roman" w:hAnsi="Times New Roman" w:cs="Times New Roman"/>
          <w:sz w:val="24"/>
          <w:szCs w:val="24"/>
        </w:rPr>
        <w:t>,</w:t>
      </w:r>
      <w:r w:rsidR="001C7A82" w:rsidRPr="007F119B">
        <w:rPr>
          <w:rFonts w:ascii="Times New Roman" w:hAnsi="Times New Roman" w:cs="Times New Roman"/>
          <w:sz w:val="24"/>
          <w:szCs w:val="24"/>
          <w:vertAlign w:val="superscript"/>
        </w:rPr>
        <w:t xml:space="preserve"> </w:t>
      </w:r>
      <w:r w:rsidR="007F119B" w:rsidRPr="001C7A82">
        <w:rPr>
          <w:rFonts w:ascii="Times New Roman" w:hAnsi="Times New Roman" w:cs="Times New Roman"/>
          <w:sz w:val="24"/>
          <w:szCs w:val="24"/>
        </w:rPr>
        <w:t>Samuel</w:t>
      </w:r>
      <w:r w:rsidR="007F119B">
        <w:rPr>
          <w:rFonts w:ascii="Times New Roman" w:hAnsi="Times New Roman" w:cs="Times New Roman"/>
          <w:sz w:val="24"/>
          <w:szCs w:val="24"/>
        </w:rPr>
        <w:t xml:space="preserve"> S. Minot</w:t>
      </w:r>
      <w:r w:rsidR="00892DCF">
        <w:rPr>
          <w:rFonts w:ascii="Times New Roman" w:hAnsi="Times New Roman" w:cs="Times New Roman"/>
          <w:sz w:val="24"/>
          <w:szCs w:val="24"/>
          <w:vertAlign w:val="superscript"/>
        </w:rPr>
        <w:t>9</w:t>
      </w:r>
      <w:r w:rsidR="007F119B">
        <w:rPr>
          <w:rFonts w:ascii="Times New Roman" w:hAnsi="Times New Roman" w:cs="Times New Roman"/>
          <w:sz w:val="24"/>
          <w:szCs w:val="24"/>
        </w:rPr>
        <w:t>,</w:t>
      </w:r>
      <w:r w:rsidR="007F119B">
        <w:rPr>
          <w:rFonts w:ascii="Times New Roman" w:hAnsi="Times New Roman" w:cs="Times New Roman"/>
          <w:sz w:val="24"/>
          <w:szCs w:val="24"/>
          <w:vertAlign w:val="superscript"/>
        </w:rPr>
        <w:t xml:space="preserve"> </w:t>
      </w:r>
      <w:r w:rsidR="00191203">
        <w:rPr>
          <w:rFonts w:ascii="Times New Roman" w:hAnsi="Times New Roman" w:cs="Times New Roman"/>
          <w:sz w:val="24"/>
          <w:szCs w:val="24"/>
        </w:rPr>
        <w:t>Erik L. Hendricksen</w:t>
      </w:r>
      <w:r w:rsidR="00191203" w:rsidRPr="003645F4">
        <w:rPr>
          <w:rFonts w:ascii="Times New Roman" w:hAnsi="Times New Roman" w:cs="Times New Roman"/>
          <w:sz w:val="24"/>
          <w:szCs w:val="24"/>
          <w:vertAlign w:val="superscript"/>
        </w:rPr>
        <w:t>3</w:t>
      </w:r>
      <w:r w:rsidR="00191203">
        <w:rPr>
          <w:rFonts w:ascii="Times New Roman" w:hAnsi="Times New Roman" w:cs="Times New Roman"/>
          <w:sz w:val="24"/>
          <w:szCs w:val="24"/>
        </w:rPr>
        <w:t>,</w:t>
      </w:r>
      <w:r w:rsidR="007F119B">
        <w:rPr>
          <w:rFonts w:ascii="Times New Roman" w:hAnsi="Times New Roman" w:cs="Times New Roman"/>
          <w:sz w:val="24"/>
          <w:szCs w:val="24"/>
        </w:rPr>
        <w:t xml:space="preserve"> </w:t>
      </w:r>
      <w:r w:rsidR="006C5056">
        <w:rPr>
          <w:rFonts w:ascii="Times New Roman" w:hAnsi="Times New Roman" w:cs="Times New Roman"/>
          <w:sz w:val="24"/>
          <w:szCs w:val="24"/>
        </w:rPr>
        <w:t>Ella Lamont</w:t>
      </w:r>
      <w:r w:rsidR="006C5056">
        <w:rPr>
          <w:rFonts w:ascii="Times New Roman" w:hAnsi="Times New Roman" w:cs="Times New Roman"/>
          <w:sz w:val="24"/>
          <w:szCs w:val="24"/>
          <w:vertAlign w:val="superscript"/>
        </w:rPr>
        <w:t>3</w:t>
      </w:r>
      <w:r w:rsidR="006C5056">
        <w:rPr>
          <w:rFonts w:ascii="Times New Roman" w:hAnsi="Times New Roman" w:cs="Times New Roman"/>
          <w:sz w:val="24"/>
          <w:szCs w:val="24"/>
        </w:rPr>
        <w:t xml:space="preserve">, </w:t>
      </w:r>
      <w:r w:rsidR="003C4CBE">
        <w:rPr>
          <w:rFonts w:ascii="Times New Roman" w:hAnsi="Times New Roman" w:cs="Times New Roman"/>
          <w:sz w:val="24"/>
          <w:szCs w:val="24"/>
        </w:rPr>
        <w:t>Fabian Schulte</w:t>
      </w:r>
      <w:r w:rsidR="00892DCF">
        <w:rPr>
          <w:rFonts w:ascii="Times New Roman" w:hAnsi="Times New Roman" w:cs="Times New Roman"/>
          <w:sz w:val="24"/>
          <w:szCs w:val="24"/>
          <w:vertAlign w:val="superscript"/>
        </w:rPr>
        <w:t>10</w:t>
      </w:r>
      <w:r w:rsidR="003C4CBE">
        <w:rPr>
          <w:rFonts w:ascii="Times New Roman" w:hAnsi="Times New Roman" w:cs="Times New Roman"/>
          <w:sz w:val="24"/>
          <w:szCs w:val="24"/>
        </w:rPr>
        <w:t>, Markus Hardt</w:t>
      </w:r>
      <w:r w:rsidR="00892DCF" w:rsidRPr="00892DCF">
        <w:rPr>
          <w:rFonts w:ascii="Times New Roman" w:hAnsi="Times New Roman" w:cs="Times New Roman"/>
          <w:sz w:val="24"/>
          <w:szCs w:val="24"/>
          <w:vertAlign w:val="superscript"/>
        </w:rPr>
        <w:t>10,11</w:t>
      </w:r>
      <w:r w:rsidR="003C4CBE">
        <w:rPr>
          <w:rFonts w:ascii="Times New Roman" w:hAnsi="Times New Roman" w:cs="Times New Roman"/>
          <w:sz w:val="24"/>
          <w:szCs w:val="24"/>
        </w:rPr>
        <w:t xml:space="preserve">, </w:t>
      </w:r>
      <w:r w:rsidR="006E1FF1">
        <w:rPr>
          <w:rFonts w:ascii="Times New Roman" w:hAnsi="Times New Roman" w:cs="Times New Roman"/>
          <w:sz w:val="24"/>
          <w:szCs w:val="24"/>
        </w:rPr>
        <w:t>Danielle Stephens</w:t>
      </w:r>
      <w:r w:rsidR="008E06B1" w:rsidRPr="008E06B1">
        <w:rPr>
          <w:rFonts w:ascii="Times New Roman" w:hAnsi="Times New Roman" w:cs="Times New Roman"/>
          <w:sz w:val="24"/>
          <w:szCs w:val="24"/>
          <w:vertAlign w:val="superscript"/>
        </w:rPr>
        <w:t>12</w:t>
      </w:r>
      <w:r w:rsidR="006E1FF1">
        <w:rPr>
          <w:rFonts w:ascii="Times New Roman" w:hAnsi="Times New Roman" w:cs="Times New Roman"/>
          <w:sz w:val="24"/>
          <w:szCs w:val="24"/>
        </w:rPr>
        <w:t>, Michele Patel</w:t>
      </w:r>
      <w:r w:rsidR="008E06B1" w:rsidRPr="008E06B1">
        <w:rPr>
          <w:rFonts w:ascii="Times New Roman" w:hAnsi="Times New Roman" w:cs="Times New Roman"/>
          <w:sz w:val="24"/>
          <w:szCs w:val="24"/>
          <w:vertAlign w:val="superscript"/>
        </w:rPr>
        <w:t>12</w:t>
      </w:r>
      <w:r w:rsidR="006E1FF1">
        <w:rPr>
          <w:rFonts w:ascii="Times New Roman" w:hAnsi="Times New Roman" w:cs="Times New Roman"/>
          <w:sz w:val="24"/>
          <w:szCs w:val="24"/>
        </w:rPr>
        <w:t xml:space="preserve">, </w:t>
      </w:r>
      <w:r w:rsidR="003F1DFD">
        <w:rPr>
          <w:rFonts w:ascii="Times New Roman" w:hAnsi="Times New Roman" w:cs="Times New Roman"/>
          <w:sz w:val="24"/>
          <w:szCs w:val="24"/>
        </w:rPr>
        <w:t>Alexis Kokaras</w:t>
      </w:r>
      <w:r w:rsidR="003F1DFD" w:rsidRPr="007B2419">
        <w:rPr>
          <w:rFonts w:ascii="Times New Roman" w:hAnsi="Times New Roman" w:cs="Times New Roman"/>
          <w:sz w:val="24"/>
          <w:szCs w:val="24"/>
          <w:vertAlign w:val="superscript"/>
        </w:rPr>
        <w:t>2</w:t>
      </w:r>
      <w:r w:rsidR="003F1DFD">
        <w:rPr>
          <w:rFonts w:ascii="Times New Roman" w:hAnsi="Times New Roman" w:cs="Times New Roman"/>
          <w:sz w:val="24"/>
          <w:szCs w:val="24"/>
        </w:rPr>
        <w:t xml:space="preserve">, </w:t>
      </w:r>
      <w:r w:rsidRPr="00B62D96">
        <w:rPr>
          <w:rFonts w:ascii="Times New Roman" w:hAnsi="Times New Roman" w:cs="Times New Roman"/>
          <w:sz w:val="24"/>
          <w:szCs w:val="24"/>
        </w:rPr>
        <w:t>Louis Stodieck</w:t>
      </w:r>
      <w:r w:rsidR="008E06B1">
        <w:rPr>
          <w:rFonts w:ascii="Times New Roman" w:hAnsi="Times New Roman" w:cs="Times New Roman"/>
          <w:sz w:val="24"/>
          <w:szCs w:val="24"/>
          <w:vertAlign w:val="superscript"/>
        </w:rPr>
        <w:t>13</w:t>
      </w:r>
      <w:r w:rsidRPr="00B62D96">
        <w:rPr>
          <w:rFonts w:ascii="Times New Roman" w:hAnsi="Times New Roman" w:cs="Times New Roman"/>
          <w:sz w:val="24"/>
          <w:szCs w:val="24"/>
        </w:rPr>
        <w:t>,</w:t>
      </w:r>
      <w:r w:rsidR="00510563">
        <w:rPr>
          <w:rFonts w:ascii="Times New Roman" w:hAnsi="Times New Roman" w:cs="Times New Roman"/>
          <w:sz w:val="24"/>
          <w:szCs w:val="24"/>
        </w:rPr>
        <w:t xml:space="preserve"> </w:t>
      </w:r>
      <w:proofErr w:type="spellStart"/>
      <w:r w:rsidR="00B535E1" w:rsidRPr="00B535E1">
        <w:rPr>
          <w:rFonts w:ascii="Times New Roman" w:hAnsi="Times New Roman" w:cs="Times New Roman"/>
          <w:sz w:val="24"/>
          <w:szCs w:val="24"/>
        </w:rPr>
        <w:t>Yasaman</w:t>
      </w:r>
      <w:proofErr w:type="spellEnd"/>
      <w:r w:rsidR="00B535E1" w:rsidRPr="00B535E1">
        <w:rPr>
          <w:rFonts w:ascii="Times New Roman" w:hAnsi="Times New Roman" w:cs="Times New Roman"/>
          <w:sz w:val="24"/>
          <w:szCs w:val="24"/>
        </w:rPr>
        <w:t xml:space="preserve"> Shirazi</w:t>
      </w:r>
      <w:r w:rsidR="00436B41">
        <w:rPr>
          <w:rFonts w:ascii="Times New Roman" w:hAnsi="Times New Roman" w:cs="Times New Roman"/>
          <w:sz w:val="24"/>
          <w:szCs w:val="24"/>
        </w:rPr>
        <w:t>-Fard</w:t>
      </w:r>
      <w:r w:rsidR="008E06B1">
        <w:rPr>
          <w:rFonts w:ascii="Times New Roman" w:hAnsi="Times New Roman" w:cs="Times New Roman"/>
          <w:sz w:val="24"/>
          <w:szCs w:val="24"/>
          <w:vertAlign w:val="superscript"/>
        </w:rPr>
        <w:t>14</w:t>
      </w:r>
      <w:r w:rsidR="00B535E1">
        <w:rPr>
          <w:rFonts w:ascii="Times New Roman" w:hAnsi="Times New Roman" w:cs="Times New Roman"/>
          <w:sz w:val="24"/>
          <w:szCs w:val="24"/>
        </w:rPr>
        <w:t xml:space="preserve">, </w:t>
      </w:r>
      <w:r w:rsidR="0074469F">
        <w:rPr>
          <w:rFonts w:ascii="Times New Roman" w:hAnsi="Times New Roman" w:cs="Times New Roman"/>
          <w:sz w:val="24"/>
          <w:szCs w:val="24"/>
        </w:rPr>
        <w:t>Ben</w:t>
      </w:r>
      <w:r w:rsidR="00910C0A">
        <w:rPr>
          <w:rFonts w:ascii="Times New Roman" w:hAnsi="Times New Roman" w:cs="Times New Roman"/>
          <w:sz w:val="24"/>
          <w:szCs w:val="24"/>
        </w:rPr>
        <w:t>jamin</w:t>
      </w:r>
      <w:r w:rsidR="0074469F">
        <w:rPr>
          <w:rFonts w:ascii="Times New Roman" w:hAnsi="Times New Roman" w:cs="Times New Roman"/>
          <w:sz w:val="24"/>
          <w:szCs w:val="24"/>
        </w:rPr>
        <w:t xml:space="preserve"> Wu</w:t>
      </w:r>
      <w:r w:rsidR="00EC200A">
        <w:rPr>
          <w:rFonts w:ascii="Times New Roman" w:hAnsi="Times New Roman" w:cs="Times New Roman"/>
          <w:sz w:val="24"/>
          <w:szCs w:val="24"/>
          <w:vertAlign w:val="superscript"/>
        </w:rPr>
        <w:t>15,16,17</w:t>
      </w:r>
      <w:r w:rsidR="00D31E29">
        <w:rPr>
          <w:rFonts w:ascii="Times New Roman" w:hAnsi="Times New Roman" w:cs="Times New Roman"/>
          <w:sz w:val="24"/>
          <w:szCs w:val="24"/>
        </w:rPr>
        <w:t>,</w:t>
      </w:r>
      <w:r w:rsidRPr="00B62D96">
        <w:rPr>
          <w:rFonts w:ascii="Times New Roman" w:hAnsi="Times New Roman" w:cs="Times New Roman"/>
          <w:sz w:val="24"/>
          <w:szCs w:val="24"/>
        </w:rPr>
        <w:t xml:space="preserve"> </w:t>
      </w:r>
      <w:proofErr w:type="spellStart"/>
      <w:r w:rsidRPr="00B62D96">
        <w:rPr>
          <w:rFonts w:ascii="Times New Roman" w:hAnsi="Times New Roman" w:cs="Times New Roman"/>
          <w:sz w:val="24"/>
          <w:szCs w:val="24"/>
        </w:rPr>
        <w:t>Jin</w:t>
      </w:r>
      <w:proofErr w:type="spellEnd"/>
      <w:r w:rsidRPr="00B62D96">
        <w:rPr>
          <w:rFonts w:ascii="Times New Roman" w:hAnsi="Times New Roman" w:cs="Times New Roman"/>
          <w:sz w:val="24"/>
          <w:szCs w:val="24"/>
        </w:rPr>
        <w:t xml:space="preserve"> </w:t>
      </w:r>
      <w:proofErr w:type="spellStart"/>
      <w:r w:rsidRPr="00B62D96">
        <w:rPr>
          <w:rFonts w:ascii="Times New Roman" w:hAnsi="Times New Roman" w:cs="Times New Roman"/>
          <w:sz w:val="24"/>
          <w:szCs w:val="24"/>
        </w:rPr>
        <w:t>Hee</w:t>
      </w:r>
      <w:proofErr w:type="spellEnd"/>
      <w:r w:rsidRPr="00B62D96">
        <w:rPr>
          <w:rFonts w:ascii="Times New Roman" w:hAnsi="Times New Roman" w:cs="Times New Roman"/>
          <w:sz w:val="24"/>
          <w:szCs w:val="24"/>
        </w:rPr>
        <w:t xml:space="preserve"> Kwak</w:t>
      </w:r>
      <w:r w:rsidR="00F12B04">
        <w:rPr>
          <w:rFonts w:ascii="Times New Roman" w:hAnsi="Times New Roman" w:cs="Times New Roman"/>
          <w:sz w:val="24"/>
          <w:szCs w:val="24"/>
          <w:vertAlign w:val="superscript"/>
        </w:rPr>
        <w:t>6</w:t>
      </w:r>
      <w:r w:rsidRPr="00B62D96">
        <w:rPr>
          <w:rFonts w:ascii="Times New Roman" w:hAnsi="Times New Roman" w:cs="Times New Roman"/>
          <w:sz w:val="24"/>
          <w:szCs w:val="24"/>
        </w:rPr>
        <w:t>, Kang Ting</w:t>
      </w:r>
      <w:r w:rsidR="00232C1A">
        <w:rPr>
          <w:rFonts w:ascii="Times New Roman" w:hAnsi="Times New Roman" w:cs="Times New Roman"/>
          <w:sz w:val="24"/>
          <w:szCs w:val="24"/>
          <w:vertAlign w:val="superscript"/>
        </w:rPr>
        <w:t>8</w:t>
      </w:r>
      <w:r w:rsidR="00F31B94">
        <w:rPr>
          <w:rFonts w:ascii="Times New Roman" w:hAnsi="Times New Roman" w:cs="Times New Roman"/>
          <w:sz w:val="24"/>
          <w:szCs w:val="24"/>
          <w:vertAlign w:val="superscript"/>
        </w:rPr>
        <w:t>,</w:t>
      </w:r>
      <w:r w:rsidR="007D5CB1">
        <w:rPr>
          <w:rFonts w:ascii="Times New Roman" w:hAnsi="Times New Roman" w:cs="Times New Roman"/>
          <w:sz w:val="24"/>
          <w:szCs w:val="24"/>
          <w:vertAlign w:val="superscript"/>
        </w:rPr>
        <w:t>17</w:t>
      </w:r>
      <w:r w:rsidRPr="00B62D96">
        <w:rPr>
          <w:rFonts w:ascii="Times New Roman" w:hAnsi="Times New Roman" w:cs="Times New Roman"/>
          <w:sz w:val="24"/>
          <w:szCs w:val="24"/>
        </w:rPr>
        <w:t>, Chia Soo</w:t>
      </w:r>
      <w:r w:rsidR="009070F5">
        <w:rPr>
          <w:rFonts w:ascii="Times New Roman" w:hAnsi="Times New Roman" w:cs="Times New Roman"/>
          <w:sz w:val="24"/>
          <w:szCs w:val="24"/>
          <w:vertAlign w:val="superscript"/>
        </w:rPr>
        <w:t>7,17</w:t>
      </w:r>
      <w:r w:rsidRPr="00B62D96">
        <w:rPr>
          <w:rFonts w:ascii="Times New Roman" w:hAnsi="Times New Roman" w:cs="Times New Roman"/>
          <w:sz w:val="24"/>
          <w:szCs w:val="24"/>
        </w:rPr>
        <w:t>,</w:t>
      </w:r>
      <w:r w:rsidR="009854F1">
        <w:rPr>
          <w:rFonts w:ascii="Times New Roman" w:hAnsi="Times New Roman" w:cs="Times New Roman"/>
          <w:sz w:val="24"/>
          <w:szCs w:val="24"/>
        </w:rPr>
        <w:t xml:space="preserve"> </w:t>
      </w:r>
      <w:r w:rsidR="00A72389">
        <w:rPr>
          <w:rFonts w:ascii="Times New Roman" w:hAnsi="Times New Roman" w:cs="Times New Roman"/>
          <w:sz w:val="24"/>
          <w:szCs w:val="24"/>
        </w:rPr>
        <w:t>Jeffrey S. McLean</w:t>
      </w:r>
      <w:r w:rsidR="006A5F23">
        <w:rPr>
          <w:rFonts w:ascii="Times New Roman" w:hAnsi="Times New Roman" w:cs="Times New Roman"/>
          <w:sz w:val="24"/>
          <w:szCs w:val="24"/>
          <w:vertAlign w:val="superscript"/>
        </w:rPr>
        <w:t>3</w:t>
      </w:r>
      <w:r w:rsidR="00A72389">
        <w:rPr>
          <w:rFonts w:ascii="Times New Roman" w:hAnsi="Times New Roman" w:cs="Times New Roman"/>
          <w:sz w:val="24"/>
          <w:szCs w:val="24"/>
        </w:rPr>
        <w:t xml:space="preserve">, </w:t>
      </w:r>
      <w:r w:rsidR="00910C0A" w:rsidRPr="00B62D96">
        <w:rPr>
          <w:rFonts w:ascii="Times New Roman" w:hAnsi="Times New Roman" w:cs="Times New Roman"/>
          <w:sz w:val="24"/>
          <w:szCs w:val="24"/>
        </w:rPr>
        <w:t>Xuesong He</w:t>
      </w:r>
      <w:r w:rsidR="00910C0A" w:rsidRPr="00B62D96">
        <w:rPr>
          <w:rFonts w:ascii="Times New Roman" w:hAnsi="Times New Roman" w:cs="Times New Roman"/>
          <w:sz w:val="24"/>
          <w:szCs w:val="24"/>
          <w:vertAlign w:val="superscript"/>
        </w:rPr>
        <w:t>2</w:t>
      </w:r>
      <w:r w:rsidR="00910C0A">
        <w:rPr>
          <w:rFonts w:ascii="Times New Roman" w:hAnsi="Times New Roman" w:cs="Times New Roman"/>
          <w:sz w:val="24"/>
          <w:szCs w:val="24"/>
        </w:rPr>
        <w:t>,</w:t>
      </w:r>
      <w:r w:rsidR="00910C0A">
        <w:rPr>
          <w:rFonts w:ascii="Times New Roman" w:hAnsi="Times New Roman" w:cs="Times New Roman"/>
          <w:sz w:val="24"/>
          <w:szCs w:val="24"/>
          <w:vertAlign w:val="superscript"/>
        </w:rPr>
        <w:t xml:space="preserve"> </w:t>
      </w:r>
      <w:r w:rsidRPr="00B62D96">
        <w:rPr>
          <w:rFonts w:ascii="Times New Roman" w:hAnsi="Times New Roman" w:cs="Times New Roman"/>
          <w:sz w:val="24"/>
          <w:szCs w:val="24"/>
        </w:rPr>
        <w:t>Wenyuan Shi</w:t>
      </w:r>
      <w:r w:rsidR="004C364B">
        <w:rPr>
          <w:rFonts w:ascii="Times New Roman" w:hAnsi="Times New Roman" w:cs="Times New Roman"/>
          <w:sz w:val="24"/>
          <w:szCs w:val="24"/>
          <w:vertAlign w:val="superscript"/>
        </w:rPr>
        <w:t>2</w:t>
      </w:r>
      <w:r w:rsidR="00382BB7">
        <w:rPr>
          <w:rFonts w:ascii="Times New Roman" w:hAnsi="Times New Roman" w:cs="Times New Roman"/>
          <w:sz w:val="24"/>
          <w:szCs w:val="24"/>
          <w:vertAlign w:val="superscript"/>
        </w:rPr>
        <w:t>,</w:t>
      </w:r>
      <w:r w:rsidR="007D5CB1">
        <w:rPr>
          <w:rFonts w:ascii="Times New Roman" w:hAnsi="Times New Roman" w:cs="Times New Roman"/>
          <w:sz w:val="24"/>
          <w:szCs w:val="24"/>
          <w:vertAlign w:val="superscript"/>
        </w:rPr>
        <w:t>1</w:t>
      </w:r>
      <w:r w:rsidR="00AE0667">
        <w:rPr>
          <w:rFonts w:ascii="Times New Roman" w:hAnsi="Times New Roman" w:cs="Times New Roman"/>
          <w:sz w:val="24"/>
          <w:szCs w:val="24"/>
          <w:vertAlign w:val="superscript"/>
        </w:rPr>
        <w:t>8</w:t>
      </w:r>
      <w:r w:rsidR="00D079C4">
        <w:rPr>
          <w:rFonts w:ascii="Times New Roman" w:hAnsi="Times New Roman" w:cs="Times New Roman"/>
          <w:sz w:val="24"/>
          <w:szCs w:val="24"/>
          <w:vertAlign w:val="superscript"/>
        </w:rPr>
        <w:t>*</w:t>
      </w:r>
    </w:p>
    <w:p w14:paraId="36B2FE9B" w14:textId="77777777" w:rsidR="003E39FF" w:rsidRDefault="004E7A9A" w:rsidP="003E39FF">
      <w:pPr>
        <w:spacing w:line="240" w:lineRule="auto"/>
        <w:contextualSpacing/>
        <w:rPr>
          <w:rFonts w:ascii="Times New Roman" w:eastAsia="Calibri" w:hAnsi="Times New Roman" w:cs="Times New Roman"/>
          <w:iCs/>
          <w:sz w:val="24"/>
          <w:szCs w:val="24"/>
        </w:rPr>
      </w:pPr>
      <w:r w:rsidRPr="00B62D96">
        <w:rPr>
          <w:rFonts w:ascii="Times New Roman" w:eastAsia="Calibri" w:hAnsi="Times New Roman" w:cs="Times New Roman"/>
          <w:sz w:val="24"/>
          <w:szCs w:val="24"/>
        </w:rPr>
        <w:br/>
      </w:r>
      <w:r w:rsidRPr="00B62D96">
        <w:rPr>
          <w:rFonts w:ascii="Times New Roman" w:eastAsia="Calibri" w:hAnsi="Times New Roman" w:cs="Times New Roman"/>
          <w:iCs/>
          <w:sz w:val="24"/>
          <w:szCs w:val="24"/>
          <w:vertAlign w:val="superscript"/>
        </w:rPr>
        <w:t xml:space="preserve">1 </w:t>
      </w:r>
      <w:r w:rsidRPr="00B62D96">
        <w:rPr>
          <w:rFonts w:ascii="Times New Roman" w:eastAsia="Calibri" w:hAnsi="Times New Roman" w:cs="Times New Roman"/>
          <w:iCs/>
          <w:sz w:val="24"/>
          <w:szCs w:val="24"/>
        </w:rPr>
        <w:t>Section of Oral Biology, Division of Oral Biology and Medicine, School of Dentistry, University of California</w:t>
      </w:r>
      <w:r w:rsidR="00400781" w:rsidRPr="00B62D96">
        <w:rPr>
          <w:rFonts w:ascii="Times New Roman" w:eastAsia="Calibri" w:hAnsi="Times New Roman" w:cs="Times New Roman"/>
          <w:iCs/>
          <w:sz w:val="24"/>
          <w:szCs w:val="24"/>
        </w:rPr>
        <w:t>-</w:t>
      </w:r>
      <w:r w:rsidRPr="00B62D96">
        <w:rPr>
          <w:rFonts w:ascii="Times New Roman" w:eastAsia="Calibri" w:hAnsi="Times New Roman" w:cs="Times New Roman"/>
          <w:iCs/>
          <w:sz w:val="24"/>
          <w:szCs w:val="24"/>
        </w:rPr>
        <w:t>Los Angeles, Los Angeles, CA</w:t>
      </w:r>
      <w:r w:rsidR="00004E4E">
        <w:rPr>
          <w:rFonts w:ascii="Times New Roman" w:eastAsia="Calibri" w:hAnsi="Times New Roman" w:cs="Times New Roman"/>
          <w:iCs/>
          <w:sz w:val="24"/>
          <w:szCs w:val="24"/>
        </w:rPr>
        <w:t xml:space="preserve"> 90095</w:t>
      </w:r>
    </w:p>
    <w:p w14:paraId="698D7B8F" w14:textId="4E1C81F9" w:rsidR="004E7A9A" w:rsidRDefault="004E7A9A" w:rsidP="003E39FF">
      <w:pPr>
        <w:spacing w:line="240" w:lineRule="auto"/>
        <w:contextualSpacing/>
        <w:rPr>
          <w:rFonts w:ascii="Times New Roman" w:eastAsia="Calibri" w:hAnsi="Times New Roman" w:cs="Times New Roman"/>
          <w:iCs/>
          <w:sz w:val="24"/>
          <w:szCs w:val="24"/>
        </w:rPr>
      </w:pPr>
      <w:r w:rsidRPr="00B62D96">
        <w:rPr>
          <w:rFonts w:ascii="Times New Roman" w:eastAsia="Calibri" w:hAnsi="Times New Roman" w:cs="Times New Roman"/>
          <w:iCs/>
          <w:sz w:val="24"/>
          <w:szCs w:val="24"/>
          <w:vertAlign w:val="superscript"/>
        </w:rPr>
        <w:t xml:space="preserve">2 </w:t>
      </w:r>
      <w:r w:rsidRPr="00B62D96">
        <w:rPr>
          <w:rFonts w:ascii="Times New Roman" w:eastAsia="Calibri" w:hAnsi="Times New Roman" w:cs="Times New Roman"/>
          <w:iCs/>
          <w:sz w:val="24"/>
          <w:szCs w:val="24"/>
        </w:rPr>
        <w:t>Department of Microbiology, The Forsyth Institute; Cambridge, MA</w:t>
      </w:r>
      <w:r w:rsidR="00004E4E">
        <w:rPr>
          <w:rFonts w:ascii="Times New Roman" w:eastAsia="Calibri" w:hAnsi="Times New Roman" w:cs="Times New Roman"/>
          <w:iCs/>
          <w:sz w:val="24"/>
          <w:szCs w:val="24"/>
        </w:rPr>
        <w:t xml:space="preserve"> 02142</w:t>
      </w:r>
    </w:p>
    <w:p w14:paraId="09EE7930" w14:textId="629A8B45" w:rsidR="0063571E" w:rsidRDefault="0063571E" w:rsidP="003E39FF">
      <w:pPr>
        <w:spacing w:after="0" w:line="240" w:lineRule="auto"/>
        <w:contextualSpacing/>
        <w:rPr>
          <w:ins w:id="0" w:author="Joseph Bedree" w:date="2020-09-25T11:29:00Z"/>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3</w:t>
      </w:r>
      <w:r w:rsidR="008A6D65">
        <w:rPr>
          <w:rFonts w:ascii="Times New Roman" w:eastAsia="Calibri" w:hAnsi="Times New Roman" w:cs="Times New Roman"/>
          <w:iCs/>
          <w:sz w:val="24"/>
          <w:szCs w:val="24"/>
          <w:vertAlign w:val="superscript"/>
        </w:rPr>
        <w:t xml:space="preserve"> </w:t>
      </w:r>
      <w:r w:rsidR="008A6D65" w:rsidRPr="00A72389">
        <w:rPr>
          <w:rFonts w:ascii="Times New Roman" w:eastAsia="Calibri" w:hAnsi="Times New Roman" w:cs="Times New Roman"/>
          <w:iCs/>
          <w:sz w:val="24"/>
          <w:szCs w:val="24"/>
        </w:rPr>
        <w:t xml:space="preserve">Department of Periodontics, School of Dentistry, University of Washington, Seattle, WA </w:t>
      </w:r>
      <w:r w:rsidR="008A6D65">
        <w:rPr>
          <w:rFonts w:ascii="Times New Roman" w:eastAsia="Calibri" w:hAnsi="Times New Roman" w:cs="Times New Roman"/>
          <w:iCs/>
          <w:sz w:val="24"/>
          <w:szCs w:val="24"/>
        </w:rPr>
        <w:t>98195</w:t>
      </w:r>
    </w:p>
    <w:p w14:paraId="215F7FBF" w14:textId="3F7B0686" w:rsidR="00DA379F" w:rsidRDefault="003561D4" w:rsidP="003E39FF">
      <w:pPr>
        <w:spacing w:after="0" w:line="240" w:lineRule="auto"/>
        <w:contextualSpacing/>
        <w:rPr>
          <w:rFonts w:ascii="Times New Roman" w:hAnsi="Times New Roman" w:cs="Times New Roman"/>
          <w:sz w:val="24"/>
          <w:szCs w:val="24"/>
        </w:rPr>
      </w:pPr>
      <w:r>
        <w:rPr>
          <w:rFonts w:ascii="Times New Roman" w:eastAsia="Calibri" w:hAnsi="Times New Roman" w:cs="Times New Roman"/>
          <w:iCs/>
          <w:sz w:val="24"/>
          <w:szCs w:val="24"/>
          <w:vertAlign w:val="superscript"/>
        </w:rPr>
        <w:t>4</w:t>
      </w:r>
      <w:r w:rsidR="00DA379F" w:rsidRPr="00B74D06">
        <w:t xml:space="preserve"> </w:t>
      </w:r>
      <w:r w:rsidR="00DA379F" w:rsidRPr="00B74D06">
        <w:rPr>
          <w:rFonts w:ascii="Times New Roman" w:hAnsi="Times New Roman" w:cs="Times New Roman"/>
          <w:sz w:val="24"/>
          <w:szCs w:val="24"/>
        </w:rPr>
        <w:t>Department of Oral Medicine, Infection and Immunity, Harvard School of Dental Medicine, Boston, MA 02115</w:t>
      </w:r>
    </w:p>
    <w:p w14:paraId="6DB617CC" w14:textId="0DA68C66" w:rsidR="00D003C8" w:rsidRDefault="007F119B" w:rsidP="004E7A9A">
      <w:pPr>
        <w:spacing w:after="0" w:line="240" w:lineRule="auto"/>
        <w:rPr>
          <w:rFonts w:ascii="Times New Roman" w:hAnsi="Times New Roman" w:cs="Times New Roman"/>
          <w:sz w:val="24"/>
          <w:szCs w:val="24"/>
        </w:rPr>
      </w:pPr>
      <w:r>
        <w:rPr>
          <w:rFonts w:ascii="Times New Roman" w:hAnsi="Times New Roman" w:cs="Times New Roman"/>
          <w:sz w:val="24"/>
          <w:szCs w:val="24"/>
          <w:vertAlign w:val="superscript"/>
        </w:rPr>
        <w:t>5</w:t>
      </w:r>
      <w:r w:rsidR="00D003C8">
        <w:rPr>
          <w:rFonts w:ascii="Times New Roman" w:hAnsi="Times New Roman" w:cs="Times New Roman"/>
          <w:sz w:val="24"/>
          <w:szCs w:val="24"/>
        </w:rPr>
        <w:t xml:space="preserve"> </w:t>
      </w:r>
      <w:r w:rsidR="00D003C8" w:rsidRPr="00753A80">
        <w:rPr>
          <w:rFonts w:ascii="Times New Roman" w:hAnsi="Times New Roman" w:cs="Times New Roman"/>
          <w:sz w:val="24"/>
          <w:szCs w:val="24"/>
        </w:rPr>
        <w:t>Department</w:t>
      </w:r>
      <w:r w:rsidR="00D003C8">
        <w:rPr>
          <w:rFonts w:ascii="Times New Roman" w:hAnsi="Times New Roman" w:cs="Times New Roman"/>
          <w:sz w:val="24"/>
          <w:szCs w:val="24"/>
        </w:rPr>
        <w:t xml:space="preserve"> of Diagnostic and Biological Sciences, University of Minnesota, Minneapolis, MN 55455</w:t>
      </w:r>
    </w:p>
    <w:p w14:paraId="3DAB4161" w14:textId="6BC43B78" w:rsidR="009E586D" w:rsidRPr="00B62D96" w:rsidRDefault="00131A73" w:rsidP="009E586D">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6</w:t>
      </w:r>
      <w:r w:rsidR="009E586D" w:rsidRPr="00B62D96">
        <w:rPr>
          <w:rFonts w:ascii="Times New Roman" w:eastAsia="Calibri" w:hAnsi="Times New Roman" w:cs="Times New Roman"/>
          <w:sz w:val="24"/>
          <w:szCs w:val="24"/>
        </w:rPr>
        <w:t xml:space="preserve"> </w:t>
      </w:r>
      <w:r w:rsidR="009E586D" w:rsidRPr="00B62D96">
        <w:rPr>
          <w:rFonts w:ascii="Times New Roman" w:hAnsi="Times New Roman" w:cs="Times New Roman"/>
          <w:sz w:val="24"/>
          <w:szCs w:val="24"/>
        </w:rPr>
        <w:t>Section of Orthodontics, Division of Growth &amp; Development, School of Dentistry,</w:t>
      </w:r>
      <w:r w:rsidR="009E586D" w:rsidRPr="00B62D96">
        <w:rPr>
          <w:rFonts w:ascii="Times New Roman" w:eastAsia="Calibri" w:hAnsi="Times New Roman" w:cs="Times New Roman"/>
          <w:iCs/>
          <w:sz w:val="24"/>
          <w:szCs w:val="24"/>
        </w:rPr>
        <w:t xml:space="preserve"> University of California-Los Angeles, Los Angeles, CA</w:t>
      </w:r>
      <w:r w:rsidR="009E586D">
        <w:rPr>
          <w:rFonts w:ascii="Times New Roman" w:eastAsia="Calibri" w:hAnsi="Times New Roman" w:cs="Times New Roman"/>
          <w:iCs/>
          <w:sz w:val="24"/>
          <w:szCs w:val="24"/>
        </w:rPr>
        <w:t xml:space="preserve"> 90095</w:t>
      </w:r>
    </w:p>
    <w:p w14:paraId="6DF7FD74" w14:textId="0D4AA8B9" w:rsidR="009E586D" w:rsidRDefault="00131A73" w:rsidP="009E586D">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7</w:t>
      </w:r>
      <w:r w:rsidR="009E586D" w:rsidRPr="00B62D96">
        <w:rPr>
          <w:rFonts w:ascii="Times New Roman" w:eastAsia="Calibri" w:hAnsi="Times New Roman" w:cs="Times New Roman"/>
          <w:iCs/>
          <w:sz w:val="24"/>
          <w:szCs w:val="24"/>
        </w:rPr>
        <w:t xml:space="preserve"> </w:t>
      </w:r>
      <w:r w:rsidR="009E586D" w:rsidRPr="00B62D96">
        <w:rPr>
          <w:rFonts w:ascii="Times New Roman" w:hAnsi="Times New Roman" w:cs="Times New Roman"/>
          <w:sz w:val="24"/>
          <w:szCs w:val="24"/>
        </w:rPr>
        <w:t xml:space="preserve">Division of Plastic and Reconstructive Surgery, </w:t>
      </w:r>
      <w:r w:rsidR="009E586D">
        <w:rPr>
          <w:rFonts w:ascii="Times New Roman" w:hAnsi="Times New Roman" w:cs="Times New Roman"/>
          <w:sz w:val="24"/>
          <w:szCs w:val="24"/>
        </w:rPr>
        <w:t xml:space="preserve">School of Medicine, </w:t>
      </w:r>
      <w:r w:rsidR="009E586D" w:rsidRPr="00B62D96">
        <w:rPr>
          <w:rFonts w:ascii="Times New Roman" w:eastAsia="Calibri" w:hAnsi="Times New Roman" w:cs="Times New Roman"/>
          <w:iCs/>
          <w:sz w:val="24"/>
          <w:szCs w:val="24"/>
        </w:rPr>
        <w:t>University of California-Los Angeles, Los Angeles, CA</w:t>
      </w:r>
      <w:r w:rsidR="009E586D">
        <w:rPr>
          <w:rFonts w:ascii="Times New Roman" w:eastAsia="Calibri" w:hAnsi="Times New Roman" w:cs="Times New Roman"/>
          <w:iCs/>
          <w:sz w:val="24"/>
          <w:szCs w:val="24"/>
        </w:rPr>
        <w:t xml:space="preserve"> 90095</w:t>
      </w:r>
    </w:p>
    <w:p w14:paraId="229D6301" w14:textId="4503E564" w:rsidR="009E586D" w:rsidRDefault="00131A73" w:rsidP="009E586D">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 xml:space="preserve">8 </w:t>
      </w:r>
      <w:r w:rsidR="009E586D" w:rsidRPr="00637DA5">
        <w:rPr>
          <w:rFonts w:ascii="Times New Roman" w:eastAsia="Calibri" w:hAnsi="Times New Roman" w:cs="Times New Roman"/>
          <w:iCs/>
          <w:sz w:val="24"/>
          <w:szCs w:val="24"/>
        </w:rPr>
        <w:t>Department of Orthodontics and Pediatric Dentistry, School of Dentistry, University of Michigan, Ann Arbor, M</w:t>
      </w:r>
      <w:r w:rsidR="009E586D">
        <w:rPr>
          <w:rFonts w:ascii="Times New Roman" w:eastAsia="Calibri" w:hAnsi="Times New Roman" w:cs="Times New Roman"/>
          <w:iCs/>
          <w:sz w:val="24"/>
          <w:szCs w:val="24"/>
        </w:rPr>
        <w:t xml:space="preserve">I </w:t>
      </w:r>
      <w:r w:rsidR="009E586D" w:rsidRPr="00FD1349">
        <w:rPr>
          <w:rFonts w:ascii="Times New Roman" w:eastAsia="Calibri" w:hAnsi="Times New Roman" w:cs="Times New Roman"/>
          <w:iCs/>
          <w:sz w:val="24"/>
          <w:szCs w:val="24"/>
        </w:rPr>
        <w:t>48109</w:t>
      </w:r>
    </w:p>
    <w:p w14:paraId="73BC7C56" w14:textId="759C0D1B" w:rsidR="00194313" w:rsidRPr="00637DA5" w:rsidRDefault="00892DCF" w:rsidP="00637DA5">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 xml:space="preserve">9 </w:t>
      </w:r>
      <w:r w:rsidR="003561D4" w:rsidRPr="003561D4">
        <w:rPr>
          <w:rFonts w:ascii="Times New Roman" w:eastAsia="Calibri" w:hAnsi="Times New Roman" w:cs="Times New Roman"/>
          <w:iCs/>
          <w:sz w:val="24"/>
          <w:szCs w:val="24"/>
        </w:rPr>
        <w:t xml:space="preserve">Microbiome Research Initiative, Fred Hutchinson Cancer Research Center, Seattle, </w:t>
      </w:r>
      <w:r w:rsidR="00FD1349">
        <w:rPr>
          <w:rFonts w:ascii="Times New Roman" w:eastAsia="Calibri" w:hAnsi="Times New Roman" w:cs="Times New Roman"/>
          <w:iCs/>
          <w:sz w:val="24"/>
          <w:szCs w:val="24"/>
        </w:rPr>
        <w:t xml:space="preserve">WA </w:t>
      </w:r>
      <w:r w:rsidR="004D58FB" w:rsidRPr="004D58FB">
        <w:rPr>
          <w:rFonts w:ascii="Times New Roman" w:eastAsia="Calibri" w:hAnsi="Times New Roman" w:cs="Times New Roman"/>
          <w:iCs/>
          <w:sz w:val="24"/>
          <w:szCs w:val="24"/>
        </w:rPr>
        <w:t>98109</w:t>
      </w:r>
    </w:p>
    <w:p w14:paraId="6AEB78BA" w14:textId="0434FF15" w:rsidR="00194313" w:rsidRPr="00194313" w:rsidRDefault="00892DCF" w:rsidP="00194313">
      <w:pPr>
        <w:spacing w:after="0" w:line="240" w:lineRule="auto"/>
        <w:rPr>
          <w:rFonts w:ascii="Times New Roman" w:eastAsia="Calibri" w:hAnsi="Times New Roman" w:cs="Times New Roman"/>
          <w:iCs/>
          <w:sz w:val="24"/>
          <w:szCs w:val="24"/>
        </w:rPr>
      </w:pPr>
      <w:r w:rsidRPr="00892DCF">
        <w:rPr>
          <w:rFonts w:ascii="Times New Roman" w:eastAsia="Calibri" w:hAnsi="Times New Roman" w:cs="Times New Roman"/>
          <w:iCs/>
          <w:sz w:val="24"/>
          <w:szCs w:val="24"/>
          <w:vertAlign w:val="superscript"/>
        </w:rPr>
        <w:t xml:space="preserve">10 </w:t>
      </w:r>
      <w:r w:rsidR="00194313" w:rsidRPr="00194313">
        <w:rPr>
          <w:rFonts w:ascii="Times New Roman" w:eastAsia="Calibri" w:hAnsi="Times New Roman" w:cs="Times New Roman"/>
          <w:iCs/>
          <w:sz w:val="24"/>
          <w:szCs w:val="24"/>
        </w:rPr>
        <w:t>Forsyth Center for Salivary Diagnostics, Department of Applied Oral Sciences, The Forsyth Institute</w:t>
      </w:r>
      <w:r w:rsidR="00C908A6">
        <w:rPr>
          <w:rFonts w:ascii="Times New Roman" w:eastAsia="Calibri" w:hAnsi="Times New Roman" w:cs="Times New Roman"/>
          <w:iCs/>
          <w:sz w:val="24"/>
          <w:szCs w:val="24"/>
        </w:rPr>
        <w:t xml:space="preserve">, </w:t>
      </w:r>
      <w:r w:rsidR="00C908A6" w:rsidRPr="00B62D96">
        <w:rPr>
          <w:rFonts w:ascii="Times New Roman" w:eastAsia="Calibri" w:hAnsi="Times New Roman" w:cs="Times New Roman"/>
          <w:iCs/>
          <w:sz w:val="24"/>
          <w:szCs w:val="24"/>
        </w:rPr>
        <w:t>Cambridge, MA</w:t>
      </w:r>
      <w:r w:rsidR="00C908A6">
        <w:rPr>
          <w:rFonts w:ascii="Times New Roman" w:eastAsia="Calibri" w:hAnsi="Times New Roman" w:cs="Times New Roman"/>
          <w:iCs/>
          <w:sz w:val="24"/>
          <w:szCs w:val="24"/>
        </w:rPr>
        <w:t xml:space="preserve"> 02142</w:t>
      </w:r>
    </w:p>
    <w:p w14:paraId="5DC181D5" w14:textId="608F7588" w:rsidR="00411167" w:rsidRDefault="00892DCF" w:rsidP="00194313">
      <w:pPr>
        <w:spacing w:after="0" w:line="240" w:lineRule="auto"/>
        <w:rPr>
          <w:rFonts w:ascii="Times New Roman" w:eastAsia="Calibri" w:hAnsi="Times New Roman" w:cs="Times New Roman"/>
          <w:iCs/>
          <w:sz w:val="24"/>
          <w:szCs w:val="24"/>
        </w:rPr>
      </w:pPr>
      <w:r w:rsidRPr="00892DCF">
        <w:rPr>
          <w:rFonts w:ascii="Times New Roman" w:eastAsia="Calibri" w:hAnsi="Times New Roman" w:cs="Times New Roman"/>
          <w:iCs/>
          <w:sz w:val="24"/>
          <w:szCs w:val="24"/>
          <w:vertAlign w:val="superscript"/>
        </w:rPr>
        <w:t xml:space="preserve">11 </w:t>
      </w:r>
      <w:r w:rsidR="00194313" w:rsidRPr="00194313">
        <w:rPr>
          <w:rFonts w:ascii="Times New Roman" w:eastAsia="Calibri" w:hAnsi="Times New Roman" w:cs="Times New Roman"/>
          <w:iCs/>
          <w:sz w:val="24"/>
          <w:szCs w:val="24"/>
        </w:rPr>
        <w:t>Harvard School of Dental Medicine, Department of Developmental Biology</w:t>
      </w:r>
      <w:r w:rsidR="00C908A6">
        <w:rPr>
          <w:rFonts w:ascii="Times New Roman" w:eastAsia="Calibri" w:hAnsi="Times New Roman" w:cs="Times New Roman"/>
          <w:iCs/>
          <w:sz w:val="24"/>
          <w:szCs w:val="24"/>
        </w:rPr>
        <w:t xml:space="preserve">, </w:t>
      </w:r>
      <w:r w:rsidR="00C908A6" w:rsidRPr="00C908A6">
        <w:rPr>
          <w:rFonts w:ascii="Times New Roman" w:eastAsia="Calibri" w:hAnsi="Times New Roman" w:cs="Times New Roman"/>
          <w:iCs/>
          <w:sz w:val="24"/>
          <w:szCs w:val="24"/>
        </w:rPr>
        <w:t>Boston, MA 02115</w:t>
      </w:r>
    </w:p>
    <w:p w14:paraId="77B69B74" w14:textId="5A37D4A4" w:rsidR="00D67D7E" w:rsidRPr="00194313" w:rsidRDefault="00D67D7E" w:rsidP="00D67D7E">
      <w:pPr>
        <w:spacing w:after="0" w:line="240" w:lineRule="auto"/>
        <w:rPr>
          <w:rFonts w:ascii="Times New Roman" w:eastAsia="Calibri" w:hAnsi="Times New Roman" w:cs="Times New Roman"/>
          <w:iCs/>
          <w:sz w:val="24"/>
          <w:szCs w:val="24"/>
        </w:rPr>
      </w:pPr>
      <w:r w:rsidRPr="00D67D7E">
        <w:rPr>
          <w:rFonts w:ascii="Times New Roman" w:eastAsia="Calibri" w:hAnsi="Times New Roman" w:cs="Times New Roman"/>
          <w:iCs/>
          <w:sz w:val="24"/>
          <w:szCs w:val="24"/>
          <w:vertAlign w:val="superscript"/>
        </w:rPr>
        <w:t>12</w:t>
      </w:r>
      <w:r>
        <w:rPr>
          <w:rFonts w:ascii="Times New Roman" w:eastAsia="Calibri" w:hAnsi="Times New Roman" w:cs="Times New Roman"/>
          <w:iCs/>
          <w:sz w:val="24"/>
          <w:szCs w:val="24"/>
        </w:rPr>
        <w:t>Multiplex Core</w:t>
      </w:r>
      <w:r w:rsidRPr="00194313">
        <w:rPr>
          <w:rFonts w:ascii="Times New Roman" w:eastAsia="Calibri" w:hAnsi="Times New Roman" w:cs="Times New Roman"/>
          <w:iCs/>
          <w:sz w:val="24"/>
          <w:szCs w:val="24"/>
        </w:rPr>
        <w:t>, Department of Applied Oral Sciences, The Forsyth Institute</w:t>
      </w:r>
      <w:r>
        <w:rPr>
          <w:rFonts w:ascii="Times New Roman" w:eastAsia="Calibri" w:hAnsi="Times New Roman" w:cs="Times New Roman"/>
          <w:iCs/>
          <w:sz w:val="24"/>
          <w:szCs w:val="24"/>
        </w:rPr>
        <w:t xml:space="preserve">, </w:t>
      </w:r>
      <w:r w:rsidRPr="00B62D96">
        <w:rPr>
          <w:rFonts w:ascii="Times New Roman" w:eastAsia="Calibri" w:hAnsi="Times New Roman" w:cs="Times New Roman"/>
          <w:iCs/>
          <w:sz w:val="24"/>
          <w:szCs w:val="24"/>
        </w:rPr>
        <w:t>Cambridge, MA</w:t>
      </w:r>
      <w:r>
        <w:rPr>
          <w:rFonts w:ascii="Times New Roman" w:eastAsia="Calibri" w:hAnsi="Times New Roman" w:cs="Times New Roman"/>
          <w:iCs/>
          <w:sz w:val="24"/>
          <w:szCs w:val="24"/>
        </w:rPr>
        <w:t xml:space="preserve"> 02142</w:t>
      </w:r>
    </w:p>
    <w:p w14:paraId="3DD30D9C" w14:textId="029F2A34" w:rsidR="00544D49" w:rsidRDefault="008E06B1" w:rsidP="00411167">
      <w:pPr>
        <w:spacing w:after="0" w:line="240" w:lineRule="auto"/>
        <w:rPr>
          <w:rFonts w:ascii="Times New Roman" w:hAnsi="Times New Roman" w:cs="Times New Roman"/>
          <w:sz w:val="24"/>
          <w:szCs w:val="24"/>
        </w:rPr>
      </w:pPr>
      <w:r>
        <w:rPr>
          <w:rFonts w:ascii="Times New Roman" w:eastAsia="Calibri" w:hAnsi="Times New Roman" w:cs="Times New Roman"/>
          <w:iCs/>
          <w:sz w:val="24"/>
          <w:szCs w:val="24"/>
          <w:vertAlign w:val="superscript"/>
        </w:rPr>
        <w:t>13</w:t>
      </w:r>
      <w:r w:rsidR="004E7A9A" w:rsidRPr="00B62D96">
        <w:rPr>
          <w:rFonts w:ascii="Times New Roman" w:eastAsia="Calibri" w:hAnsi="Times New Roman" w:cs="Times New Roman"/>
          <w:iCs/>
          <w:sz w:val="24"/>
          <w:szCs w:val="24"/>
          <w:vertAlign w:val="superscript"/>
        </w:rPr>
        <w:t xml:space="preserve"> </w:t>
      </w:r>
      <w:proofErr w:type="spellStart"/>
      <w:r w:rsidR="00B35614" w:rsidRPr="00B62D96">
        <w:rPr>
          <w:rFonts w:ascii="Times New Roman" w:hAnsi="Times New Roman" w:cs="Times New Roman"/>
          <w:sz w:val="24"/>
          <w:szCs w:val="24"/>
        </w:rPr>
        <w:t>BioServe</w:t>
      </w:r>
      <w:proofErr w:type="spellEnd"/>
      <w:r w:rsidR="00B35614" w:rsidRPr="00B62D96">
        <w:rPr>
          <w:rFonts w:ascii="Times New Roman" w:hAnsi="Times New Roman" w:cs="Times New Roman"/>
          <w:sz w:val="24"/>
          <w:szCs w:val="24"/>
        </w:rPr>
        <w:t xml:space="preserve"> Space Technologies, Department of Aerospace Engineering Sciences</w:t>
      </w:r>
      <w:r w:rsidR="00864328" w:rsidRPr="00B62D96">
        <w:rPr>
          <w:rFonts w:ascii="Times New Roman" w:hAnsi="Times New Roman" w:cs="Times New Roman"/>
          <w:sz w:val="24"/>
          <w:szCs w:val="24"/>
        </w:rPr>
        <w:t xml:space="preserve">, </w:t>
      </w:r>
      <w:r w:rsidR="00B35614" w:rsidRPr="00B62D96">
        <w:rPr>
          <w:rFonts w:ascii="Times New Roman" w:hAnsi="Times New Roman" w:cs="Times New Roman"/>
          <w:sz w:val="24"/>
          <w:szCs w:val="24"/>
        </w:rPr>
        <w:t>University of Colorado, Boulder, CO</w:t>
      </w:r>
      <w:r w:rsidR="00E778CD">
        <w:rPr>
          <w:rFonts w:ascii="Times New Roman" w:hAnsi="Times New Roman" w:cs="Times New Roman"/>
          <w:sz w:val="24"/>
          <w:szCs w:val="24"/>
        </w:rPr>
        <w:t xml:space="preserve"> </w:t>
      </w:r>
      <w:r w:rsidR="0078669D" w:rsidRPr="0078669D">
        <w:rPr>
          <w:rFonts w:ascii="Times New Roman" w:eastAsia="Calibri" w:hAnsi="Times New Roman" w:cs="Times New Roman"/>
          <w:iCs/>
          <w:sz w:val="24"/>
          <w:szCs w:val="24"/>
        </w:rPr>
        <w:t>80303</w:t>
      </w:r>
    </w:p>
    <w:p w14:paraId="1A60B689" w14:textId="6678D411" w:rsidR="009D23AB" w:rsidRDefault="008E06B1" w:rsidP="009D23AB">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14</w:t>
      </w:r>
      <w:r w:rsidR="00763FB9">
        <w:rPr>
          <w:rFonts w:ascii="Times New Roman" w:eastAsia="Calibri" w:hAnsi="Times New Roman" w:cs="Times New Roman"/>
          <w:iCs/>
          <w:sz w:val="24"/>
          <w:szCs w:val="24"/>
          <w:vertAlign w:val="superscript"/>
        </w:rPr>
        <w:t xml:space="preserve"> </w:t>
      </w:r>
      <w:r w:rsidR="00A860D0" w:rsidRPr="00360C28">
        <w:rPr>
          <w:rFonts w:ascii="Times New Roman" w:hAnsi="Times New Roman" w:cs="Times New Roman"/>
          <w:color w:val="222222"/>
          <w:sz w:val="24"/>
          <w:szCs w:val="24"/>
          <w:shd w:val="clear" w:color="auto" w:fill="FFFFFF"/>
        </w:rPr>
        <w:t xml:space="preserve">Bone and Signaling Laboratory, Space </w:t>
      </w:r>
      <w:proofErr w:type="spellStart"/>
      <w:r w:rsidR="00A860D0" w:rsidRPr="00360C28">
        <w:rPr>
          <w:rFonts w:ascii="Times New Roman" w:hAnsi="Times New Roman" w:cs="Times New Roman"/>
          <w:color w:val="222222"/>
          <w:sz w:val="24"/>
          <w:szCs w:val="24"/>
          <w:shd w:val="clear" w:color="auto" w:fill="FFFFFF"/>
        </w:rPr>
        <w:t>BioSciences</w:t>
      </w:r>
      <w:proofErr w:type="spellEnd"/>
      <w:r w:rsidR="00A860D0" w:rsidRPr="00360C28">
        <w:rPr>
          <w:rFonts w:ascii="Times New Roman" w:hAnsi="Times New Roman" w:cs="Times New Roman"/>
          <w:color w:val="222222"/>
          <w:sz w:val="24"/>
          <w:szCs w:val="24"/>
          <w:shd w:val="clear" w:color="auto" w:fill="FFFFFF"/>
        </w:rPr>
        <w:t xml:space="preserve"> Division, NASA Ames Research Center, </w:t>
      </w:r>
      <w:proofErr w:type="gramStart"/>
      <w:r w:rsidR="00A860D0" w:rsidRPr="00360C28">
        <w:rPr>
          <w:rFonts w:ascii="Times New Roman" w:hAnsi="Times New Roman" w:cs="Times New Roman"/>
          <w:color w:val="222222"/>
          <w:sz w:val="24"/>
          <w:szCs w:val="24"/>
          <w:shd w:val="clear" w:color="auto" w:fill="FFFFFF"/>
        </w:rPr>
        <w:t>Mail-Stop</w:t>
      </w:r>
      <w:proofErr w:type="gramEnd"/>
      <w:r w:rsidR="00A860D0" w:rsidRPr="00360C28">
        <w:rPr>
          <w:rFonts w:ascii="Times New Roman" w:hAnsi="Times New Roman" w:cs="Times New Roman"/>
          <w:color w:val="222222"/>
          <w:sz w:val="24"/>
          <w:szCs w:val="24"/>
          <w:shd w:val="clear" w:color="auto" w:fill="FFFFFF"/>
        </w:rPr>
        <w:t xml:space="preserve"> 236-7, Moffett Field, CA 94035</w:t>
      </w:r>
    </w:p>
    <w:p w14:paraId="052DAA9D" w14:textId="7F1039F9" w:rsidR="00804D98" w:rsidRDefault="00F31B94" w:rsidP="00804D98">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15</w:t>
      </w:r>
      <w:r w:rsidR="00846C42">
        <w:rPr>
          <w:rFonts w:ascii="Times New Roman" w:eastAsia="Calibri" w:hAnsi="Times New Roman" w:cs="Times New Roman"/>
          <w:iCs/>
          <w:sz w:val="24"/>
          <w:szCs w:val="24"/>
          <w:vertAlign w:val="superscript"/>
        </w:rPr>
        <w:t xml:space="preserve"> </w:t>
      </w:r>
      <w:r w:rsidR="00804D98">
        <w:rPr>
          <w:rFonts w:ascii="Times New Roman" w:eastAsia="Calibri" w:hAnsi="Times New Roman" w:cs="Times New Roman"/>
          <w:iCs/>
          <w:sz w:val="24"/>
          <w:szCs w:val="24"/>
        </w:rPr>
        <w:t xml:space="preserve">Department of </w:t>
      </w:r>
      <w:r w:rsidR="00F93EE1">
        <w:rPr>
          <w:rFonts w:ascii="Times New Roman" w:eastAsia="Calibri" w:hAnsi="Times New Roman" w:cs="Times New Roman"/>
          <w:iCs/>
          <w:sz w:val="24"/>
          <w:szCs w:val="24"/>
        </w:rPr>
        <w:t>Bioengineering</w:t>
      </w:r>
      <w:r w:rsidR="00804D98">
        <w:rPr>
          <w:rFonts w:ascii="Times New Roman" w:eastAsia="Calibri" w:hAnsi="Times New Roman" w:cs="Times New Roman"/>
          <w:iCs/>
          <w:sz w:val="24"/>
          <w:szCs w:val="24"/>
        </w:rPr>
        <w:t xml:space="preserve">, School of Engineering, </w:t>
      </w:r>
      <w:r w:rsidR="00804D98" w:rsidRPr="00B62D96">
        <w:rPr>
          <w:rFonts w:ascii="Times New Roman" w:eastAsia="Calibri" w:hAnsi="Times New Roman" w:cs="Times New Roman"/>
          <w:iCs/>
          <w:sz w:val="24"/>
          <w:szCs w:val="24"/>
        </w:rPr>
        <w:t>University of California-Los Angeles, Los Angeles, CA</w:t>
      </w:r>
      <w:r w:rsidR="00004E4E">
        <w:rPr>
          <w:rFonts w:ascii="Times New Roman" w:eastAsia="Calibri" w:hAnsi="Times New Roman" w:cs="Times New Roman"/>
          <w:iCs/>
          <w:sz w:val="24"/>
          <w:szCs w:val="24"/>
        </w:rPr>
        <w:t xml:space="preserve"> 90095</w:t>
      </w:r>
    </w:p>
    <w:p w14:paraId="46BACD09" w14:textId="06198E3C" w:rsidR="00846C42" w:rsidRDefault="00846C42" w:rsidP="00846C42">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1</w:t>
      </w:r>
      <w:r w:rsidR="00F31B94">
        <w:rPr>
          <w:rFonts w:ascii="Times New Roman" w:eastAsia="Calibri" w:hAnsi="Times New Roman" w:cs="Times New Roman"/>
          <w:iCs/>
          <w:sz w:val="24"/>
          <w:szCs w:val="24"/>
          <w:vertAlign w:val="superscript"/>
        </w:rPr>
        <w:t>6</w:t>
      </w:r>
      <w:r>
        <w:rPr>
          <w:rFonts w:ascii="Times New Roman" w:eastAsia="Calibri" w:hAnsi="Times New Roman" w:cs="Times New Roman"/>
          <w:iCs/>
          <w:sz w:val="24"/>
          <w:szCs w:val="24"/>
          <w:vertAlign w:val="superscript"/>
        </w:rPr>
        <w:t xml:space="preserve"> </w:t>
      </w:r>
      <w:r w:rsidR="00B22080">
        <w:rPr>
          <w:rFonts w:ascii="Times New Roman" w:eastAsia="Calibri" w:hAnsi="Times New Roman" w:cs="Times New Roman"/>
          <w:iCs/>
          <w:sz w:val="24"/>
          <w:szCs w:val="24"/>
        </w:rPr>
        <w:t xml:space="preserve">Division of Advanced Prosthodontics, </w:t>
      </w:r>
      <w:r w:rsidR="00B22080" w:rsidRPr="00B62D96">
        <w:rPr>
          <w:rFonts w:ascii="Times New Roman" w:eastAsia="Calibri" w:hAnsi="Times New Roman" w:cs="Times New Roman"/>
          <w:iCs/>
          <w:sz w:val="24"/>
          <w:szCs w:val="24"/>
        </w:rPr>
        <w:t>School of Dentistry, University of California-Los Angeles, Los Angeles, CA</w:t>
      </w:r>
      <w:r w:rsidR="00E778CD">
        <w:rPr>
          <w:rFonts w:ascii="Times New Roman" w:eastAsia="Calibri" w:hAnsi="Times New Roman" w:cs="Times New Roman"/>
          <w:iCs/>
          <w:sz w:val="24"/>
          <w:szCs w:val="24"/>
        </w:rPr>
        <w:t xml:space="preserve"> </w:t>
      </w:r>
      <w:r w:rsidR="00B22080">
        <w:rPr>
          <w:rFonts w:ascii="Times New Roman" w:eastAsia="Calibri" w:hAnsi="Times New Roman" w:cs="Times New Roman"/>
          <w:iCs/>
          <w:sz w:val="24"/>
          <w:szCs w:val="24"/>
        </w:rPr>
        <w:t>90095</w:t>
      </w:r>
    </w:p>
    <w:p w14:paraId="021792D6" w14:textId="5C86B4FD" w:rsidR="00846C42" w:rsidRDefault="00846C42" w:rsidP="00846C42">
      <w:pPr>
        <w:spacing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vertAlign w:val="superscript"/>
        </w:rPr>
        <w:t>1</w:t>
      </w:r>
      <w:r w:rsidR="00F31B94">
        <w:rPr>
          <w:rFonts w:ascii="Times New Roman" w:eastAsia="Calibri" w:hAnsi="Times New Roman" w:cs="Times New Roman"/>
          <w:iCs/>
          <w:sz w:val="24"/>
          <w:szCs w:val="24"/>
          <w:vertAlign w:val="superscript"/>
        </w:rPr>
        <w:t>7</w:t>
      </w:r>
      <w:r>
        <w:rPr>
          <w:rFonts w:ascii="Times New Roman" w:eastAsia="Calibri" w:hAnsi="Times New Roman" w:cs="Times New Roman"/>
          <w:iCs/>
          <w:sz w:val="24"/>
          <w:szCs w:val="24"/>
        </w:rPr>
        <w:t xml:space="preserve">Department of Orthopedic Surgery, School of Medicine, </w:t>
      </w:r>
      <w:r w:rsidRPr="00B62D96">
        <w:rPr>
          <w:rFonts w:ascii="Times New Roman" w:eastAsia="Calibri" w:hAnsi="Times New Roman" w:cs="Times New Roman"/>
          <w:iCs/>
          <w:sz w:val="24"/>
          <w:szCs w:val="24"/>
        </w:rPr>
        <w:t>School of Dentistry, University of California-Los Angeles, Los Angeles, CA</w:t>
      </w:r>
      <w:r>
        <w:rPr>
          <w:rFonts w:ascii="Times New Roman" w:eastAsia="Calibri" w:hAnsi="Times New Roman" w:cs="Times New Roman"/>
          <w:iCs/>
          <w:sz w:val="24"/>
          <w:szCs w:val="24"/>
        </w:rPr>
        <w:t xml:space="preserve"> 90095</w:t>
      </w:r>
    </w:p>
    <w:p w14:paraId="0F7B23C2" w14:textId="644C11B5" w:rsidR="00846C42" w:rsidRDefault="007D5CB1" w:rsidP="00846C42">
      <w:pPr>
        <w:spacing w:after="0" w:line="240" w:lineRule="auto"/>
        <w:rPr>
          <w:rFonts w:ascii="Times New Roman" w:eastAsia="Calibri" w:hAnsi="Times New Roman" w:cs="Times New Roman"/>
          <w:iCs/>
          <w:sz w:val="24"/>
          <w:szCs w:val="24"/>
        </w:rPr>
      </w:pPr>
      <w:r w:rsidRPr="007D5CB1">
        <w:rPr>
          <w:rFonts w:ascii="Times New Roman" w:eastAsia="Calibri" w:hAnsi="Times New Roman" w:cs="Times New Roman"/>
          <w:iCs/>
          <w:sz w:val="24"/>
          <w:szCs w:val="24"/>
          <w:vertAlign w:val="superscript"/>
        </w:rPr>
        <w:t>1</w:t>
      </w:r>
      <w:r w:rsidR="00AE0667">
        <w:rPr>
          <w:rFonts w:ascii="Times New Roman" w:eastAsia="Calibri" w:hAnsi="Times New Roman" w:cs="Times New Roman"/>
          <w:iCs/>
          <w:sz w:val="24"/>
          <w:szCs w:val="24"/>
          <w:vertAlign w:val="superscript"/>
        </w:rPr>
        <w:t>8</w:t>
      </w:r>
      <w:r>
        <w:rPr>
          <w:rFonts w:ascii="Times New Roman" w:eastAsia="Calibri" w:hAnsi="Times New Roman" w:cs="Times New Roman"/>
          <w:iCs/>
          <w:sz w:val="24"/>
          <w:szCs w:val="24"/>
        </w:rPr>
        <w:t>L</w:t>
      </w:r>
      <w:r w:rsidR="00382BB7">
        <w:rPr>
          <w:rFonts w:ascii="Times New Roman" w:eastAsia="Calibri" w:hAnsi="Times New Roman" w:cs="Times New Roman"/>
          <w:iCs/>
          <w:sz w:val="24"/>
          <w:szCs w:val="24"/>
        </w:rPr>
        <w:t xml:space="preserve">ead </w:t>
      </w:r>
      <w:r>
        <w:rPr>
          <w:rFonts w:ascii="Times New Roman" w:eastAsia="Calibri" w:hAnsi="Times New Roman" w:cs="Times New Roman"/>
          <w:iCs/>
          <w:sz w:val="24"/>
          <w:szCs w:val="24"/>
        </w:rPr>
        <w:t>C</w:t>
      </w:r>
      <w:r w:rsidR="00382BB7">
        <w:rPr>
          <w:rFonts w:ascii="Times New Roman" w:eastAsia="Calibri" w:hAnsi="Times New Roman" w:cs="Times New Roman"/>
          <w:iCs/>
          <w:sz w:val="24"/>
          <w:szCs w:val="24"/>
        </w:rPr>
        <w:t>ontact</w:t>
      </w:r>
    </w:p>
    <w:p w14:paraId="7F36236F" w14:textId="1A35AC19" w:rsidR="007D5CB1" w:rsidRPr="007D5CB1" w:rsidRDefault="007D5CB1" w:rsidP="00846C42">
      <w:pPr>
        <w:spacing w:after="0" w:line="240" w:lineRule="auto"/>
        <w:rPr>
          <w:rFonts w:ascii="Times New Roman" w:eastAsia="Calibri" w:hAnsi="Times New Roman" w:cs="Times New Roman"/>
          <w:iCs/>
          <w:sz w:val="24"/>
          <w:szCs w:val="24"/>
        </w:rPr>
      </w:pPr>
      <w:r w:rsidRPr="007D5CB1">
        <w:rPr>
          <w:rFonts w:ascii="Times New Roman" w:eastAsia="Calibri" w:hAnsi="Times New Roman" w:cs="Times New Roman"/>
          <w:iCs/>
          <w:sz w:val="24"/>
          <w:szCs w:val="24"/>
          <w:vertAlign w:val="superscript"/>
        </w:rPr>
        <w:t>*</w:t>
      </w:r>
      <w:r>
        <w:rPr>
          <w:rFonts w:ascii="Times New Roman" w:eastAsia="Calibri" w:hAnsi="Times New Roman" w:cs="Times New Roman"/>
          <w:iCs/>
          <w:sz w:val="24"/>
          <w:szCs w:val="24"/>
        </w:rPr>
        <w:t>Correspond</w:t>
      </w:r>
      <w:r w:rsidR="00F3760A">
        <w:rPr>
          <w:rFonts w:ascii="Times New Roman" w:eastAsia="Calibri" w:hAnsi="Times New Roman" w:cs="Times New Roman"/>
          <w:iCs/>
          <w:sz w:val="24"/>
          <w:szCs w:val="24"/>
        </w:rPr>
        <w:t>ence</w:t>
      </w:r>
    </w:p>
    <w:p w14:paraId="10C9D1B7" w14:textId="7ABB7294" w:rsidR="004E7A9A" w:rsidRDefault="002021D4" w:rsidP="004E7A9A">
      <w:pPr>
        <w:spacing w:after="0" w:line="240" w:lineRule="auto"/>
        <w:rPr>
          <w:rStyle w:val="Hyperlink"/>
          <w:rFonts w:ascii="Times New Roman" w:hAnsi="Times New Roman"/>
          <w:sz w:val="24"/>
          <w:lang w:val="fr-FR"/>
        </w:rPr>
      </w:pPr>
      <w:hyperlink r:id="rId8" w:history="1">
        <w:r w:rsidR="00CD7F38" w:rsidRPr="00A739D2">
          <w:rPr>
            <w:rStyle w:val="Hyperlink"/>
            <w:rFonts w:ascii="Times New Roman" w:hAnsi="Times New Roman"/>
            <w:sz w:val="24"/>
            <w:lang w:val="fr-FR"/>
          </w:rPr>
          <w:t>jkbedree@ucla.edu</w:t>
        </w:r>
      </w:hyperlink>
    </w:p>
    <w:p w14:paraId="042794FA" w14:textId="53274AD6" w:rsidR="00CD7F38" w:rsidRDefault="002021D4" w:rsidP="004E7A9A">
      <w:pPr>
        <w:spacing w:after="0" w:line="240" w:lineRule="auto"/>
        <w:rPr>
          <w:rFonts w:ascii="Times New Roman" w:hAnsi="Times New Roman"/>
          <w:color w:val="0000FF"/>
          <w:sz w:val="24"/>
          <w:u w:val="single"/>
          <w:lang w:val="fr-FR"/>
        </w:rPr>
      </w:pPr>
      <w:hyperlink r:id="rId9" w:history="1">
        <w:r w:rsidR="00CD7F38" w:rsidRPr="001423D5">
          <w:rPr>
            <w:rFonts w:ascii="Times New Roman" w:hAnsi="Times New Roman"/>
            <w:color w:val="0000FF"/>
            <w:sz w:val="24"/>
            <w:u w:val="single"/>
            <w:lang w:val="fr-FR"/>
          </w:rPr>
          <w:t>wshi@forsyth.org</w:t>
        </w:r>
      </w:hyperlink>
    </w:p>
    <w:p w14:paraId="256ED560" w14:textId="77777777" w:rsidR="00CD7F38" w:rsidRPr="00B62D96" w:rsidRDefault="00CD7F38" w:rsidP="004E7A9A">
      <w:pPr>
        <w:spacing w:after="0" w:line="240" w:lineRule="auto"/>
        <w:rPr>
          <w:rFonts w:ascii="Times New Roman" w:eastAsia="Calibri" w:hAnsi="Times New Roman" w:cs="Times New Roman"/>
          <w:sz w:val="24"/>
          <w:szCs w:val="24"/>
        </w:rPr>
      </w:pPr>
    </w:p>
    <w:p w14:paraId="297F108E" w14:textId="03D40C04" w:rsidR="004E7A9A" w:rsidRPr="00277082" w:rsidRDefault="004E7A9A" w:rsidP="004E7A9A">
      <w:pPr>
        <w:autoSpaceDE w:val="0"/>
        <w:autoSpaceDN w:val="0"/>
        <w:adjustRightInd w:val="0"/>
        <w:spacing w:after="0" w:line="240" w:lineRule="auto"/>
        <w:outlineLvl w:val="0"/>
      </w:pPr>
      <w:r w:rsidRPr="00B62D96">
        <w:rPr>
          <w:rFonts w:ascii="Times New Roman" w:eastAsia="Calibri" w:hAnsi="Times New Roman" w:cs="Times New Roman"/>
          <w:sz w:val="24"/>
          <w:szCs w:val="24"/>
        </w:rPr>
        <w:t xml:space="preserve">Key Words: </w:t>
      </w:r>
      <w:r w:rsidR="00E93E8B">
        <w:rPr>
          <w:rFonts w:ascii="Times New Roman" w:eastAsia="Calibri" w:hAnsi="Times New Roman" w:cs="Times New Roman"/>
          <w:sz w:val="24"/>
          <w:szCs w:val="24"/>
        </w:rPr>
        <w:t>M</w:t>
      </w:r>
      <w:r w:rsidRPr="00B62D96">
        <w:rPr>
          <w:rFonts w:ascii="Times New Roman" w:eastAsia="Calibri" w:hAnsi="Times New Roman" w:cs="Times New Roman"/>
          <w:sz w:val="24"/>
          <w:szCs w:val="24"/>
        </w:rPr>
        <w:t>icrobiome</w:t>
      </w:r>
      <w:r w:rsidR="0058008B">
        <w:rPr>
          <w:rFonts w:ascii="Times New Roman" w:eastAsia="Calibri" w:hAnsi="Times New Roman" w:cs="Times New Roman"/>
          <w:sz w:val="24"/>
          <w:szCs w:val="24"/>
        </w:rPr>
        <w:t xml:space="preserve"> – International Space Station – Rodent Research</w:t>
      </w:r>
      <w:r w:rsidR="00E93E8B">
        <w:rPr>
          <w:rFonts w:ascii="Times New Roman" w:eastAsia="Calibri" w:hAnsi="Times New Roman" w:cs="Times New Roman"/>
          <w:sz w:val="24"/>
          <w:szCs w:val="24"/>
        </w:rPr>
        <w:t xml:space="preserve"> </w:t>
      </w:r>
      <w:r w:rsidR="00AE0667">
        <w:rPr>
          <w:rFonts w:ascii="Times New Roman" w:eastAsia="Calibri" w:hAnsi="Times New Roman" w:cs="Times New Roman"/>
          <w:sz w:val="24"/>
          <w:szCs w:val="24"/>
        </w:rPr>
        <w:t>–</w:t>
      </w:r>
      <w:r w:rsidR="00E93E8B">
        <w:rPr>
          <w:rFonts w:ascii="Times New Roman" w:eastAsia="Calibri" w:hAnsi="Times New Roman" w:cs="Times New Roman"/>
          <w:sz w:val="24"/>
          <w:szCs w:val="24"/>
        </w:rPr>
        <w:t xml:space="preserve"> Microgravity</w:t>
      </w:r>
      <w:r w:rsidR="00277082">
        <w:rPr>
          <w:rFonts w:ascii="Times New Roman" w:eastAsia="Calibri" w:hAnsi="Times New Roman" w:cs="Times New Roman"/>
          <w:sz w:val="24"/>
          <w:szCs w:val="24"/>
        </w:rPr>
        <w:t xml:space="preserve"> – Bone Homeostasis</w:t>
      </w:r>
    </w:p>
    <w:p w14:paraId="21CB6520" w14:textId="5D45B540" w:rsidR="00AE0667" w:rsidRDefault="00AE0667" w:rsidP="004E7A9A">
      <w:pPr>
        <w:autoSpaceDE w:val="0"/>
        <w:autoSpaceDN w:val="0"/>
        <w:adjustRightInd w:val="0"/>
        <w:spacing w:after="0" w:line="240" w:lineRule="auto"/>
        <w:outlineLvl w:val="0"/>
        <w:rPr>
          <w:rFonts w:ascii="Times New Roman" w:eastAsia="Calibri" w:hAnsi="Times New Roman" w:cs="Times New Roman"/>
          <w:sz w:val="24"/>
          <w:szCs w:val="24"/>
        </w:rPr>
      </w:pPr>
    </w:p>
    <w:p w14:paraId="56474784" w14:textId="40C46B7E" w:rsidR="00AE0667" w:rsidRDefault="00AE0667" w:rsidP="004E7A9A">
      <w:pPr>
        <w:autoSpaceDE w:val="0"/>
        <w:autoSpaceDN w:val="0"/>
        <w:adjustRightInd w:val="0"/>
        <w:spacing w:after="0" w:line="240" w:lineRule="auto"/>
        <w:outlineLvl w:val="0"/>
        <w:rPr>
          <w:rFonts w:ascii="Times New Roman" w:eastAsia="Calibri" w:hAnsi="Times New Roman" w:cs="Times New Roman"/>
          <w:sz w:val="24"/>
          <w:szCs w:val="24"/>
        </w:rPr>
      </w:pPr>
    </w:p>
    <w:p w14:paraId="4A5CA27B" w14:textId="77777777" w:rsidR="0030562A" w:rsidRPr="00B62D96" w:rsidRDefault="0030562A" w:rsidP="004E7A9A">
      <w:pPr>
        <w:autoSpaceDE w:val="0"/>
        <w:autoSpaceDN w:val="0"/>
        <w:adjustRightInd w:val="0"/>
        <w:spacing w:after="0" w:line="240" w:lineRule="auto"/>
        <w:outlineLvl w:val="0"/>
        <w:rPr>
          <w:rFonts w:ascii="Times New Roman" w:eastAsia="Calibri" w:hAnsi="Times New Roman" w:cs="Times New Roman"/>
          <w:sz w:val="24"/>
          <w:szCs w:val="24"/>
        </w:rPr>
      </w:pPr>
    </w:p>
    <w:p w14:paraId="1BCE0B08" w14:textId="77777777" w:rsidR="00801A11" w:rsidRDefault="00801A11" w:rsidP="00AF45DA">
      <w:pPr>
        <w:rPr>
          <w:ins w:id="1" w:author="Joseph Bedree" w:date="2021-05-06T20:22:00Z"/>
          <w:rFonts w:ascii="Times New Roman" w:hAnsi="Times New Roman"/>
          <w:b/>
          <w:bCs/>
          <w:sz w:val="24"/>
          <w:lang w:val="fr-FR"/>
        </w:rPr>
      </w:pPr>
    </w:p>
    <w:p w14:paraId="671AB4F9" w14:textId="100E9DF2" w:rsidR="004E7A9A" w:rsidRPr="00801A11" w:rsidRDefault="00801A11" w:rsidP="00AF45DA">
      <w:pPr>
        <w:rPr>
          <w:rFonts w:ascii="Times New Roman" w:hAnsi="Times New Roman"/>
          <w:b/>
          <w:bCs/>
          <w:sz w:val="24"/>
          <w:lang w:val="fr-FR"/>
        </w:rPr>
      </w:pPr>
      <w:commentRangeStart w:id="2"/>
      <w:r w:rsidRPr="00801A11">
        <w:rPr>
          <w:rFonts w:ascii="Times New Roman" w:hAnsi="Times New Roman"/>
          <w:b/>
          <w:bCs/>
          <w:sz w:val="24"/>
          <w:lang w:val="fr-FR"/>
        </w:rPr>
        <w:lastRenderedPageBreak/>
        <w:t>GRAPHICAL ABSTRACT</w:t>
      </w:r>
      <w:commentRangeEnd w:id="2"/>
      <w:r w:rsidR="00B96FB7">
        <w:rPr>
          <w:rStyle w:val="CommentReference"/>
        </w:rPr>
        <w:commentReference w:id="2"/>
      </w:r>
    </w:p>
    <w:p w14:paraId="1C27A0A3" w14:textId="393E59D7" w:rsidR="00801A11" w:rsidRDefault="00801A11" w:rsidP="00AF45DA">
      <w:pPr>
        <w:rPr>
          <w:rFonts w:ascii="Times New Roman" w:hAnsi="Times New Roman"/>
          <w:b/>
          <w:caps/>
          <w:sz w:val="24"/>
          <w:lang w:val="fr-FR"/>
        </w:rPr>
      </w:pPr>
      <w:r>
        <w:rPr>
          <w:rFonts w:ascii="Times New Roman" w:hAnsi="Times New Roman"/>
          <w:b/>
          <w:caps/>
          <w:noProof/>
          <w:sz w:val="24"/>
          <w:lang w:val="fr-FR"/>
        </w:rPr>
        <w:drawing>
          <wp:inline distT="0" distB="0" distL="0" distR="0" wp14:anchorId="2809655F" wp14:editId="4FC27E02">
            <wp:extent cx="6858000" cy="3585210"/>
            <wp:effectExtent l="0" t="0" r="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585210"/>
                    </a:xfrm>
                    <a:prstGeom prst="rect">
                      <a:avLst/>
                    </a:prstGeom>
                  </pic:spPr>
                </pic:pic>
              </a:graphicData>
            </a:graphic>
          </wp:inline>
        </w:drawing>
      </w:r>
    </w:p>
    <w:p w14:paraId="2B07C598" w14:textId="2FB05E8A" w:rsidR="00AF45DA" w:rsidRPr="003B5F79" w:rsidRDefault="00AC5FE1" w:rsidP="00AF45DA">
      <w:pPr>
        <w:rPr>
          <w:rFonts w:ascii="Times New Roman" w:hAnsi="Times New Roman"/>
          <w:b/>
          <w:caps/>
          <w:sz w:val="24"/>
          <w:lang w:val="fr-FR"/>
        </w:rPr>
      </w:pPr>
      <w:r w:rsidRPr="003B5F79">
        <w:rPr>
          <w:rFonts w:ascii="Times New Roman" w:hAnsi="Times New Roman"/>
          <w:b/>
          <w:caps/>
          <w:sz w:val="24"/>
          <w:lang w:val="fr-FR"/>
        </w:rPr>
        <w:t>Summary</w:t>
      </w:r>
    </w:p>
    <w:p w14:paraId="35F859E8" w14:textId="3641F144" w:rsidR="00FE1E0C" w:rsidRDefault="00FE1E0C" w:rsidP="00FE1E0C">
      <w:pPr>
        <w:rPr>
          <w:rFonts w:ascii="Times New Roman" w:hAnsi="Times New Roman" w:cs="Times New Roman"/>
          <w:sz w:val="24"/>
          <w:szCs w:val="24"/>
        </w:rPr>
      </w:pPr>
      <w:r w:rsidRPr="009B7C14">
        <w:rPr>
          <w:rFonts w:ascii="Times New Roman" w:hAnsi="Times New Roman" w:cs="Times New Roman"/>
          <w:sz w:val="24"/>
          <w:szCs w:val="24"/>
        </w:rPr>
        <w:t>Mankind’s exploration into the cosmos</w:t>
      </w:r>
      <w:r>
        <w:rPr>
          <w:rFonts w:ascii="Times New Roman" w:hAnsi="Times New Roman" w:cs="Times New Roman"/>
          <w:sz w:val="24"/>
          <w:szCs w:val="24"/>
        </w:rPr>
        <w:t xml:space="preserve"> </w:t>
      </w:r>
      <w:r w:rsidRPr="009B7C14">
        <w:rPr>
          <w:rFonts w:ascii="Times New Roman" w:hAnsi="Times New Roman" w:cs="Times New Roman"/>
          <w:sz w:val="24"/>
          <w:szCs w:val="24"/>
        </w:rPr>
        <w:t>coincides with increasing space travel durations and demands upon the human body.</w:t>
      </w:r>
      <w:r>
        <w:rPr>
          <w:rFonts w:ascii="Times New Roman" w:hAnsi="Times New Roman" w:cs="Times New Roman"/>
          <w:sz w:val="24"/>
          <w:szCs w:val="24"/>
        </w:rPr>
        <w:t xml:space="preserve"> Understanding how the microbiome may impact human physiological homeostasis is one of the essential tasks in managing </w:t>
      </w:r>
      <w:r w:rsidRPr="009B7C14">
        <w:rPr>
          <w:rFonts w:ascii="Times New Roman" w:hAnsi="Times New Roman" w:cs="Times New Roman"/>
          <w:sz w:val="24"/>
          <w:szCs w:val="24"/>
        </w:rPr>
        <w:t>deep-space travel</w:t>
      </w:r>
      <w:r>
        <w:rPr>
          <w:rFonts w:ascii="Times New Roman" w:hAnsi="Times New Roman" w:cs="Times New Roman"/>
          <w:sz w:val="24"/>
          <w:szCs w:val="24"/>
        </w:rPr>
        <w:t xml:space="preserve"> associated health risks</w:t>
      </w:r>
      <w:r w:rsidRPr="009B7C14">
        <w:rPr>
          <w:rFonts w:ascii="Times New Roman" w:hAnsi="Times New Roman" w:cs="Times New Roman"/>
          <w:sz w:val="24"/>
          <w:szCs w:val="24"/>
        </w:rPr>
        <w:t xml:space="preserve">. </w:t>
      </w:r>
      <w:r>
        <w:rPr>
          <w:rFonts w:ascii="Times New Roman" w:hAnsi="Times New Roman" w:cs="Times New Roman"/>
          <w:sz w:val="24"/>
          <w:szCs w:val="24"/>
        </w:rPr>
        <w:t xml:space="preserve">As part of the </w:t>
      </w:r>
      <w:r w:rsidR="0014787D" w:rsidRPr="00F83DC1">
        <w:rPr>
          <w:rFonts w:ascii="Times New Roman" w:hAnsi="Times New Roman" w:cs="Times New Roman"/>
          <w:sz w:val="24"/>
          <w:szCs w:val="24"/>
        </w:rPr>
        <w:t>National Aeronautics and Space Administration</w:t>
      </w:r>
      <w:r w:rsidR="0014787D">
        <w:rPr>
          <w:rFonts w:ascii="Times New Roman" w:hAnsi="Times New Roman" w:cs="Times New Roman"/>
          <w:sz w:val="24"/>
          <w:szCs w:val="24"/>
        </w:rPr>
        <w:t xml:space="preserve"> (</w:t>
      </w:r>
      <w:r w:rsidRPr="009B7C14">
        <w:rPr>
          <w:rFonts w:ascii="Times New Roman" w:hAnsi="Times New Roman" w:cs="Times New Roman"/>
          <w:sz w:val="24"/>
          <w:szCs w:val="24"/>
        </w:rPr>
        <w:t>NASA</w:t>
      </w:r>
      <w:r w:rsidR="0014787D">
        <w:rPr>
          <w:rFonts w:ascii="Times New Roman" w:hAnsi="Times New Roman" w:cs="Times New Roman"/>
          <w:sz w:val="24"/>
          <w:szCs w:val="24"/>
        </w:rPr>
        <w:t>)</w:t>
      </w:r>
      <w:r>
        <w:rPr>
          <w:rFonts w:ascii="Times New Roman" w:hAnsi="Times New Roman" w:cs="Times New Roman"/>
          <w:sz w:val="24"/>
          <w:szCs w:val="24"/>
        </w:rPr>
        <w:t xml:space="preserve"> led</w:t>
      </w:r>
      <w:r w:rsidRPr="009B7C14">
        <w:rPr>
          <w:rFonts w:ascii="Times New Roman" w:hAnsi="Times New Roman" w:cs="Times New Roman"/>
          <w:sz w:val="24"/>
          <w:szCs w:val="24"/>
        </w:rPr>
        <w:t xml:space="preserve"> Rodent Research (RR) </w:t>
      </w:r>
      <w:r w:rsidR="00421AA8" w:rsidRPr="009B7C14">
        <w:rPr>
          <w:rFonts w:ascii="Times New Roman" w:hAnsi="Times New Roman" w:cs="Times New Roman"/>
          <w:sz w:val="24"/>
          <w:szCs w:val="24"/>
        </w:rPr>
        <w:t>5</w:t>
      </w:r>
      <w:r w:rsidR="00421AA8">
        <w:rPr>
          <w:rFonts w:ascii="Times New Roman" w:hAnsi="Times New Roman" w:cs="Times New Roman"/>
          <w:sz w:val="24"/>
          <w:szCs w:val="24"/>
        </w:rPr>
        <w:t xml:space="preserve"> </w:t>
      </w:r>
      <w:r w:rsidRPr="009B7C14">
        <w:rPr>
          <w:rFonts w:ascii="Times New Roman" w:hAnsi="Times New Roman" w:cs="Times New Roman"/>
          <w:sz w:val="24"/>
          <w:szCs w:val="24"/>
        </w:rPr>
        <w:t>mission</w:t>
      </w:r>
      <w:r>
        <w:rPr>
          <w:rFonts w:ascii="Times New Roman" w:hAnsi="Times New Roman" w:cs="Times New Roman"/>
          <w:sz w:val="24"/>
          <w:szCs w:val="24"/>
        </w:rPr>
        <w:t xml:space="preserve">, which involved </w:t>
      </w:r>
      <w:r w:rsidRPr="009B7C14">
        <w:rPr>
          <w:rFonts w:ascii="Times New Roman" w:hAnsi="Times New Roman" w:cs="Times New Roman"/>
          <w:sz w:val="24"/>
          <w:szCs w:val="24"/>
        </w:rPr>
        <w:t>the first live</w:t>
      </w:r>
      <w:r>
        <w:rPr>
          <w:rFonts w:ascii="Times New Roman" w:hAnsi="Times New Roman" w:cs="Times New Roman"/>
          <w:sz w:val="24"/>
          <w:szCs w:val="24"/>
        </w:rPr>
        <w:t xml:space="preserve">-animal </w:t>
      </w:r>
      <w:r w:rsidRPr="009B7C14">
        <w:rPr>
          <w:rFonts w:ascii="Times New Roman" w:hAnsi="Times New Roman" w:cs="Times New Roman"/>
          <w:sz w:val="24"/>
          <w:szCs w:val="24"/>
        </w:rPr>
        <w:t xml:space="preserve">return </w:t>
      </w:r>
      <w:r>
        <w:rPr>
          <w:rFonts w:ascii="Times New Roman" w:hAnsi="Times New Roman" w:cs="Times New Roman"/>
          <w:sz w:val="24"/>
          <w:szCs w:val="24"/>
        </w:rPr>
        <w:t>(</w:t>
      </w:r>
      <w:r w:rsidRPr="009B7C14">
        <w:rPr>
          <w:rFonts w:ascii="Times New Roman" w:hAnsi="Times New Roman" w:cs="Times New Roman"/>
          <w:sz w:val="24"/>
          <w:szCs w:val="24"/>
        </w:rPr>
        <w:t>LAR) rodent flight in the US</w:t>
      </w:r>
      <w:r>
        <w:rPr>
          <w:rFonts w:ascii="Times New Roman" w:hAnsi="Times New Roman" w:cs="Times New Roman"/>
          <w:sz w:val="24"/>
          <w:szCs w:val="24"/>
        </w:rPr>
        <w:t xml:space="preserve">, evaluation of the possible connection between gut microbiome and bone homeostasis was enabled using a </w:t>
      </w:r>
      <w:r w:rsidRPr="009B7C14">
        <w:rPr>
          <w:rFonts w:ascii="Times New Roman" w:hAnsi="Times New Roman" w:cs="Times New Roman"/>
          <w:sz w:val="24"/>
          <w:szCs w:val="24"/>
        </w:rPr>
        <w:t>non-ovariectomy rodent model</w:t>
      </w:r>
      <w:r>
        <w:rPr>
          <w:rFonts w:ascii="Times New Roman" w:hAnsi="Times New Roman" w:cs="Times New Roman"/>
          <w:sz w:val="24"/>
          <w:szCs w:val="24"/>
        </w:rPr>
        <w:t xml:space="preserve"> with exacerbated osteoporosis through microgravity exposure. The gut microbiome from the following four rodent groups were analyzed: 1) ISS, constant </w:t>
      </w:r>
      <w:r w:rsidRPr="009B7C14">
        <w:rPr>
          <w:rFonts w:ascii="Times New Roman" w:hAnsi="Times New Roman" w:cs="Times New Roman"/>
          <w:sz w:val="24"/>
          <w:szCs w:val="24"/>
        </w:rPr>
        <w:t xml:space="preserve">microgravity </w:t>
      </w:r>
      <w:r>
        <w:rPr>
          <w:rFonts w:ascii="Times New Roman" w:hAnsi="Times New Roman" w:cs="Times New Roman"/>
          <w:sz w:val="24"/>
          <w:szCs w:val="24"/>
        </w:rPr>
        <w:t xml:space="preserve">exposure (9 weeks total) at the International Space Station before termination; 2) </w:t>
      </w:r>
      <w:r w:rsidRPr="009B7C14">
        <w:rPr>
          <w:rFonts w:ascii="Times New Roman" w:hAnsi="Times New Roman" w:cs="Times New Roman"/>
          <w:sz w:val="24"/>
          <w:szCs w:val="24"/>
        </w:rPr>
        <w:t>ISS_G</w:t>
      </w:r>
      <w:r>
        <w:rPr>
          <w:rFonts w:ascii="Times New Roman" w:hAnsi="Times New Roman" w:cs="Times New Roman"/>
          <w:sz w:val="24"/>
          <w:szCs w:val="24"/>
        </w:rPr>
        <w:t xml:space="preserve">, </w:t>
      </w:r>
      <w:r w:rsidRPr="009B7C14">
        <w:rPr>
          <w:rFonts w:ascii="Times New Roman" w:hAnsi="Times New Roman" w:cs="Times New Roman"/>
          <w:sz w:val="24"/>
          <w:szCs w:val="24"/>
        </w:rPr>
        <w:t>the terrestrial control</w:t>
      </w:r>
      <w:r>
        <w:rPr>
          <w:rFonts w:ascii="Times New Roman" w:hAnsi="Times New Roman" w:cs="Times New Roman"/>
          <w:sz w:val="24"/>
          <w:szCs w:val="24"/>
        </w:rPr>
        <w:t xml:space="preserve"> for ISS; 3) LAR, initial microgravity exposure (</w:t>
      </w:r>
      <w:r w:rsidR="005B2875">
        <w:rPr>
          <w:rFonts w:ascii="Times New Roman" w:hAnsi="Times New Roman" w:cs="Times New Roman"/>
          <w:sz w:val="24"/>
          <w:szCs w:val="24"/>
        </w:rPr>
        <w:t>4.5 weeks</w:t>
      </w:r>
      <w:r>
        <w:rPr>
          <w:rFonts w:ascii="Times New Roman" w:hAnsi="Times New Roman" w:cs="Times New Roman"/>
          <w:sz w:val="24"/>
          <w:szCs w:val="24"/>
        </w:rPr>
        <w:t xml:space="preserve"> total), then returned alive to earth for recovery (4</w:t>
      </w:r>
      <w:r w:rsidR="005B2875">
        <w:rPr>
          <w:rFonts w:ascii="Times New Roman" w:hAnsi="Times New Roman" w:cs="Times New Roman"/>
          <w:sz w:val="24"/>
          <w:szCs w:val="24"/>
        </w:rPr>
        <w:t>.5</w:t>
      </w:r>
      <w:r>
        <w:rPr>
          <w:rFonts w:ascii="Times New Roman" w:hAnsi="Times New Roman" w:cs="Times New Roman"/>
          <w:sz w:val="24"/>
          <w:szCs w:val="24"/>
        </w:rPr>
        <w:t xml:space="preserve"> weeks) before termination; 4) LAR_G, </w:t>
      </w:r>
      <w:r w:rsidRPr="009B7C14">
        <w:rPr>
          <w:rFonts w:ascii="Times New Roman" w:hAnsi="Times New Roman" w:cs="Times New Roman"/>
          <w:sz w:val="24"/>
          <w:szCs w:val="24"/>
        </w:rPr>
        <w:t>the terrestrial control</w:t>
      </w:r>
      <w:r>
        <w:rPr>
          <w:rFonts w:ascii="Times New Roman" w:hAnsi="Times New Roman" w:cs="Times New Roman"/>
          <w:sz w:val="24"/>
          <w:szCs w:val="24"/>
        </w:rPr>
        <w:t xml:space="preserve"> for LAR. We</w:t>
      </w:r>
      <w:r w:rsidRPr="009B7C14">
        <w:rPr>
          <w:rFonts w:ascii="Times New Roman" w:hAnsi="Times New Roman" w:cs="Times New Roman"/>
          <w:sz w:val="24"/>
          <w:szCs w:val="24"/>
        </w:rPr>
        <w:t xml:space="preserve"> demonstrate the </w:t>
      </w:r>
      <w:r>
        <w:rPr>
          <w:rFonts w:ascii="Times New Roman" w:hAnsi="Times New Roman" w:cs="Times New Roman"/>
          <w:sz w:val="24"/>
          <w:szCs w:val="24"/>
        </w:rPr>
        <w:t xml:space="preserve">ISS </w:t>
      </w:r>
      <w:r w:rsidRPr="009B7C14">
        <w:rPr>
          <w:rFonts w:ascii="Times New Roman" w:hAnsi="Times New Roman" w:cs="Times New Roman"/>
          <w:sz w:val="24"/>
          <w:szCs w:val="24"/>
        </w:rPr>
        <w:t>group</w:t>
      </w:r>
      <w:r>
        <w:rPr>
          <w:rFonts w:ascii="Times New Roman" w:hAnsi="Times New Roman" w:cs="Times New Roman"/>
          <w:sz w:val="24"/>
          <w:szCs w:val="24"/>
        </w:rPr>
        <w:t xml:space="preserve"> </w:t>
      </w:r>
      <w:r w:rsidRPr="009B7C14">
        <w:rPr>
          <w:rFonts w:ascii="Times New Roman" w:hAnsi="Times New Roman" w:cs="Times New Roman"/>
          <w:sz w:val="24"/>
          <w:szCs w:val="24"/>
        </w:rPr>
        <w:t xml:space="preserve">maintained elevated alpha and </w:t>
      </w:r>
      <w:r w:rsidRPr="001A61F2">
        <w:rPr>
          <w:rFonts w:ascii="Times New Roman" w:hAnsi="Times New Roman" w:cs="Times New Roman"/>
          <w:color w:val="000000" w:themeColor="text1"/>
          <w:sz w:val="24"/>
          <w:szCs w:val="24"/>
        </w:rPr>
        <w:t xml:space="preserve">beta diversity </w:t>
      </w:r>
      <w:r w:rsidRPr="009B7C14">
        <w:rPr>
          <w:rFonts w:ascii="Times New Roman" w:hAnsi="Times New Roman" w:cs="Times New Roman"/>
          <w:sz w:val="24"/>
          <w:szCs w:val="24"/>
        </w:rPr>
        <w:t>associated with microgravity relative to the control ISS_G</w:t>
      </w:r>
      <w:r>
        <w:rPr>
          <w:rFonts w:ascii="Times New Roman" w:hAnsi="Times New Roman" w:cs="Times New Roman"/>
          <w:sz w:val="24"/>
          <w:szCs w:val="24"/>
        </w:rPr>
        <w:t xml:space="preserve">.  In comparison with ISS, </w:t>
      </w:r>
      <w:r w:rsidRPr="009B7C14">
        <w:rPr>
          <w:rFonts w:ascii="Times New Roman" w:hAnsi="Times New Roman" w:cs="Times New Roman"/>
          <w:sz w:val="24"/>
          <w:szCs w:val="24"/>
        </w:rPr>
        <w:t xml:space="preserve">the </w:t>
      </w:r>
      <w:r>
        <w:rPr>
          <w:rFonts w:ascii="Times New Roman" w:hAnsi="Times New Roman" w:cs="Times New Roman"/>
          <w:sz w:val="24"/>
          <w:szCs w:val="24"/>
        </w:rPr>
        <w:t>LAR</w:t>
      </w:r>
      <w:r w:rsidRPr="009B7C14">
        <w:rPr>
          <w:rFonts w:ascii="Times New Roman" w:hAnsi="Times New Roman" w:cs="Times New Roman"/>
          <w:sz w:val="24"/>
          <w:szCs w:val="24"/>
        </w:rPr>
        <w:t xml:space="preserve"> </w:t>
      </w:r>
      <w:r>
        <w:rPr>
          <w:rFonts w:ascii="Times New Roman" w:hAnsi="Times New Roman" w:cs="Times New Roman"/>
          <w:sz w:val="24"/>
          <w:szCs w:val="24"/>
        </w:rPr>
        <w:t xml:space="preserve">group’s </w:t>
      </w:r>
      <w:r w:rsidRPr="009B7C14">
        <w:rPr>
          <w:rFonts w:ascii="Times New Roman" w:hAnsi="Times New Roman" w:cs="Times New Roman"/>
          <w:sz w:val="24"/>
          <w:szCs w:val="24"/>
        </w:rPr>
        <w:t xml:space="preserve">gut microbial diversity </w:t>
      </w:r>
      <w:r>
        <w:rPr>
          <w:rFonts w:ascii="Times New Roman" w:hAnsi="Times New Roman" w:cs="Times New Roman"/>
          <w:sz w:val="24"/>
          <w:szCs w:val="24"/>
        </w:rPr>
        <w:t xml:space="preserve">re-established to pre-flight levels after returning to </w:t>
      </w:r>
      <w:r w:rsidRPr="009B7C14">
        <w:rPr>
          <w:rFonts w:ascii="Times New Roman" w:hAnsi="Times New Roman" w:cs="Times New Roman"/>
          <w:sz w:val="24"/>
          <w:szCs w:val="24"/>
        </w:rPr>
        <w:t>Earth</w:t>
      </w:r>
      <w:r>
        <w:rPr>
          <w:rFonts w:ascii="Times New Roman" w:hAnsi="Times New Roman" w:cs="Times New Roman"/>
          <w:sz w:val="24"/>
          <w:szCs w:val="24"/>
        </w:rPr>
        <w:t>.  M</w:t>
      </w:r>
      <w:r w:rsidRPr="009B7C14">
        <w:rPr>
          <w:rFonts w:ascii="Times New Roman" w:hAnsi="Times New Roman" w:cs="Times New Roman"/>
          <w:sz w:val="24"/>
          <w:szCs w:val="24"/>
        </w:rPr>
        <w:t xml:space="preserve">etagenomic </w:t>
      </w:r>
      <w:r>
        <w:rPr>
          <w:rFonts w:ascii="Times New Roman" w:hAnsi="Times New Roman" w:cs="Times New Roman"/>
          <w:sz w:val="24"/>
          <w:szCs w:val="24"/>
        </w:rPr>
        <w:t>and</w:t>
      </w:r>
      <w:r w:rsidRPr="009B7C14">
        <w:rPr>
          <w:rFonts w:ascii="Times New Roman" w:hAnsi="Times New Roman" w:cs="Times New Roman"/>
          <w:sz w:val="24"/>
          <w:szCs w:val="24"/>
        </w:rPr>
        <w:t xml:space="preserve"> </w:t>
      </w:r>
      <w:r>
        <w:rPr>
          <w:rFonts w:ascii="Times New Roman" w:hAnsi="Times New Roman" w:cs="Times New Roman"/>
          <w:sz w:val="24"/>
          <w:szCs w:val="24"/>
        </w:rPr>
        <w:t xml:space="preserve">LC-MS </w:t>
      </w:r>
      <w:r w:rsidRPr="009B7C14">
        <w:rPr>
          <w:rFonts w:ascii="Times New Roman" w:hAnsi="Times New Roman" w:cs="Times New Roman"/>
          <w:sz w:val="24"/>
          <w:szCs w:val="24"/>
        </w:rPr>
        <w:t xml:space="preserve">metabolomic analyses </w:t>
      </w:r>
      <w:r>
        <w:rPr>
          <w:rFonts w:ascii="Times New Roman" w:hAnsi="Times New Roman" w:cs="Times New Roman"/>
          <w:sz w:val="24"/>
          <w:szCs w:val="24"/>
        </w:rPr>
        <w:t xml:space="preserve">showed that the ISS group had elevated </w:t>
      </w:r>
      <w:r w:rsidRPr="009B7C14">
        <w:rPr>
          <w:rFonts w:ascii="Times New Roman" w:hAnsi="Times New Roman" w:cs="Times New Roman"/>
          <w:sz w:val="24"/>
          <w:szCs w:val="24"/>
        </w:rPr>
        <w:t xml:space="preserve">metabolite production </w:t>
      </w:r>
      <w:r>
        <w:rPr>
          <w:rFonts w:ascii="Times New Roman" w:hAnsi="Times New Roman" w:cs="Times New Roman"/>
          <w:sz w:val="24"/>
          <w:szCs w:val="24"/>
        </w:rPr>
        <w:t xml:space="preserve">detected in </w:t>
      </w:r>
      <w:r w:rsidRPr="009B7C14">
        <w:rPr>
          <w:rFonts w:ascii="Times New Roman" w:hAnsi="Times New Roman" w:cs="Times New Roman"/>
          <w:sz w:val="24"/>
          <w:szCs w:val="24"/>
        </w:rPr>
        <w:t>the</w:t>
      </w:r>
      <w:r>
        <w:rPr>
          <w:rFonts w:ascii="Times New Roman" w:hAnsi="Times New Roman" w:cs="Times New Roman"/>
          <w:sz w:val="24"/>
          <w:szCs w:val="24"/>
        </w:rPr>
        <w:t xml:space="preserve"> </w:t>
      </w:r>
      <w:r w:rsidRPr="009B7C14">
        <w:rPr>
          <w:rFonts w:ascii="Times New Roman" w:hAnsi="Times New Roman" w:cs="Times New Roman"/>
          <w:sz w:val="24"/>
          <w:szCs w:val="24"/>
        </w:rPr>
        <w:t>blood plasma sera</w:t>
      </w:r>
      <w:r>
        <w:rPr>
          <w:rFonts w:ascii="Times New Roman" w:hAnsi="Times New Roman" w:cs="Times New Roman"/>
          <w:sz w:val="24"/>
          <w:szCs w:val="24"/>
        </w:rPr>
        <w:t xml:space="preserve"> relative to ISS_G. The gene clusters responsible for production of these metabolites were </w:t>
      </w:r>
      <w:r w:rsidRPr="009B7C14">
        <w:rPr>
          <w:rFonts w:ascii="Times New Roman" w:hAnsi="Times New Roman" w:cs="Times New Roman"/>
          <w:sz w:val="24"/>
          <w:szCs w:val="24"/>
        </w:rPr>
        <w:t>functionally assigned</w:t>
      </w:r>
      <w:r>
        <w:rPr>
          <w:rFonts w:ascii="Times New Roman" w:hAnsi="Times New Roman" w:cs="Times New Roman"/>
          <w:sz w:val="24"/>
          <w:szCs w:val="24"/>
        </w:rPr>
        <w:t xml:space="preserve"> to the highly enriched</w:t>
      </w:r>
      <w:r w:rsidRPr="009B7C14">
        <w:rPr>
          <w:rFonts w:ascii="Times New Roman" w:hAnsi="Times New Roman" w:cs="Times New Roman"/>
          <w:sz w:val="24"/>
          <w:szCs w:val="24"/>
        </w:rPr>
        <w:t xml:space="preserve"> </w:t>
      </w:r>
      <w:r w:rsidRPr="009B7C14">
        <w:rPr>
          <w:rFonts w:ascii="Times New Roman" w:hAnsi="Times New Roman" w:cs="Times New Roman"/>
          <w:i/>
          <w:iCs/>
          <w:sz w:val="24"/>
          <w:szCs w:val="24"/>
        </w:rPr>
        <w:t>Lactobacillus murinus</w:t>
      </w:r>
      <w:r w:rsidRPr="009B7C14">
        <w:rPr>
          <w:rFonts w:ascii="Times New Roman" w:hAnsi="Times New Roman" w:cs="Times New Roman"/>
          <w:sz w:val="24"/>
          <w:szCs w:val="24"/>
        </w:rPr>
        <w:t xml:space="preserve"> and </w:t>
      </w:r>
      <w:proofErr w:type="spellStart"/>
      <w:r w:rsidRPr="009B7C14">
        <w:rPr>
          <w:rFonts w:ascii="Times New Roman" w:hAnsi="Times New Roman" w:cs="Times New Roman"/>
          <w:i/>
          <w:iCs/>
          <w:sz w:val="24"/>
          <w:szCs w:val="24"/>
        </w:rPr>
        <w:t>Dorea</w:t>
      </w:r>
      <w:proofErr w:type="spellEnd"/>
      <w:r w:rsidRPr="009B7C14">
        <w:rPr>
          <w:rFonts w:ascii="Times New Roman" w:hAnsi="Times New Roman" w:cs="Times New Roman"/>
          <w:i/>
          <w:iCs/>
          <w:sz w:val="24"/>
          <w:szCs w:val="24"/>
        </w:rPr>
        <w:t xml:space="preserve"> sp</w:t>
      </w:r>
      <w:r w:rsidR="00A83717">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within the ISS group. These metabolites, such as l</w:t>
      </w:r>
      <w:r w:rsidRPr="009B7C14">
        <w:rPr>
          <w:rFonts w:ascii="Times New Roman" w:hAnsi="Times New Roman" w:cs="Times New Roman"/>
          <w:sz w:val="24"/>
          <w:szCs w:val="24"/>
        </w:rPr>
        <w:t xml:space="preserve">actic </w:t>
      </w:r>
      <w:r>
        <w:rPr>
          <w:rFonts w:ascii="Times New Roman" w:hAnsi="Times New Roman" w:cs="Times New Roman"/>
          <w:sz w:val="24"/>
          <w:szCs w:val="24"/>
        </w:rPr>
        <w:t>a</w:t>
      </w:r>
      <w:r w:rsidRPr="009B7C14">
        <w:rPr>
          <w:rFonts w:ascii="Times New Roman" w:hAnsi="Times New Roman" w:cs="Times New Roman"/>
          <w:sz w:val="24"/>
          <w:szCs w:val="24"/>
        </w:rPr>
        <w:t xml:space="preserve">cid, </w:t>
      </w:r>
      <w:r>
        <w:rPr>
          <w:rFonts w:ascii="Times New Roman" w:hAnsi="Times New Roman" w:cs="Times New Roman"/>
          <w:sz w:val="24"/>
          <w:szCs w:val="24"/>
        </w:rPr>
        <w:t>l</w:t>
      </w:r>
      <w:r w:rsidRPr="009B7C14">
        <w:rPr>
          <w:rFonts w:ascii="Times New Roman" w:hAnsi="Times New Roman" w:cs="Times New Roman"/>
          <w:sz w:val="24"/>
          <w:szCs w:val="24"/>
        </w:rPr>
        <w:t>eucine</w:t>
      </w:r>
      <w:r w:rsidR="00A83717">
        <w:rPr>
          <w:rFonts w:ascii="Times New Roman" w:hAnsi="Times New Roman" w:cs="Times New Roman"/>
          <w:sz w:val="24"/>
          <w:szCs w:val="24"/>
        </w:rPr>
        <w:t>/</w:t>
      </w:r>
      <w:r>
        <w:rPr>
          <w:rFonts w:ascii="Times New Roman" w:hAnsi="Times New Roman" w:cs="Times New Roman"/>
          <w:sz w:val="24"/>
          <w:szCs w:val="24"/>
        </w:rPr>
        <w:t>i</w:t>
      </w:r>
      <w:r w:rsidRPr="009B7C14">
        <w:rPr>
          <w:rFonts w:ascii="Times New Roman" w:hAnsi="Times New Roman" w:cs="Times New Roman"/>
          <w:sz w:val="24"/>
          <w:szCs w:val="24"/>
        </w:rPr>
        <w:t xml:space="preserve">soleucine, </w:t>
      </w:r>
      <w:r>
        <w:rPr>
          <w:rFonts w:ascii="Times New Roman" w:hAnsi="Times New Roman" w:cs="Times New Roman"/>
          <w:sz w:val="24"/>
          <w:szCs w:val="24"/>
        </w:rPr>
        <w:t>and g</w:t>
      </w:r>
      <w:r w:rsidRPr="009B7C14">
        <w:rPr>
          <w:rFonts w:ascii="Times New Roman" w:hAnsi="Times New Roman" w:cs="Times New Roman"/>
          <w:sz w:val="24"/>
          <w:szCs w:val="24"/>
        </w:rPr>
        <w:t>lutathione</w:t>
      </w:r>
      <w:r>
        <w:rPr>
          <w:rFonts w:ascii="Times New Roman" w:hAnsi="Times New Roman" w:cs="Times New Roman"/>
          <w:sz w:val="24"/>
          <w:szCs w:val="24"/>
        </w:rPr>
        <w:t xml:space="preserve">, </w:t>
      </w:r>
      <w:r w:rsidRPr="009B7C14">
        <w:rPr>
          <w:rFonts w:ascii="Times New Roman" w:hAnsi="Times New Roman" w:cs="Times New Roman"/>
          <w:sz w:val="24"/>
          <w:szCs w:val="24"/>
        </w:rPr>
        <w:t>have been reported to directly influence bone formation in terrestrial studies through known mechanisms</w:t>
      </w:r>
      <w:r>
        <w:rPr>
          <w:rFonts w:ascii="Times New Roman" w:hAnsi="Times New Roman" w:cs="Times New Roman"/>
          <w:sz w:val="24"/>
          <w:szCs w:val="24"/>
        </w:rPr>
        <w:t>.</w:t>
      </w:r>
      <w:r w:rsidRPr="009B7C14">
        <w:rPr>
          <w:rFonts w:ascii="Times New Roman" w:hAnsi="Times New Roman" w:cs="Times New Roman"/>
          <w:sz w:val="24"/>
          <w:szCs w:val="24"/>
        </w:rPr>
        <w:t xml:space="preserve"> </w:t>
      </w:r>
      <w:r>
        <w:rPr>
          <w:rFonts w:ascii="Times New Roman" w:hAnsi="Times New Roman" w:cs="Times New Roman"/>
          <w:sz w:val="24"/>
          <w:szCs w:val="24"/>
        </w:rPr>
        <w:t xml:space="preserve">We also found differential elevated serum levels of Osteocalcin, a sensitive biomarker for osteoblastic activity, and reduction in </w:t>
      </w:r>
      <w:r w:rsidRPr="000A1231">
        <w:rPr>
          <w:rFonts w:ascii="Times New Roman" w:hAnsi="Times New Roman" w:cs="Times New Roman"/>
        </w:rPr>
        <w:t>T</w:t>
      </w:r>
      <w:r w:rsidRPr="000A1231">
        <w:rPr>
          <w:rFonts w:ascii="Times New Roman" w:hAnsi="Times New Roman" w:cs="Times New Roman"/>
          <w:sz w:val="24"/>
          <w:szCs w:val="24"/>
        </w:rPr>
        <w:t>artrate-resistant acid phosphatase</w:t>
      </w:r>
      <w:r>
        <w:rPr>
          <w:rFonts w:ascii="Times New Roman" w:hAnsi="Times New Roman" w:cs="Times New Roman"/>
          <w:sz w:val="24"/>
          <w:szCs w:val="24"/>
        </w:rPr>
        <w:t xml:space="preserve"> (TRACP 5b), a reliable osteoclastic biomarker, associated with bone formation and resorption, respectively, in ISS versus ISS_G.</w:t>
      </w:r>
      <w:r w:rsidRPr="009B7C14">
        <w:rPr>
          <w:rFonts w:ascii="Times New Roman" w:hAnsi="Times New Roman" w:cs="Times New Roman"/>
          <w:sz w:val="24"/>
          <w:szCs w:val="24"/>
        </w:rPr>
        <w:t xml:space="preserve"> </w:t>
      </w:r>
      <w:r>
        <w:rPr>
          <w:rFonts w:ascii="Times New Roman" w:hAnsi="Times New Roman" w:cs="Times New Roman"/>
          <w:sz w:val="24"/>
          <w:szCs w:val="24"/>
        </w:rPr>
        <w:t>These data suggest a modulatory effect of specific bacterial secondary metabolites on host bone homeostasis,</w:t>
      </w:r>
      <w:r>
        <w:rPr>
          <w:rFonts w:ascii="Times New Roman" w:hAnsi="Times New Roman" w:cs="Times New Roman"/>
          <w:i/>
          <w:iCs/>
          <w:sz w:val="24"/>
          <w:szCs w:val="24"/>
        </w:rPr>
        <w:t xml:space="preserve"> </w:t>
      </w:r>
      <w:r w:rsidRPr="00DC7FEE">
        <w:rPr>
          <w:rFonts w:ascii="Times New Roman" w:hAnsi="Times New Roman" w:cs="Times New Roman"/>
          <w:sz w:val="24"/>
          <w:szCs w:val="24"/>
        </w:rPr>
        <w:t>which</w:t>
      </w:r>
      <w:r>
        <w:rPr>
          <w:rFonts w:ascii="Times New Roman" w:hAnsi="Times New Roman" w:cs="Times New Roman"/>
          <w:sz w:val="24"/>
          <w:szCs w:val="24"/>
        </w:rPr>
        <w:t xml:space="preserve"> provides not only a potential molecular connection between gut microbiome and bone homeostasis, but also new avenues for designing molecular therapeutics to mitigate osteoporosis.</w:t>
      </w:r>
    </w:p>
    <w:p w14:paraId="7954EA85" w14:textId="77777777" w:rsidR="001B2CDD" w:rsidRPr="00B62D96" w:rsidRDefault="001B2CDD">
      <w:pPr>
        <w:rPr>
          <w:rFonts w:ascii="Times New Roman" w:hAnsi="Times New Roman" w:cs="Times New Roman"/>
          <w:b/>
          <w:sz w:val="24"/>
          <w:szCs w:val="24"/>
        </w:rPr>
      </w:pPr>
    </w:p>
    <w:p w14:paraId="4F6D05C9" w14:textId="77777777" w:rsidR="000A7532" w:rsidRPr="003B5F79" w:rsidRDefault="001578E1">
      <w:pPr>
        <w:rPr>
          <w:rFonts w:ascii="Times New Roman" w:hAnsi="Times New Roman" w:cs="Times New Roman"/>
          <w:caps/>
          <w:sz w:val="24"/>
          <w:szCs w:val="24"/>
        </w:rPr>
      </w:pPr>
      <w:r w:rsidRPr="003B5F79">
        <w:rPr>
          <w:rFonts w:ascii="Times New Roman" w:hAnsi="Times New Roman" w:cs="Times New Roman"/>
          <w:b/>
          <w:caps/>
          <w:sz w:val="24"/>
          <w:szCs w:val="24"/>
        </w:rPr>
        <w:t>Introduction</w:t>
      </w:r>
      <w:r w:rsidR="00AC5FE1" w:rsidRPr="003B5F79">
        <w:rPr>
          <w:rFonts w:ascii="Times New Roman" w:hAnsi="Times New Roman" w:cs="Times New Roman"/>
          <w:caps/>
          <w:sz w:val="24"/>
          <w:szCs w:val="24"/>
        </w:rPr>
        <w:t xml:space="preserve"> </w:t>
      </w:r>
    </w:p>
    <w:p w14:paraId="7A8103B5" w14:textId="02998594" w:rsidR="00B4239C" w:rsidRDefault="00433994" w:rsidP="00235444">
      <w:pPr>
        <w:rPr>
          <w:rFonts w:ascii="Times New Roman" w:hAnsi="Times New Roman" w:cs="Times New Roman"/>
          <w:sz w:val="24"/>
          <w:szCs w:val="24"/>
        </w:rPr>
      </w:pPr>
      <w:r>
        <w:rPr>
          <w:rFonts w:ascii="Times New Roman" w:hAnsi="Times New Roman" w:cs="Times New Roman"/>
          <w:sz w:val="24"/>
          <w:szCs w:val="24"/>
        </w:rPr>
        <w:t>Low</w:t>
      </w:r>
      <w:r w:rsidR="00810D73">
        <w:rPr>
          <w:rFonts w:ascii="Times New Roman" w:hAnsi="Times New Roman" w:cs="Times New Roman"/>
          <w:sz w:val="24"/>
          <w:szCs w:val="24"/>
        </w:rPr>
        <w:t xml:space="preserve">-Earth </w:t>
      </w:r>
      <w:r w:rsidR="003943D3">
        <w:rPr>
          <w:rFonts w:ascii="Times New Roman" w:hAnsi="Times New Roman" w:cs="Times New Roman"/>
          <w:sz w:val="24"/>
          <w:szCs w:val="24"/>
        </w:rPr>
        <w:t xml:space="preserve">orbit </w:t>
      </w:r>
      <w:r w:rsidR="00810D73">
        <w:rPr>
          <w:rFonts w:ascii="Times New Roman" w:hAnsi="Times New Roman" w:cs="Times New Roman"/>
          <w:sz w:val="24"/>
          <w:szCs w:val="24"/>
        </w:rPr>
        <w:t>s</w:t>
      </w:r>
      <w:r w:rsidR="00235444" w:rsidRPr="00A21344">
        <w:rPr>
          <w:rFonts w:ascii="Times New Roman" w:hAnsi="Times New Roman" w:cs="Times New Roman"/>
          <w:sz w:val="24"/>
          <w:szCs w:val="24"/>
        </w:rPr>
        <w:t xml:space="preserve">pace travel </w:t>
      </w:r>
      <w:r w:rsidR="003A32A2">
        <w:rPr>
          <w:rFonts w:ascii="Times New Roman" w:hAnsi="Times New Roman" w:cs="Times New Roman"/>
          <w:sz w:val="24"/>
          <w:szCs w:val="24"/>
        </w:rPr>
        <w:t>induces</w:t>
      </w:r>
      <w:r w:rsidR="003A32A2" w:rsidRPr="00A21344">
        <w:rPr>
          <w:rFonts w:ascii="Times New Roman" w:hAnsi="Times New Roman" w:cs="Times New Roman"/>
          <w:sz w:val="24"/>
          <w:szCs w:val="24"/>
        </w:rPr>
        <w:t xml:space="preserve"> </w:t>
      </w:r>
      <w:r w:rsidR="00235444" w:rsidRPr="00A21344">
        <w:rPr>
          <w:rFonts w:ascii="Times New Roman" w:hAnsi="Times New Roman" w:cs="Times New Roman"/>
          <w:sz w:val="24"/>
          <w:szCs w:val="24"/>
        </w:rPr>
        <w:t>great stress to the human body, including</w:t>
      </w:r>
      <w:r w:rsidR="00A93817">
        <w:rPr>
          <w:rFonts w:ascii="Times New Roman" w:hAnsi="Times New Roman" w:cs="Times New Roman"/>
          <w:sz w:val="24"/>
          <w:szCs w:val="24"/>
        </w:rPr>
        <w:t xml:space="preserve"> galactic</w:t>
      </w:r>
      <w:r w:rsidR="00235444" w:rsidRPr="00A21344">
        <w:rPr>
          <w:rFonts w:ascii="Times New Roman" w:hAnsi="Times New Roman" w:cs="Times New Roman"/>
          <w:sz w:val="24"/>
          <w:szCs w:val="24"/>
        </w:rPr>
        <w:t xml:space="preserve"> cosmic radiation, sleep deprivation, psychological stress, and microgravity</w:t>
      </w:r>
      <w:r w:rsidR="00AD2343">
        <w:rPr>
          <w:rFonts w:ascii="Times New Roman" w:hAnsi="Times New Roman" w:cs="Times New Roman"/>
          <w:sz w:val="24"/>
          <w:szCs w:val="24"/>
        </w:rPr>
        <w:t xml:space="preserve"> </w:t>
      </w:r>
      <w:r w:rsidR="00F21920">
        <w:rPr>
          <w:rFonts w:ascii="Times New Roman" w:hAnsi="Times New Roman" w:cs="Times New Roman"/>
          <w:sz w:val="24"/>
          <w:szCs w:val="24"/>
        </w:rPr>
        <w:fldChar w:fldCharType="begin"/>
      </w:r>
      <w:r w:rsidR="00F24F73">
        <w:rPr>
          <w:rFonts w:ascii="Times New Roman" w:hAnsi="Times New Roman" w:cs="Times New Roman"/>
          <w:sz w:val="24"/>
          <w:szCs w:val="24"/>
        </w:rPr>
        <w:instrText xml:space="preserve"> ADDIN EN.CITE &lt;EndNote&gt;&lt;Cite&gt;&lt;Author&gt;Voorhies&lt;/Author&gt;&lt;Year&gt;2016&lt;/Year&gt;&lt;RecNum&gt;512&lt;/RecNum&gt;&lt;DisplayText&gt;(Voorhies and Lorenzi, 2016; Afshinnekoo et al., 2020)&lt;/DisplayText&gt;&lt;record&gt;&lt;rec-number&gt;512&lt;/rec-number&gt;&lt;foreign-keys&gt;&lt;key app="EN" db-id="adxzrpzxnrpwdveztp7v9tvwsaapwz5ade9w" timestamp="1582755335"&gt;512&lt;/key&gt;&lt;/foreign-keys&gt;&lt;ref-type name="Journal Article"&gt;17&lt;/ref-type&gt;&lt;contributors&gt;&lt;authors&gt;&lt;author&gt;Voorhies, Alexander A.&lt;/author&gt;&lt;author&gt;Lorenzi, Hernan A.&lt;/author&gt;&lt;/authors&gt;&lt;/contributors&gt;&lt;titles&gt;&lt;title&gt;The challenge of maintaining a healthy microbiome during long-duration space missions&lt;/title&gt;&lt;secondary-title&gt;Frontiers in Astronomy and Space Sciences&lt;/secondary-title&gt;&lt;/titles&gt;&lt;periodical&gt;&lt;full-title&gt;Frontiers in Astronomy and Space Sciences&lt;/full-title&gt;&lt;/periodical&gt;&lt;pages&gt;23&lt;/pages&gt;&lt;volume&gt;3&lt;/volume&gt;&lt;dates&gt;&lt;year&gt;2016&lt;/year&gt;&lt;/dates&gt;&lt;publisher&gt;Frontiers&lt;/publisher&gt;&lt;isbn&gt;2296-987X&lt;/isbn&gt;&lt;urls&gt;&lt;/urls&gt;&lt;/record&gt;&lt;/Cite&gt;&lt;Cite&gt;&lt;Author&gt;Afshinnekoo&lt;/Author&gt;&lt;Year&gt;2020&lt;/Year&gt;&lt;RecNum&gt;621&lt;/RecNum&gt;&lt;record&gt;&lt;rec-number&gt;621&lt;/rec-number&gt;&lt;foreign-keys&gt;&lt;key app="EN" db-id="adxzrpzxnrpwdveztp7v9tvwsaapwz5ade9w" timestamp="1616601813"&gt;621&lt;/key&gt;&lt;/foreign-keys&gt;&lt;ref-type name="Journal Article"&gt;17&lt;/ref-type&gt;&lt;contributors&gt;&lt;authors&gt;&lt;author&gt;Afshinnekoo, Ebrahim&lt;/author&gt;&lt;author&gt;Scott, Ryan T.&lt;/author&gt;&lt;author&gt;MacKay, Matthew J.&lt;/author&gt;&lt;author&gt;Pariset, Eloise&lt;/author&gt;&lt;author&gt;Cekanaviciute, Egle&lt;/author&gt;&lt;author&gt;Barker, Richard&lt;/author&gt;&lt;author&gt;Gilroy, Simon&lt;/author&gt;&lt;author&gt;Hassane, Duane&lt;/author&gt;&lt;author&gt;Smith, Scott M.&lt;/author&gt;&lt;author&gt;Zwart, Sara R.&lt;/author&gt;&lt;/authors&gt;&lt;/contributors&gt;&lt;titles&gt;&lt;title&gt;Fundamental Biological Features of Spaceflight: Advancing the Field to Enable Deep-Space Exploration&lt;/title&gt;&lt;secondary-title&gt;Cell&lt;/secondary-title&gt;&lt;/titles&gt;&lt;periodical&gt;&lt;full-title&gt;Cell&lt;/full-title&gt;&lt;/periodical&gt;&lt;pages&gt;1162-1184&lt;/pages&gt;&lt;volume&gt;183&lt;/volume&gt;&lt;number&gt;5&lt;/number&gt;&lt;dates&gt;&lt;year&gt;2020&lt;/year&gt;&lt;/dates&gt;&lt;publisher&gt;Elsevier&lt;/publisher&gt;&lt;isbn&gt;0092-8674&lt;/isbn&gt;&lt;urls&gt;&lt;/urls&gt;&lt;/record&gt;&lt;/Cite&gt;&lt;/EndNote&gt;</w:instrText>
      </w:r>
      <w:r w:rsidR="00F21920">
        <w:rPr>
          <w:rFonts w:ascii="Times New Roman" w:hAnsi="Times New Roman" w:cs="Times New Roman"/>
          <w:sz w:val="24"/>
          <w:szCs w:val="24"/>
        </w:rPr>
        <w:fldChar w:fldCharType="separate"/>
      </w:r>
      <w:r w:rsidR="00F24F73">
        <w:rPr>
          <w:rFonts w:ascii="Times New Roman" w:hAnsi="Times New Roman" w:cs="Times New Roman"/>
          <w:noProof/>
          <w:sz w:val="24"/>
          <w:szCs w:val="24"/>
        </w:rPr>
        <w:t>(</w:t>
      </w:r>
      <w:hyperlink w:anchor="_ENREF_107" w:tooltip="Voorhies, 2016 #512" w:history="1">
        <w:r w:rsidR="00352BCC">
          <w:rPr>
            <w:rFonts w:ascii="Times New Roman" w:hAnsi="Times New Roman" w:cs="Times New Roman"/>
            <w:noProof/>
            <w:sz w:val="24"/>
            <w:szCs w:val="24"/>
          </w:rPr>
          <w:t>Voorhies and Lorenzi, 2016</w:t>
        </w:r>
      </w:hyperlink>
      <w:r w:rsidR="00F24F73">
        <w:rPr>
          <w:rFonts w:ascii="Times New Roman" w:hAnsi="Times New Roman" w:cs="Times New Roman"/>
          <w:noProof/>
          <w:sz w:val="24"/>
          <w:szCs w:val="24"/>
        </w:rPr>
        <w:t xml:space="preserve">; </w:t>
      </w:r>
      <w:hyperlink w:anchor="_ENREF_1" w:tooltip="Afshinnekoo, 2020 #621" w:history="1">
        <w:r w:rsidR="00352BCC">
          <w:rPr>
            <w:rFonts w:ascii="Times New Roman" w:hAnsi="Times New Roman" w:cs="Times New Roman"/>
            <w:noProof/>
            <w:sz w:val="24"/>
            <w:szCs w:val="24"/>
          </w:rPr>
          <w:t>Afshinnekoo et al., 2020</w:t>
        </w:r>
      </w:hyperlink>
      <w:r w:rsidR="00F24F73">
        <w:rPr>
          <w:rFonts w:ascii="Times New Roman" w:hAnsi="Times New Roman" w:cs="Times New Roman"/>
          <w:noProof/>
          <w:sz w:val="24"/>
          <w:szCs w:val="24"/>
        </w:rPr>
        <w:t>)</w:t>
      </w:r>
      <w:r w:rsidR="00F21920">
        <w:rPr>
          <w:rFonts w:ascii="Times New Roman" w:hAnsi="Times New Roman" w:cs="Times New Roman"/>
          <w:sz w:val="24"/>
          <w:szCs w:val="24"/>
        </w:rPr>
        <w:fldChar w:fldCharType="end"/>
      </w:r>
      <w:r w:rsidR="00235444" w:rsidRPr="00A21344">
        <w:rPr>
          <w:rFonts w:ascii="Times New Roman" w:hAnsi="Times New Roman" w:cs="Times New Roman"/>
          <w:sz w:val="24"/>
          <w:szCs w:val="24"/>
        </w:rPr>
        <w:t xml:space="preserve">. The physical elements </w:t>
      </w:r>
      <w:r w:rsidR="003A32A2">
        <w:rPr>
          <w:rFonts w:ascii="Times New Roman" w:hAnsi="Times New Roman" w:cs="Times New Roman"/>
          <w:sz w:val="24"/>
          <w:szCs w:val="24"/>
        </w:rPr>
        <w:t xml:space="preserve">which </w:t>
      </w:r>
      <w:r w:rsidR="00235444" w:rsidRPr="00A21344">
        <w:rPr>
          <w:rFonts w:ascii="Times New Roman" w:hAnsi="Times New Roman" w:cs="Times New Roman"/>
          <w:sz w:val="24"/>
          <w:szCs w:val="24"/>
        </w:rPr>
        <w:t>greatly alter the homeostasis of human physiology</w:t>
      </w:r>
      <w:r w:rsidR="007D198C">
        <w:rPr>
          <w:rFonts w:ascii="Times New Roman" w:hAnsi="Times New Roman" w:cs="Times New Roman"/>
          <w:sz w:val="24"/>
          <w:szCs w:val="24"/>
        </w:rPr>
        <w:t xml:space="preserve"> normally experienced on Earth</w:t>
      </w:r>
      <w:r w:rsidR="009E7468">
        <w:rPr>
          <w:rFonts w:ascii="Times New Roman" w:hAnsi="Times New Roman" w:cs="Times New Roman"/>
          <w:sz w:val="24"/>
          <w:szCs w:val="24"/>
        </w:rPr>
        <w:t xml:space="preserve"> and m</w:t>
      </w:r>
      <w:r w:rsidR="0020507D">
        <w:rPr>
          <w:rFonts w:ascii="Times New Roman" w:hAnsi="Times New Roman" w:cs="Times New Roman"/>
          <w:sz w:val="24"/>
          <w:szCs w:val="24"/>
        </w:rPr>
        <w:t xml:space="preserve">icrogravity </w:t>
      </w:r>
      <w:r w:rsidR="00966B40">
        <w:rPr>
          <w:rFonts w:ascii="Times New Roman" w:hAnsi="Times New Roman" w:cs="Times New Roman"/>
          <w:sz w:val="24"/>
          <w:szCs w:val="24"/>
        </w:rPr>
        <w:t xml:space="preserve">are </w:t>
      </w:r>
      <w:r w:rsidR="0073264A">
        <w:rPr>
          <w:rFonts w:ascii="Times New Roman" w:hAnsi="Times New Roman" w:cs="Times New Roman"/>
          <w:sz w:val="24"/>
          <w:szCs w:val="24"/>
        </w:rPr>
        <w:t>correlated with</w:t>
      </w:r>
      <w:r w:rsidR="0020507D">
        <w:rPr>
          <w:rFonts w:ascii="Times New Roman" w:hAnsi="Times New Roman" w:cs="Times New Roman"/>
          <w:sz w:val="24"/>
          <w:szCs w:val="24"/>
        </w:rPr>
        <w:t xml:space="preserve"> human </w:t>
      </w:r>
      <w:r w:rsidR="00065914">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biBldCBhbC4sIDIwMTk7IFZvb3JoaWVzIGV0IGFsLiwgMjAxOTsgTGl1IGV0IGFsLiwgMjAyMDsg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==
</w:fldData>
        </w:fldChar>
      </w:r>
      <w:r w:rsidR="001D6338">
        <w:rPr>
          <w:rFonts w:ascii="Times New Roman" w:hAnsi="Times New Roman" w:cs="Times New Roman"/>
          <w:sz w:val="24"/>
          <w:szCs w:val="24"/>
        </w:rPr>
        <w:instrText xml:space="preserve"> ADDIN EN.CITE </w:instrText>
      </w:r>
      <w:r w:rsidR="001D6338">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biBldCBhbC4sIDIwMTk7IFZvb3JoaWVzIGV0IGFsLiwgMjAxOTsgTGl1IGV0IGFsLiwgMjAyMDsg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==
</w:fldData>
        </w:fldChar>
      </w:r>
      <w:r w:rsidR="001D6338">
        <w:rPr>
          <w:rFonts w:ascii="Times New Roman" w:hAnsi="Times New Roman" w:cs="Times New Roman"/>
          <w:sz w:val="24"/>
          <w:szCs w:val="24"/>
        </w:rPr>
        <w:instrText xml:space="preserve"> ADDIN EN.CITE.DATA </w:instrText>
      </w:r>
      <w:r w:rsidR="001D6338">
        <w:rPr>
          <w:rFonts w:ascii="Times New Roman" w:hAnsi="Times New Roman" w:cs="Times New Roman"/>
          <w:sz w:val="24"/>
          <w:szCs w:val="24"/>
        </w:rPr>
      </w:r>
      <w:r w:rsidR="001D6338">
        <w:rPr>
          <w:rFonts w:ascii="Times New Roman" w:hAnsi="Times New Roman" w:cs="Times New Roman"/>
          <w:sz w:val="24"/>
          <w:szCs w:val="24"/>
        </w:rPr>
        <w:fldChar w:fldCharType="end"/>
      </w:r>
      <w:r w:rsidR="00065914">
        <w:rPr>
          <w:rFonts w:ascii="Times New Roman" w:hAnsi="Times New Roman" w:cs="Times New Roman"/>
          <w:sz w:val="24"/>
          <w:szCs w:val="24"/>
        </w:rPr>
      </w:r>
      <w:r w:rsidR="00065914">
        <w:rPr>
          <w:rFonts w:ascii="Times New Roman" w:hAnsi="Times New Roman" w:cs="Times New Roman"/>
          <w:sz w:val="24"/>
          <w:szCs w:val="24"/>
        </w:rPr>
        <w:fldChar w:fldCharType="separate"/>
      </w:r>
      <w:r w:rsidR="001D6338">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1D6338">
        <w:rPr>
          <w:rFonts w:ascii="Times New Roman" w:hAnsi="Times New Roman" w:cs="Times New Roman"/>
          <w:noProof/>
          <w:sz w:val="24"/>
          <w:szCs w:val="24"/>
        </w:rPr>
        <w:t xml:space="preserve">; </w:t>
      </w:r>
      <w:hyperlink w:anchor="_ENREF_108" w:tooltip="Voorhies, 2019 #547" w:history="1">
        <w:r w:rsidR="00352BCC">
          <w:rPr>
            <w:rFonts w:ascii="Times New Roman" w:hAnsi="Times New Roman" w:cs="Times New Roman"/>
            <w:noProof/>
            <w:sz w:val="24"/>
            <w:szCs w:val="24"/>
          </w:rPr>
          <w:t>Voorhies et al., 2019</w:t>
        </w:r>
      </w:hyperlink>
      <w:r w:rsidR="001D6338">
        <w:rPr>
          <w:rFonts w:ascii="Times New Roman" w:hAnsi="Times New Roman" w:cs="Times New Roman"/>
          <w:noProof/>
          <w:sz w:val="24"/>
          <w:szCs w:val="24"/>
        </w:rPr>
        <w:t xml:space="preserve">; </w:t>
      </w:r>
      <w:hyperlink w:anchor="_ENREF_60" w:tooltip="Liu, 2020 #626" w:history="1">
        <w:r w:rsidR="00352BCC">
          <w:rPr>
            <w:rFonts w:ascii="Times New Roman" w:hAnsi="Times New Roman" w:cs="Times New Roman"/>
            <w:noProof/>
            <w:sz w:val="24"/>
            <w:szCs w:val="24"/>
          </w:rPr>
          <w:t>Liu et al., 2020</w:t>
        </w:r>
      </w:hyperlink>
      <w:r w:rsidR="001D6338">
        <w:rPr>
          <w:rFonts w:ascii="Times New Roman" w:hAnsi="Times New Roman" w:cs="Times New Roman"/>
          <w:noProof/>
          <w:sz w:val="24"/>
          <w:szCs w:val="24"/>
        </w:rPr>
        <w:t xml:space="preserve">; </w:t>
      </w:r>
      <w:hyperlink w:anchor="_ENREF_105" w:tooltip="Urbaniak, 2020 #625" w:history="1">
        <w:r w:rsidR="00352BCC">
          <w:rPr>
            <w:rFonts w:ascii="Times New Roman" w:hAnsi="Times New Roman" w:cs="Times New Roman"/>
            <w:noProof/>
            <w:sz w:val="24"/>
            <w:szCs w:val="24"/>
          </w:rPr>
          <w:t>Urbaniak et al., 2020</w:t>
        </w:r>
      </w:hyperlink>
      <w:r w:rsidR="001D6338">
        <w:rPr>
          <w:rFonts w:ascii="Times New Roman" w:hAnsi="Times New Roman" w:cs="Times New Roman"/>
          <w:noProof/>
          <w:sz w:val="24"/>
          <w:szCs w:val="24"/>
        </w:rPr>
        <w:t>)</w:t>
      </w:r>
      <w:r w:rsidR="00065914">
        <w:rPr>
          <w:rFonts w:ascii="Times New Roman" w:hAnsi="Times New Roman" w:cs="Times New Roman"/>
          <w:sz w:val="24"/>
          <w:szCs w:val="24"/>
        </w:rPr>
        <w:fldChar w:fldCharType="end"/>
      </w:r>
      <w:r w:rsidR="0054490C">
        <w:rPr>
          <w:rFonts w:ascii="Times New Roman" w:hAnsi="Times New Roman" w:cs="Times New Roman"/>
          <w:sz w:val="24"/>
          <w:szCs w:val="24"/>
        </w:rPr>
        <w:t xml:space="preserve"> and rodent microbiome </w:t>
      </w:r>
      <w:r w:rsidR="0054490C">
        <w:rPr>
          <w:rFonts w:ascii="Times New Roman" w:hAnsi="Times New Roman" w:cs="Times New Roman"/>
          <w:sz w:val="24"/>
          <w:szCs w:val="24"/>
        </w:rPr>
        <w:fldChar w:fldCharType="begin"/>
      </w:r>
      <w:r w:rsidR="00D1786A">
        <w:rPr>
          <w:rFonts w:ascii="Times New Roman" w:hAnsi="Times New Roman" w:cs="Times New Roman"/>
          <w:sz w:val="24"/>
          <w:szCs w:val="24"/>
        </w:rPr>
        <w:instrText xml:space="preserve"> ADDIN EN.CITE &lt;EndNote&gt;&lt;Cite&gt;&lt;Author&gt;Jiang&lt;/Author&gt;&lt;Year&gt;2019&lt;/Year&gt;&lt;RecNum&gt;543&lt;/RecNum&gt;&lt;DisplayText&gt;(Ritchie et al., 2015; 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Cite&gt;&lt;Author&gt;Ritchie&lt;/Author&gt;&lt;Year&gt;2015&lt;/Year&gt;&lt;RecNum&gt;532&lt;/RecNum&gt;&lt;record&gt;&lt;rec-number&gt;532&lt;/rec-number&gt;&lt;foreign-keys&gt;&lt;key app="EN" db-id="adxzrpzxnrpwdveztp7v9tvwsaapwz5ade9w" timestamp="1585840102"&gt;532&lt;/key&gt;&lt;/foreign-keys&gt;&lt;ref-type name="Journal Article"&gt;17&lt;/ref-type&gt;&lt;contributors&gt;&lt;authors&gt;&lt;author&gt;Ritchie, Lauren E.&lt;/author&gt;&lt;author&gt;Taddeo, Stella S.&lt;/author&gt;&lt;author&gt;Weeks, Brad R.&lt;/author&gt;&lt;author&gt;Lima, Florence&lt;/author&gt;&lt;author&gt;Bloomfield, Susan A.&lt;/author&gt;&lt;author&gt;Azcarate-Peril, M. Andrea&lt;/author&gt;&lt;author&gt;Zwart, Sara R.&lt;/author&gt;&lt;author&gt;Smith, Scott M.&lt;/author&gt;&lt;author&gt;Turner, Nancy D.&lt;/author&gt;&lt;/authors&gt;&lt;/contributors&gt;&lt;titles&gt;&lt;title&gt;Space environmental factor impacts upon murine colon microbiota and mucosal homeostasis&lt;/title&gt;&lt;secondary-title&gt;PLoS One&lt;/secondary-title&gt;&lt;/titles&gt;&lt;periodical&gt;&lt;full-title&gt;PloS one&lt;/full-title&gt;&lt;/periodical&gt;&lt;volume&gt;10&lt;/volume&gt;&lt;number&gt;6&lt;/number&gt;&lt;dates&gt;&lt;year&gt;2015&lt;/year&gt;&lt;/dates&gt;&lt;publisher&gt;Public Library of Science&lt;/publisher&gt;&lt;urls&gt;&lt;/urls&gt;&lt;/record&gt;&lt;/Cite&gt;&lt;/EndNote&gt;</w:instrText>
      </w:r>
      <w:r w:rsidR="0054490C">
        <w:rPr>
          <w:rFonts w:ascii="Times New Roman" w:hAnsi="Times New Roman" w:cs="Times New Roman"/>
          <w:sz w:val="24"/>
          <w:szCs w:val="24"/>
        </w:rPr>
        <w:fldChar w:fldCharType="separate"/>
      </w:r>
      <w:r w:rsidR="00D1786A">
        <w:rPr>
          <w:rFonts w:ascii="Times New Roman" w:hAnsi="Times New Roman" w:cs="Times New Roman"/>
          <w:noProof/>
          <w:sz w:val="24"/>
          <w:szCs w:val="24"/>
        </w:rPr>
        <w:t>(</w:t>
      </w:r>
      <w:hyperlink w:anchor="_ENREF_86" w:tooltip="Ritchie, 2015 #532" w:history="1">
        <w:r w:rsidR="00352BCC">
          <w:rPr>
            <w:rFonts w:ascii="Times New Roman" w:hAnsi="Times New Roman" w:cs="Times New Roman"/>
            <w:noProof/>
            <w:sz w:val="24"/>
            <w:szCs w:val="24"/>
          </w:rPr>
          <w:t>Ritchie et al., 2015</w:t>
        </w:r>
      </w:hyperlink>
      <w:r w:rsidR="00D1786A">
        <w:rPr>
          <w:rFonts w:ascii="Times New Roman" w:hAnsi="Times New Roman" w:cs="Times New Roman"/>
          <w:noProof/>
          <w:sz w:val="24"/>
          <w:szCs w:val="24"/>
        </w:rPr>
        <w:t xml:space="preserve">; </w:t>
      </w:r>
      <w:hyperlink w:anchor="_ENREF_49" w:tooltip="Jiang, 2019 #543" w:history="1">
        <w:r w:rsidR="00352BCC">
          <w:rPr>
            <w:rFonts w:ascii="Times New Roman" w:hAnsi="Times New Roman" w:cs="Times New Roman"/>
            <w:noProof/>
            <w:sz w:val="24"/>
            <w:szCs w:val="24"/>
          </w:rPr>
          <w:t>Jiang et al., 2019</w:t>
        </w:r>
      </w:hyperlink>
      <w:r w:rsidR="00D1786A">
        <w:rPr>
          <w:rFonts w:ascii="Times New Roman" w:hAnsi="Times New Roman" w:cs="Times New Roman"/>
          <w:noProof/>
          <w:sz w:val="24"/>
          <w:szCs w:val="24"/>
        </w:rPr>
        <w:t>)</w:t>
      </w:r>
      <w:r w:rsidR="0054490C">
        <w:rPr>
          <w:rFonts w:ascii="Times New Roman" w:hAnsi="Times New Roman" w:cs="Times New Roman"/>
          <w:sz w:val="24"/>
          <w:szCs w:val="24"/>
        </w:rPr>
        <w:fldChar w:fldCharType="end"/>
      </w:r>
      <w:r w:rsidR="0073264A">
        <w:rPr>
          <w:rFonts w:ascii="Times New Roman" w:hAnsi="Times New Roman" w:cs="Times New Roman"/>
          <w:sz w:val="24"/>
          <w:szCs w:val="24"/>
        </w:rPr>
        <w:t xml:space="preserve"> alterations</w:t>
      </w:r>
      <w:r w:rsidR="00966B40">
        <w:rPr>
          <w:rFonts w:ascii="Times New Roman" w:hAnsi="Times New Roman" w:cs="Times New Roman"/>
          <w:sz w:val="24"/>
          <w:szCs w:val="24"/>
        </w:rPr>
        <w:t>; although,</w:t>
      </w:r>
      <w:r w:rsidR="00573054">
        <w:rPr>
          <w:rFonts w:ascii="Times New Roman" w:hAnsi="Times New Roman" w:cs="Times New Roman"/>
          <w:sz w:val="24"/>
          <w:szCs w:val="24"/>
        </w:rPr>
        <w:t xml:space="preserve"> the </w:t>
      </w:r>
      <w:r w:rsidR="00D1786A">
        <w:rPr>
          <w:rFonts w:ascii="Times New Roman" w:hAnsi="Times New Roman" w:cs="Times New Roman"/>
          <w:sz w:val="24"/>
          <w:szCs w:val="24"/>
        </w:rPr>
        <w:t>health consequences</w:t>
      </w:r>
      <w:r w:rsidR="00E213EA">
        <w:rPr>
          <w:rFonts w:ascii="Times New Roman" w:hAnsi="Times New Roman" w:cs="Times New Roman"/>
          <w:sz w:val="24"/>
          <w:szCs w:val="24"/>
        </w:rPr>
        <w:t xml:space="preserve"> of microbiome shifts within </w:t>
      </w:r>
      <w:r w:rsidR="00573054">
        <w:rPr>
          <w:rFonts w:ascii="Times New Roman" w:hAnsi="Times New Roman" w:cs="Times New Roman"/>
          <w:sz w:val="24"/>
          <w:szCs w:val="24"/>
        </w:rPr>
        <w:t>this</w:t>
      </w:r>
      <w:r w:rsidR="00573054" w:rsidRPr="00A21344">
        <w:rPr>
          <w:rFonts w:ascii="Times New Roman" w:hAnsi="Times New Roman" w:cs="Times New Roman"/>
          <w:sz w:val="24"/>
          <w:szCs w:val="24"/>
        </w:rPr>
        <w:t xml:space="preserve"> environment</w:t>
      </w:r>
      <w:r w:rsidR="00573054">
        <w:rPr>
          <w:rFonts w:ascii="Times New Roman" w:hAnsi="Times New Roman" w:cs="Times New Roman"/>
          <w:sz w:val="24"/>
          <w:szCs w:val="24"/>
        </w:rPr>
        <w:t>al</w:t>
      </w:r>
      <w:r w:rsidR="00573054" w:rsidRPr="00A21344">
        <w:rPr>
          <w:rFonts w:ascii="Times New Roman" w:hAnsi="Times New Roman" w:cs="Times New Roman"/>
          <w:sz w:val="24"/>
          <w:szCs w:val="24"/>
        </w:rPr>
        <w:t xml:space="preserve"> </w:t>
      </w:r>
      <w:r w:rsidR="00E213EA">
        <w:rPr>
          <w:rFonts w:ascii="Times New Roman" w:hAnsi="Times New Roman" w:cs="Times New Roman"/>
          <w:sz w:val="24"/>
          <w:szCs w:val="24"/>
        </w:rPr>
        <w:t>context</w:t>
      </w:r>
      <w:r w:rsidR="00573054">
        <w:rPr>
          <w:rFonts w:ascii="Times New Roman" w:hAnsi="Times New Roman" w:cs="Times New Roman"/>
          <w:sz w:val="24"/>
          <w:szCs w:val="24"/>
        </w:rPr>
        <w:t xml:space="preserve"> remain </w:t>
      </w:r>
      <w:r w:rsidR="00E213EA">
        <w:rPr>
          <w:rFonts w:ascii="Times New Roman" w:hAnsi="Times New Roman" w:cs="Times New Roman"/>
          <w:sz w:val="24"/>
          <w:szCs w:val="24"/>
        </w:rPr>
        <w:t xml:space="preserve">vastly </w:t>
      </w:r>
      <w:r w:rsidR="00573054">
        <w:rPr>
          <w:rFonts w:ascii="Times New Roman" w:hAnsi="Times New Roman" w:cs="Times New Roman"/>
          <w:sz w:val="24"/>
          <w:szCs w:val="24"/>
        </w:rPr>
        <w:t>underexplored</w:t>
      </w:r>
      <w:r w:rsidR="00F92EAC">
        <w:rPr>
          <w:rFonts w:ascii="Times New Roman" w:hAnsi="Times New Roman" w:cs="Times New Roman"/>
          <w:sz w:val="24"/>
          <w:szCs w:val="24"/>
        </w:rPr>
        <w:t xml:space="preserve">. </w:t>
      </w:r>
      <w:r w:rsidR="00EC1090">
        <w:rPr>
          <w:rFonts w:ascii="Times New Roman" w:hAnsi="Times New Roman" w:cs="Times New Roman"/>
          <w:sz w:val="24"/>
          <w:szCs w:val="24"/>
        </w:rPr>
        <w:t xml:space="preserve">Furthermore, the </w:t>
      </w:r>
      <w:r w:rsidR="00B40A88">
        <w:rPr>
          <w:rFonts w:ascii="Times New Roman" w:hAnsi="Times New Roman" w:cs="Times New Roman"/>
          <w:sz w:val="24"/>
          <w:szCs w:val="24"/>
        </w:rPr>
        <w:t xml:space="preserve">difficulty of consistently </w:t>
      </w:r>
      <w:r w:rsidR="00966B40">
        <w:rPr>
          <w:rFonts w:ascii="Times New Roman" w:hAnsi="Times New Roman" w:cs="Times New Roman"/>
          <w:sz w:val="24"/>
          <w:szCs w:val="24"/>
        </w:rPr>
        <w:t xml:space="preserve">obtaining </w:t>
      </w:r>
      <w:r w:rsidR="00741064">
        <w:rPr>
          <w:rFonts w:ascii="Times New Roman" w:hAnsi="Times New Roman" w:cs="Times New Roman"/>
          <w:sz w:val="24"/>
          <w:szCs w:val="24"/>
        </w:rPr>
        <w:t xml:space="preserve">microbiome samples </w:t>
      </w:r>
      <w:r w:rsidR="00B40A88">
        <w:rPr>
          <w:rFonts w:ascii="Times New Roman" w:hAnsi="Times New Roman" w:cs="Times New Roman"/>
          <w:sz w:val="24"/>
          <w:szCs w:val="24"/>
        </w:rPr>
        <w:t>at desired time-points</w:t>
      </w:r>
      <w:r w:rsidR="00782AF3">
        <w:rPr>
          <w:rFonts w:ascii="Times New Roman" w:hAnsi="Times New Roman" w:cs="Times New Roman"/>
          <w:sz w:val="24"/>
          <w:szCs w:val="24"/>
        </w:rPr>
        <w:t xml:space="preserve"> and reliance of culture-dependent assessment </w:t>
      </w:r>
      <w:r w:rsidR="00782AF3">
        <w:rPr>
          <w:rFonts w:ascii="Times New Roman" w:hAnsi="Times New Roman" w:cs="Times New Roman"/>
          <w:sz w:val="24"/>
          <w:szCs w:val="24"/>
        </w:rPr>
        <w:fldChar w:fldCharType="begin"/>
      </w:r>
      <w:r w:rsidR="00782AF3">
        <w:rPr>
          <w:rFonts w:ascii="Times New Roman" w:hAnsi="Times New Roman" w:cs="Times New Roman"/>
          <w:sz w:val="24"/>
          <w:szCs w:val="24"/>
        </w:rPr>
        <w:instrText xml:space="preserve"> ADDIN EN.CITE &lt;EndNote&gt;&lt;Cite&gt;&lt;Author&gt;Taylor&lt;/Author&gt;&lt;Year&gt;1977&lt;/Year&gt;&lt;RecNum&gt;242&lt;/RecNum&gt;&lt;DisplayText&gt;(Taylor et al., 1977)&lt;/DisplayText&gt;&lt;record&gt;&lt;rec-number&gt;242&lt;/rec-number&gt;&lt;foreign-keys&gt;&lt;key app="EN" db-id="adxzrpzxnrpwdveztp7v9tvwsaapwz5ade9w" timestamp="1544302299"&gt;242&lt;/key&gt;&lt;/foreign-keys&gt;&lt;ref-type name="Journal Article"&gt;17&lt;/ref-type&gt;&lt;contributors&gt;&lt;authors&gt;&lt;author&gt;Taylor, Gerald R.&lt;/author&gt;&lt;author&gt;Graves, Richard C.&lt;/author&gt;&lt;author&gt;Brockett, Royce M.&lt;/author&gt;&lt;author&gt;Ferguson, J. Kelton&lt;/author&gt;&lt;author&gt;Mieszkuc, Ben J.&lt;/author&gt;&lt;/authors&gt;&lt;/contributors&gt;&lt;titles&gt;&lt;title&gt;Skylab environmental and crew microbiology studies&lt;/title&gt;&lt;/titles&gt;&lt;dates&gt;&lt;year&gt;1977&lt;/year&gt;&lt;/dates&gt;&lt;urls&gt;&lt;/urls&gt;&lt;/record&gt;&lt;/Cite&gt;&lt;/EndNote&gt;</w:instrText>
      </w:r>
      <w:r w:rsidR="00782AF3">
        <w:rPr>
          <w:rFonts w:ascii="Times New Roman" w:hAnsi="Times New Roman" w:cs="Times New Roman"/>
          <w:sz w:val="24"/>
          <w:szCs w:val="24"/>
        </w:rPr>
        <w:fldChar w:fldCharType="separate"/>
      </w:r>
      <w:r w:rsidR="00782AF3">
        <w:rPr>
          <w:rFonts w:ascii="Times New Roman" w:hAnsi="Times New Roman" w:cs="Times New Roman"/>
          <w:noProof/>
          <w:sz w:val="24"/>
          <w:szCs w:val="24"/>
        </w:rPr>
        <w:t>(</w:t>
      </w:r>
      <w:hyperlink w:anchor="_ENREF_98" w:tooltip="Taylor, 1977 #242" w:history="1">
        <w:r w:rsidR="00352BCC">
          <w:rPr>
            <w:rFonts w:ascii="Times New Roman" w:hAnsi="Times New Roman" w:cs="Times New Roman"/>
            <w:noProof/>
            <w:sz w:val="24"/>
            <w:szCs w:val="24"/>
          </w:rPr>
          <w:t>Taylor et al., 1977</w:t>
        </w:r>
      </w:hyperlink>
      <w:r w:rsidR="00782AF3">
        <w:rPr>
          <w:rFonts w:ascii="Times New Roman" w:hAnsi="Times New Roman" w:cs="Times New Roman"/>
          <w:noProof/>
          <w:sz w:val="24"/>
          <w:szCs w:val="24"/>
        </w:rPr>
        <w:t>)</w:t>
      </w:r>
      <w:r w:rsidR="00782AF3">
        <w:rPr>
          <w:rFonts w:ascii="Times New Roman" w:hAnsi="Times New Roman" w:cs="Times New Roman"/>
          <w:sz w:val="24"/>
          <w:szCs w:val="24"/>
        </w:rPr>
        <w:fldChar w:fldCharType="end"/>
      </w:r>
      <w:r w:rsidR="00782AF3">
        <w:rPr>
          <w:rFonts w:ascii="Times New Roman" w:hAnsi="Times New Roman" w:cs="Times New Roman"/>
          <w:sz w:val="24"/>
          <w:szCs w:val="24"/>
        </w:rPr>
        <w:t>, hindered</w:t>
      </w:r>
      <w:r w:rsidR="003C29DB">
        <w:rPr>
          <w:rFonts w:ascii="Times New Roman" w:hAnsi="Times New Roman" w:cs="Times New Roman"/>
          <w:sz w:val="24"/>
          <w:szCs w:val="24"/>
        </w:rPr>
        <w:t xml:space="preserve"> </w:t>
      </w:r>
      <w:r w:rsidR="00782AF3">
        <w:rPr>
          <w:rFonts w:ascii="Times New Roman" w:hAnsi="Times New Roman" w:cs="Times New Roman"/>
          <w:sz w:val="24"/>
          <w:szCs w:val="24"/>
        </w:rPr>
        <w:t xml:space="preserve">rapid </w:t>
      </w:r>
      <w:r w:rsidR="003C29DB">
        <w:rPr>
          <w:rFonts w:ascii="Times New Roman" w:hAnsi="Times New Roman" w:cs="Times New Roman"/>
          <w:sz w:val="24"/>
          <w:szCs w:val="24"/>
        </w:rPr>
        <w:t>exploration</w:t>
      </w:r>
      <w:r w:rsidR="00356AF9">
        <w:rPr>
          <w:rFonts w:ascii="Times New Roman" w:hAnsi="Times New Roman" w:cs="Times New Roman"/>
          <w:sz w:val="24"/>
          <w:szCs w:val="24"/>
        </w:rPr>
        <w:t xml:space="preserve">. </w:t>
      </w:r>
      <w:r w:rsidR="00E727B3">
        <w:rPr>
          <w:rFonts w:ascii="Times New Roman" w:hAnsi="Times New Roman" w:cs="Times New Roman"/>
          <w:sz w:val="24"/>
          <w:szCs w:val="24"/>
        </w:rPr>
        <w:t>Prior to</w:t>
      </w:r>
      <w:r w:rsidR="00562550">
        <w:rPr>
          <w:rFonts w:ascii="Times New Roman" w:hAnsi="Times New Roman" w:cs="Times New Roman"/>
          <w:sz w:val="24"/>
          <w:szCs w:val="24"/>
        </w:rPr>
        <w:t xml:space="preserve"> the</w:t>
      </w:r>
      <w:r w:rsidR="003C29DB">
        <w:rPr>
          <w:rFonts w:ascii="Times New Roman" w:hAnsi="Times New Roman" w:cs="Times New Roman"/>
          <w:sz w:val="24"/>
          <w:szCs w:val="24"/>
        </w:rPr>
        <w:t xml:space="preserve"> Rodent Research </w:t>
      </w:r>
      <w:r w:rsidR="00DB25DA">
        <w:rPr>
          <w:rFonts w:ascii="Times New Roman" w:hAnsi="Times New Roman" w:cs="Times New Roman"/>
          <w:sz w:val="24"/>
          <w:szCs w:val="24"/>
        </w:rPr>
        <w:t xml:space="preserve">(RR) </w:t>
      </w:r>
      <w:r w:rsidR="00E727B3">
        <w:rPr>
          <w:rFonts w:ascii="Times New Roman" w:hAnsi="Times New Roman" w:cs="Times New Roman"/>
          <w:sz w:val="24"/>
          <w:szCs w:val="24"/>
        </w:rPr>
        <w:t xml:space="preserve">mission </w:t>
      </w:r>
      <w:r w:rsidR="00966B40">
        <w:rPr>
          <w:rFonts w:ascii="Times New Roman" w:hAnsi="Times New Roman" w:cs="Times New Roman"/>
          <w:sz w:val="24"/>
          <w:szCs w:val="24"/>
        </w:rPr>
        <w:t>series (RR</w:t>
      </w:r>
      <w:r w:rsidR="00263E04">
        <w:rPr>
          <w:rFonts w:ascii="Times New Roman" w:hAnsi="Times New Roman" w:cs="Times New Roman"/>
          <w:sz w:val="24"/>
          <w:szCs w:val="24"/>
        </w:rPr>
        <w:t>-</w:t>
      </w:r>
      <w:r w:rsidR="00966B40">
        <w:rPr>
          <w:rFonts w:ascii="Times New Roman" w:hAnsi="Times New Roman" w:cs="Times New Roman"/>
          <w:sz w:val="24"/>
          <w:szCs w:val="24"/>
        </w:rPr>
        <w:t>1</w:t>
      </w:r>
      <w:r w:rsidR="007D25EC">
        <w:rPr>
          <w:rFonts w:ascii="Times New Roman" w:hAnsi="Times New Roman" w:cs="Times New Roman"/>
          <w:sz w:val="24"/>
          <w:szCs w:val="24"/>
        </w:rPr>
        <w:t xml:space="preserve">and </w:t>
      </w:r>
      <w:r w:rsidR="00966B40">
        <w:rPr>
          <w:rFonts w:ascii="Times New Roman" w:hAnsi="Times New Roman" w:cs="Times New Roman"/>
          <w:sz w:val="24"/>
          <w:szCs w:val="24"/>
        </w:rPr>
        <w:t xml:space="preserve">5), which was </w:t>
      </w:r>
      <w:r w:rsidR="00E727B3">
        <w:rPr>
          <w:rFonts w:ascii="Times New Roman" w:hAnsi="Times New Roman" w:cs="Times New Roman"/>
          <w:sz w:val="24"/>
          <w:szCs w:val="24"/>
        </w:rPr>
        <w:t xml:space="preserve">initiated </w:t>
      </w:r>
      <w:r w:rsidR="00E72CCC">
        <w:rPr>
          <w:rFonts w:ascii="Times New Roman" w:hAnsi="Times New Roman" w:cs="Times New Roman"/>
          <w:sz w:val="24"/>
          <w:szCs w:val="24"/>
        </w:rPr>
        <w:t xml:space="preserve">by </w:t>
      </w:r>
      <w:r w:rsidR="00E727B3">
        <w:rPr>
          <w:rFonts w:ascii="Times New Roman" w:hAnsi="Times New Roman" w:cs="Times New Roman"/>
          <w:sz w:val="24"/>
          <w:szCs w:val="24"/>
        </w:rPr>
        <w:t>Center for Ad</w:t>
      </w:r>
      <w:r w:rsidR="00746259">
        <w:rPr>
          <w:rFonts w:ascii="Times New Roman" w:hAnsi="Times New Roman" w:cs="Times New Roman"/>
          <w:sz w:val="24"/>
          <w:szCs w:val="24"/>
        </w:rPr>
        <w:t>vancing Science in Space (</w:t>
      </w:r>
      <w:r w:rsidR="00E72CCC">
        <w:rPr>
          <w:rFonts w:ascii="Times New Roman" w:hAnsi="Times New Roman" w:cs="Times New Roman"/>
          <w:sz w:val="24"/>
          <w:szCs w:val="24"/>
        </w:rPr>
        <w:t>CASIS</w:t>
      </w:r>
      <w:r w:rsidR="00746259">
        <w:rPr>
          <w:rFonts w:ascii="Times New Roman" w:hAnsi="Times New Roman" w:cs="Times New Roman"/>
          <w:sz w:val="24"/>
          <w:szCs w:val="24"/>
        </w:rPr>
        <w:t>)</w:t>
      </w:r>
      <w:r w:rsidR="00E72CCC">
        <w:rPr>
          <w:rFonts w:ascii="Times New Roman" w:hAnsi="Times New Roman" w:cs="Times New Roman"/>
          <w:sz w:val="24"/>
          <w:szCs w:val="24"/>
        </w:rPr>
        <w:t xml:space="preserve"> and </w:t>
      </w:r>
      <w:r w:rsidR="00B968D3" w:rsidRPr="00B968D3">
        <w:rPr>
          <w:rFonts w:ascii="Times New Roman" w:hAnsi="Times New Roman" w:cs="Times New Roman"/>
          <w:sz w:val="24"/>
          <w:szCs w:val="24"/>
        </w:rPr>
        <w:t xml:space="preserve">National Aeronautics and Space Administration </w:t>
      </w:r>
      <w:r w:rsidR="00746259">
        <w:rPr>
          <w:rFonts w:ascii="Times New Roman" w:hAnsi="Times New Roman" w:cs="Times New Roman"/>
          <w:sz w:val="24"/>
          <w:szCs w:val="24"/>
        </w:rPr>
        <w:t>(NASA)</w:t>
      </w:r>
      <w:r w:rsidR="00E72CCC">
        <w:rPr>
          <w:rFonts w:ascii="Times New Roman" w:hAnsi="Times New Roman" w:cs="Times New Roman"/>
          <w:sz w:val="24"/>
          <w:szCs w:val="24"/>
        </w:rPr>
        <w:t xml:space="preserve"> Ames Research Center</w:t>
      </w:r>
      <w:r w:rsidR="00AA7586">
        <w:rPr>
          <w:rFonts w:ascii="Times New Roman" w:hAnsi="Times New Roman" w:cs="Times New Roman"/>
          <w:sz w:val="24"/>
          <w:szCs w:val="24"/>
        </w:rPr>
        <w:t xml:space="preserve"> in 2014</w:t>
      </w:r>
      <w:r w:rsidR="00966B40">
        <w:rPr>
          <w:rFonts w:ascii="Times New Roman" w:hAnsi="Times New Roman" w:cs="Times New Roman"/>
          <w:sz w:val="24"/>
          <w:szCs w:val="24"/>
        </w:rPr>
        <w:t xml:space="preserve"> and is</w:t>
      </w:r>
      <w:r w:rsidR="00E72CCC">
        <w:rPr>
          <w:rFonts w:ascii="Times New Roman" w:hAnsi="Times New Roman" w:cs="Times New Roman"/>
          <w:sz w:val="24"/>
          <w:szCs w:val="24"/>
        </w:rPr>
        <w:t xml:space="preserve"> conducted </w:t>
      </w:r>
      <w:r w:rsidR="003C29DB">
        <w:rPr>
          <w:rFonts w:ascii="Times New Roman" w:hAnsi="Times New Roman" w:cs="Times New Roman"/>
          <w:sz w:val="24"/>
          <w:szCs w:val="24"/>
        </w:rPr>
        <w:t>onboard the International Space Station</w:t>
      </w:r>
      <w:r w:rsidR="00966B40">
        <w:rPr>
          <w:rFonts w:ascii="Times New Roman" w:hAnsi="Times New Roman" w:cs="Times New Roman"/>
          <w:sz w:val="24"/>
          <w:szCs w:val="24"/>
        </w:rPr>
        <w:t xml:space="preserve"> </w:t>
      </w:r>
      <w:r w:rsidR="003C29DB">
        <w:rPr>
          <w:rFonts w:ascii="Times New Roman" w:hAnsi="Times New Roman" w:cs="Times New Roman"/>
          <w:sz w:val="24"/>
          <w:szCs w:val="24"/>
        </w:rPr>
        <w:t xml:space="preserve">U.S. National Laboratory, animal research in space has been limited to </w:t>
      </w:r>
      <w:r w:rsidR="007D4F02">
        <w:rPr>
          <w:rFonts w:ascii="Times New Roman" w:hAnsi="Times New Roman" w:cs="Times New Roman"/>
          <w:sz w:val="24"/>
          <w:szCs w:val="24"/>
        </w:rPr>
        <w:t>less than</w:t>
      </w:r>
      <w:r w:rsidR="003C29DB">
        <w:rPr>
          <w:rFonts w:ascii="Times New Roman" w:hAnsi="Times New Roman" w:cs="Times New Roman"/>
          <w:sz w:val="24"/>
          <w:szCs w:val="24"/>
        </w:rPr>
        <w:t xml:space="preserve"> 3 weeks of spaceflight </w:t>
      </w:r>
      <w:r w:rsidR="006B7379">
        <w:rPr>
          <w:rFonts w:ascii="Times New Roman" w:hAnsi="Times New Roman" w:cs="Times New Roman"/>
          <w:sz w:val="24"/>
          <w:szCs w:val="24"/>
        </w:rPr>
        <w:t xml:space="preserve">onboard space shuttles </w:t>
      </w:r>
      <w:r w:rsidR="003C29DB">
        <w:rPr>
          <w:rFonts w:ascii="Times New Roman" w:hAnsi="Times New Roman" w:cs="Times New Roman"/>
          <w:sz w:val="24"/>
          <w:szCs w:val="24"/>
        </w:rPr>
        <w:t>with limited sample size</w:t>
      </w:r>
      <w:r w:rsidR="007D25EC">
        <w:rPr>
          <w:rFonts w:ascii="Times New Roman" w:hAnsi="Times New Roman" w:cs="Times New Roman"/>
          <w:sz w:val="24"/>
          <w:szCs w:val="24"/>
        </w:rPr>
        <w:t xml:space="preserve"> (N=6</w:t>
      </w:r>
      <w:r w:rsidR="00794FBE">
        <w:rPr>
          <w:rFonts w:ascii="Times New Roman" w:hAnsi="Times New Roman" w:cs="Times New Roman"/>
          <w:sz w:val="24"/>
          <w:szCs w:val="24"/>
        </w:rPr>
        <w:t>-8</w:t>
      </w:r>
      <w:r w:rsidR="007D25EC">
        <w:rPr>
          <w:rFonts w:ascii="Times New Roman" w:hAnsi="Times New Roman" w:cs="Times New Roman"/>
          <w:sz w:val="24"/>
          <w:szCs w:val="24"/>
        </w:rPr>
        <w:t>)</w:t>
      </w:r>
      <w:r w:rsidR="00776434">
        <w:rPr>
          <w:rFonts w:ascii="Times New Roman" w:hAnsi="Times New Roman" w:cs="Times New Roman"/>
          <w:sz w:val="24"/>
          <w:szCs w:val="24"/>
        </w:rPr>
        <w:t>,</w:t>
      </w:r>
      <w:r w:rsidR="00966B40">
        <w:rPr>
          <w:rFonts w:ascii="Times New Roman" w:hAnsi="Times New Roman" w:cs="Times New Roman"/>
          <w:sz w:val="24"/>
          <w:szCs w:val="24"/>
        </w:rPr>
        <w:t xml:space="preserve"> </w:t>
      </w:r>
      <w:r w:rsidR="00AB4006">
        <w:rPr>
          <w:rFonts w:ascii="Times New Roman" w:hAnsi="Times New Roman" w:cs="Times New Roman"/>
          <w:sz w:val="24"/>
          <w:szCs w:val="24"/>
        </w:rPr>
        <w:t xml:space="preserve">particularly for </w:t>
      </w:r>
      <w:r w:rsidR="006D6652">
        <w:rPr>
          <w:rFonts w:ascii="Times New Roman" w:hAnsi="Times New Roman" w:cs="Times New Roman"/>
          <w:sz w:val="24"/>
          <w:szCs w:val="24"/>
        </w:rPr>
        <w:t xml:space="preserve">studying </w:t>
      </w:r>
      <w:r w:rsidR="00AB4006">
        <w:rPr>
          <w:rFonts w:ascii="Times New Roman" w:hAnsi="Times New Roman" w:cs="Times New Roman"/>
          <w:sz w:val="24"/>
          <w:szCs w:val="24"/>
        </w:rPr>
        <w:t>bone</w:t>
      </w:r>
      <w:r w:rsidR="006D6652">
        <w:rPr>
          <w:rFonts w:ascii="Times New Roman" w:hAnsi="Times New Roman" w:cs="Times New Roman"/>
          <w:sz w:val="24"/>
          <w:szCs w:val="24"/>
        </w:rPr>
        <w:t xml:space="preserve"> </w:t>
      </w:r>
      <w:r w:rsidR="001C4142">
        <w:rPr>
          <w:rFonts w:ascii="Times New Roman" w:hAnsi="Times New Roman" w:cs="Times New Roman"/>
          <w:sz w:val="24"/>
          <w:szCs w:val="24"/>
        </w:rPr>
        <w:t>homeostasis</w:t>
      </w:r>
      <w:r w:rsidR="006D6652">
        <w:rPr>
          <w:rFonts w:ascii="Times New Roman" w:hAnsi="Times New Roman" w:cs="Times New Roman"/>
          <w:sz w:val="24"/>
          <w:szCs w:val="24"/>
        </w:rPr>
        <w:t xml:space="preserve"> </w:t>
      </w:r>
      <w:r w:rsidR="006D6652">
        <w:rPr>
          <w:rFonts w:ascii="Times New Roman" w:hAnsi="Times New Roman" w:cs="Times New Roman"/>
          <w:sz w:val="24"/>
          <w:szCs w:val="24"/>
        </w:rPr>
        <w:fldChar w:fldCharType="begin"/>
      </w:r>
      <w:r w:rsidR="006D6652">
        <w:rPr>
          <w:rFonts w:ascii="Times New Roman" w:hAnsi="Times New Roman" w:cs="Times New Roman"/>
          <w:sz w:val="24"/>
          <w:szCs w:val="24"/>
        </w:rPr>
        <w:instrText xml:space="preserve"> ADDIN EN.CITE &lt;EndNote&gt;&lt;Cite&gt;&lt;Author&gt;Coulombe&lt;/Author&gt;&lt;Year&gt;2020&lt;/Year&gt;&lt;RecNum&gt;623&lt;/RecNum&gt;&lt;DisplayText&gt;(Vico and Hargens, 2018; Coulombe et al., 2020)&lt;/DisplayText&gt;&lt;record&gt;&lt;rec-number&gt;623&lt;/rec-number&gt;&lt;foreign-keys&gt;&lt;key app="EN" db-id="adxzrpzxnrpwdveztp7v9tvwsaapwz5ade9w" timestamp="1616715196"&gt;623&lt;/key&gt;&lt;/foreign-keys&gt;&lt;ref-type name="Journal Article"&gt;17&lt;/ref-type&gt;&lt;contributors&gt;&lt;authors&gt;&lt;author&gt;Coulombe, Jennifer C.&lt;/author&gt;&lt;author&gt;Senwar, Bhavya&lt;/author&gt;&lt;author&gt;Ferguson, Virginia L.&lt;/author&gt;&lt;/authors&gt;&lt;/contributors&gt;&lt;titles&gt;&lt;title&gt;Spaceflight-induced bone tissue changes that affect bone quality and increase fracture risk&lt;/title&gt;&lt;secondary-title&gt;Current osteoporosis reports&lt;/secondary-title&gt;&lt;/titles&gt;&lt;periodical&gt;&lt;full-title&gt;Current osteoporosis reports&lt;/full-title&gt;&lt;/periodical&gt;&lt;pages&gt;1-12&lt;/pages&gt;&lt;volume&gt;18&lt;/volume&gt;&lt;number&gt;1&lt;/number&gt;&lt;dates&gt;&lt;year&gt;2020&lt;/year&gt;&lt;/dates&gt;&lt;publisher&gt;Springer&lt;/publisher&gt;&lt;isbn&gt;1544-2241&lt;/isbn&gt;&lt;urls&gt;&lt;/urls&gt;&lt;/record&gt;&lt;/Cite&gt;&lt;Cite&gt;&lt;Author&gt;Vico&lt;/Author&gt;&lt;Year&gt;2018&lt;/Year&gt;&lt;RecNum&gt;622&lt;/RecNum&gt;&lt;record&gt;&lt;rec-number&gt;622&lt;/rec-number&gt;&lt;foreign-keys&gt;&lt;key app="EN" db-id="adxzrpzxnrpwdveztp7v9tvwsaapwz5ade9w" timestamp="1616715196"&gt;622&lt;/key&gt;&lt;/foreign-keys&gt;&lt;ref-type name="Journal Article"&gt;17&lt;/ref-type&gt;&lt;contributors&gt;&lt;authors&gt;&lt;author&gt;Vico, Laurence&lt;/author&gt;&lt;author&gt;Hargens, Alan&lt;/author&gt;&lt;/authors&gt;&lt;/contributors&gt;&lt;titles&gt;&lt;title&gt;Skeletal changes during and after spaceflight&lt;/title&gt;&lt;secondary-title&gt;Nature Reviews Rheumatology&lt;/secondary-title&gt;&lt;/titles&gt;&lt;periodical&gt;&lt;full-title&gt;Nature Reviews Rheumatology&lt;/full-title&gt;&lt;/periodical&gt;&lt;pages&gt;229&lt;/pages&gt;&lt;volume&gt;14&lt;/volume&gt;&lt;number&gt;4&lt;/number&gt;&lt;dates&gt;&lt;year&gt;2018&lt;/year&gt;&lt;/dates&gt;&lt;publisher&gt;Nature Publishing Group&lt;/publisher&gt;&lt;isbn&gt;1759-4804&lt;/isbn&gt;&lt;urls&gt;&lt;/urls&gt;&lt;/record&gt;&lt;/Cite&gt;&lt;/EndNote&gt;</w:instrText>
      </w:r>
      <w:r w:rsidR="006D6652">
        <w:rPr>
          <w:rFonts w:ascii="Times New Roman" w:hAnsi="Times New Roman" w:cs="Times New Roman"/>
          <w:sz w:val="24"/>
          <w:szCs w:val="24"/>
        </w:rPr>
        <w:fldChar w:fldCharType="separate"/>
      </w:r>
      <w:r w:rsidR="006D6652">
        <w:rPr>
          <w:rFonts w:ascii="Times New Roman" w:hAnsi="Times New Roman" w:cs="Times New Roman"/>
          <w:noProof/>
          <w:sz w:val="24"/>
          <w:szCs w:val="24"/>
        </w:rPr>
        <w:t>(</w:t>
      </w:r>
      <w:hyperlink w:anchor="_ENREF_106" w:tooltip="Vico, 2018 #622" w:history="1">
        <w:r w:rsidR="00352BCC">
          <w:rPr>
            <w:rFonts w:ascii="Times New Roman" w:hAnsi="Times New Roman" w:cs="Times New Roman"/>
            <w:noProof/>
            <w:sz w:val="24"/>
            <w:szCs w:val="24"/>
          </w:rPr>
          <w:t>Vico and Hargens, 2018</w:t>
        </w:r>
      </w:hyperlink>
      <w:r w:rsidR="006D6652">
        <w:rPr>
          <w:rFonts w:ascii="Times New Roman" w:hAnsi="Times New Roman" w:cs="Times New Roman"/>
          <w:noProof/>
          <w:sz w:val="24"/>
          <w:szCs w:val="24"/>
        </w:rPr>
        <w:t xml:space="preserve">; </w:t>
      </w:r>
      <w:hyperlink w:anchor="_ENREF_21" w:tooltip="Coulombe, 2020 #623" w:history="1">
        <w:r w:rsidR="00352BCC">
          <w:rPr>
            <w:rFonts w:ascii="Times New Roman" w:hAnsi="Times New Roman" w:cs="Times New Roman"/>
            <w:noProof/>
            <w:sz w:val="24"/>
            <w:szCs w:val="24"/>
          </w:rPr>
          <w:t>Coulombe et al., 2020</w:t>
        </w:r>
      </w:hyperlink>
      <w:r w:rsidR="006D6652">
        <w:rPr>
          <w:rFonts w:ascii="Times New Roman" w:hAnsi="Times New Roman" w:cs="Times New Roman"/>
          <w:noProof/>
          <w:sz w:val="24"/>
          <w:szCs w:val="24"/>
        </w:rPr>
        <w:t>)</w:t>
      </w:r>
      <w:r w:rsidR="006D6652">
        <w:rPr>
          <w:rFonts w:ascii="Times New Roman" w:hAnsi="Times New Roman" w:cs="Times New Roman"/>
          <w:sz w:val="24"/>
          <w:szCs w:val="24"/>
        </w:rPr>
        <w:fldChar w:fldCharType="end"/>
      </w:r>
      <w:r w:rsidR="006B7379">
        <w:rPr>
          <w:rFonts w:ascii="Times New Roman" w:hAnsi="Times New Roman" w:cs="Times New Roman"/>
          <w:sz w:val="24"/>
          <w:szCs w:val="24"/>
        </w:rPr>
        <w:t xml:space="preserve">. As such, </w:t>
      </w:r>
      <w:r w:rsidR="004A32F9">
        <w:rPr>
          <w:rFonts w:ascii="Times New Roman" w:hAnsi="Times New Roman" w:cs="Times New Roman"/>
          <w:sz w:val="24"/>
          <w:szCs w:val="24"/>
        </w:rPr>
        <w:t>the</w:t>
      </w:r>
      <w:r w:rsidR="00AA7586">
        <w:rPr>
          <w:rFonts w:ascii="Times New Roman" w:hAnsi="Times New Roman" w:cs="Times New Roman"/>
          <w:sz w:val="24"/>
          <w:szCs w:val="24"/>
        </w:rPr>
        <w:t>se</w:t>
      </w:r>
      <w:r w:rsidR="004A32F9">
        <w:rPr>
          <w:rFonts w:ascii="Times New Roman" w:hAnsi="Times New Roman" w:cs="Times New Roman"/>
          <w:sz w:val="24"/>
          <w:szCs w:val="24"/>
        </w:rPr>
        <w:t xml:space="preserve"> </w:t>
      </w:r>
      <w:r w:rsidR="006B7379">
        <w:rPr>
          <w:rFonts w:ascii="Times New Roman" w:hAnsi="Times New Roman" w:cs="Times New Roman"/>
          <w:sz w:val="24"/>
          <w:szCs w:val="24"/>
        </w:rPr>
        <w:t>studies were</w:t>
      </w:r>
      <w:r w:rsidR="004A32F9">
        <w:rPr>
          <w:rFonts w:ascii="Times New Roman" w:hAnsi="Times New Roman" w:cs="Times New Roman"/>
          <w:sz w:val="24"/>
          <w:szCs w:val="24"/>
        </w:rPr>
        <w:t xml:space="preserve"> incomparable to human </w:t>
      </w:r>
      <w:r w:rsidR="00AA7586">
        <w:rPr>
          <w:rFonts w:ascii="Times New Roman" w:hAnsi="Times New Roman" w:cs="Times New Roman"/>
          <w:sz w:val="24"/>
          <w:szCs w:val="24"/>
        </w:rPr>
        <w:t>low-earth orbit durations</w:t>
      </w:r>
      <w:r w:rsidR="00B96FB7">
        <w:rPr>
          <w:rFonts w:ascii="Times New Roman" w:hAnsi="Times New Roman" w:cs="Times New Roman"/>
          <w:sz w:val="24"/>
          <w:szCs w:val="24"/>
        </w:rPr>
        <w:t xml:space="preserve"> and</w:t>
      </w:r>
      <w:r w:rsidR="00966B40">
        <w:rPr>
          <w:rFonts w:ascii="Times New Roman" w:hAnsi="Times New Roman" w:cs="Times New Roman"/>
          <w:sz w:val="24"/>
          <w:szCs w:val="24"/>
        </w:rPr>
        <w:t xml:space="preserve"> due to the fact</w:t>
      </w:r>
      <w:r w:rsidR="003C29DB">
        <w:rPr>
          <w:rFonts w:ascii="Times New Roman" w:hAnsi="Times New Roman" w:cs="Times New Roman"/>
          <w:sz w:val="24"/>
          <w:szCs w:val="24"/>
        </w:rPr>
        <w:t xml:space="preserve"> </w:t>
      </w:r>
      <w:r w:rsidR="00E72CCC">
        <w:rPr>
          <w:rFonts w:ascii="Times New Roman" w:hAnsi="Times New Roman" w:cs="Times New Roman"/>
          <w:sz w:val="24"/>
          <w:szCs w:val="24"/>
        </w:rPr>
        <w:t xml:space="preserve">NASA’s development of Rodent </w:t>
      </w:r>
      <w:r w:rsidR="00CA4F95">
        <w:rPr>
          <w:rFonts w:ascii="Times New Roman" w:hAnsi="Times New Roman" w:cs="Times New Roman"/>
          <w:sz w:val="24"/>
          <w:szCs w:val="24"/>
        </w:rPr>
        <w:t>Habitat</w:t>
      </w:r>
      <w:r w:rsidR="00E72CCC">
        <w:rPr>
          <w:rFonts w:ascii="Times New Roman" w:hAnsi="Times New Roman" w:cs="Times New Roman"/>
          <w:sz w:val="24"/>
          <w:szCs w:val="24"/>
        </w:rPr>
        <w:t xml:space="preserve"> in 2014</w:t>
      </w:r>
      <w:r w:rsidR="00CA4F95">
        <w:rPr>
          <w:rFonts w:ascii="Times New Roman" w:hAnsi="Times New Roman" w:cs="Times New Roman"/>
          <w:sz w:val="24"/>
          <w:szCs w:val="24"/>
        </w:rPr>
        <w:t xml:space="preserve"> </w:t>
      </w:r>
      <w:r w:rsidR="005356C5">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5356C5">
        <w:rPr>
          <w:rFonts w:ascii="Times New Roman" w:hAnsi="Times New Roman" w:cs="Times New Roman"/>
          <w:sz w:val="24"/>
          <w:szCs w:val="24"/>
        </w:rPr>
        <w:instrText xml:space="preserve"> ADDIN EN.CITE </w:instrText>
      </w:r>
      <w:r w:rsidR="005356C5">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5356C5">
        <w:rPr>
          <w:rFonts w:ascii="Times New Roman" w:hAnsi="Times New Roman" w:cs="Times New Roman"/>
          <w:sz w:val="24"/>
          <w:szCs w:val="24"/>
        </w:rPr>
        <w:instrText xml:space="preserve"> ADDIN EN.CITE.DATA </w:instrText>
      </w:r>
      <w:r w:rsidR="005356C5">
        <w:rPr>
          <w:rFonts w:ascii="Times New Roman" w:hAnsi="Times New Roman" w:cs="Times New Roman"/>
          <w:sz w:val="24"/>
          <w:szCs w:val="24"/>
        </w:rPr>
      </w:r>
      <w:r w:rsidR="005356C5">
        <w:rPr>
          <w:rFonts w:ascii="Times New Roman" w:hAnsi="Times New Roman" w:cs="Times New Roman"/>
          <w:sz w:val="24"/>
          <w:szCs w:val="24"/>
        </w:rPr>
        <w:fldChar w:fldCharType="end"/>
      </w:r>
      <w:r w:rsidR="005356C5">
        <w:rPr>
          <w:rFonts w:ascii="Times New Roman" w:hAnsi="Times New Roman" w:cs="Times New Roman"/>
          <w:sz w:val="24"/>
          <w:szCs w:val="24"/>
        </w:rPr>
      </w:r>
      <w:r w:rsidR="005356C5">
        <w:rPr>
          <w:rFonts w:ascii="Times New Roman" w:hAnsi="Times New Roman" w:cs="Times New Roman"/>
          <w:sz w:val="24"/>
          <w:szCs w:val="24"/>
        </w:rPr>
        <w:fldChar w:fldCharType="separate"/>
      </w:r>
      <w:r w:rsidR="005356C5">
        <w:rPr>
          <w:rFonts w:ascii="Times New Roman" w:hAnsi="Times New Roman" w:cs="Times New Roman"/>
          <w:noProof/>
          <w:sz w:val="24"/>
          <w:szCs w:val="24"/>
        </w:rPr>
        <w:t>(</w:t>
      </w:r>
      <w:hyperlink w:anchor="_ENREF_87" w:tooltip="Ronca, 2019 #617" w:history="1">
        <w:r w:rsidR="00352BCC">
          <w:rPr>
            <w:rFonts w:ascii="Times New Roman" w:hAnsi="Times New Roman" w:cs="Times New Roman"/>
            <w:noProof/>
            <w:sz w:val="24"/>
            <w:szCs w:val="24"/>
          </w:rPr>
          <w:t>Ronca et al., 2019</w:t>
        </w:r>
      </w:hyperlink>
      <w:r w:rsidR="005356C5">
        <w:rPr>
          <w:rFonts w:ascii="Times New Roman" w:hAnsi="Times New Roman" w:cs="Times New Roman"/>
          <w:noProof/>
          <w:sz w:val="24"/>
          <w:szCs w:val="24"/>
        </w:rPr>
        <w:t xml:space="preserve">; </w:t>
      </w:r>
      <w:hyperlink w:anchor="_ENREF_20" w:tooltip="Choi, 2020 #616" w:history="1">
        <w:r w:rsidR="00352BCC">
          <w:rPr>
            <w:rFonts w:ascii="Times New Roman" w:hAnsi="Times New Roman" w:cs="Times New Roman"/>
            <w:noProof/>
            <w:sz w:val="24"/>
            <w:szCs w:val="24"/>
          </w:rPr>
          <w:t>Choi et al., 2020</w:t>
        </w:r>
      </w:hyperlink>
      <w:r w:rsidR="005356C5">
        <w:rPr>
          <w:rFonts w:ascii="Times New Roman" w:hAnsi="Times New Roman" w:cs="Times New Roman"/>
          <w:noProof/>
          <w:sz w:val="24"/>
          <w:szCs w:val="24"/>
        </w:rPr>
        <w:t>)</w:t>
      </w:r>
      <w:r w:rsidR="005356C5">
        <w:rPr>
          <w:rFonts w:ascii="Times New Roman" w:hAnsi="Times New Roman" w:cs="Times New Roman"/>
          <w:sz w:val="24"/>
          <w:szCs w:val="24"/>
        </w:rPr>
        <w:fldChar w:fldCharType="end"/>
      </w:r>
      <w:r w:rsidR="00B20DE9">
        <w:rPr>
          <w:rFonts w:ascii="Times New Roman" w:hAnsi="Times New Roman" w:cs="Times New Roman"/>
          <w:sz w:val="24"/>
          <w:szCs w:val="24"/>
        </w:rPr>
        <w:t xml:space="preserve">, superseding the Animal Enclosure Module (AEM) </w:t>
      </w:r>
      <w:r w:rsidR="00B20DE9">
        <w:rPr>
          <w:rFonts w:ascii="Times New Roman" w:hAnsi="Times New Roman" w:cs="Times New Roman"/>
          <w:sz w:val="24"/>
          <w:szCs w:val="24"/>
        </w:rPr>
        <w:fldChar w:fldCharType="begin"/>
      </w:r>
      <w:r w:rsidR="00B20DE9">
        <w:rPr>
          <w:rFonts w:ascii="Times New Roman" w:hAnsi="Times New Roman" w:cs="Times New Roman"/>
          <w:sz w:val="24"/>
          <w:szCs w:val="24"/>
        </w:rPr>
        <w:instrText xml:space="preserve"> ADDIN EN.CITE &lt;EndNote&gt;&lt;Cite&gt;&lt;Author&gt;Moyer&lt;/Author&gt;&lt;Year&gt;2016&lt;/Year&gt;&lt;RecNum&gt;251&lt;/RecNum&gt;&lt;DisplayText&gt;(Moyer et al., 2016)&lt;/DisplayText&gt;&lt;record&gt;&lt;rec-number&gt;251&lt;/rec-number&gt;&lt;foreign-keys&gt;&lt;key app="EN" db-id="adxzrpzxnrpwdveztp7v9tvwsaapwz5ade9w" timestamp="1550965433"&gt;251&lt;/key&gt;&lt;/foreign-keys&gt;&lt;ref-type name="Journal Article"&gt;17&lt;/ref-type&gt;&lt;contributors&gt;&lt;authors&gt;&lt;author&gt;Moyer, Eric L.&lt;/author&gt;&lt;author&gt;Dumars, Paula M.&lt;/author&gt;&lt;author&gt;Sun, Gwo-Shing&lt;/author&gt;&lt;author&gt;Martin, Kara J.&lt;/author&gt;&lt;author&gt;Heathcote, David G.&lt;/author&gt;&lt;author&gt;Boyle, Richard D.&lt;/author&gt;&lt;author&gt;Skidmore, Mike G.&lt;/author&gt;&lt;/authors&gt;&lt;/contributors&gt;&lt;titles&gt;&lt;title&gt;Evaluation of rodent spaceflight in the NASA animal enclosure module for an extended operational period (up to 35 days)&lt;/title&gt;&lt;secondary-title&gt;NPJ microgravity&lt;/secondary-title&gt;&lt;/titles&gt;&lt;periodical&gt;&lt;full-title&gt;NPJ microgravity&lt;/full-title&gt;&lt;/periodical&gt;&lt;pages&gt;16002&lt;/pages&gt;&lt;volume&gt;2&lt;/volume&gt;&lt;dates&gt;&lt;year&gt;2016&lt;/year&gt;&lt;/dates&gt;&lt;publisher&gt;Nature Publishing Group&lt;/publisher&gt;&lt;isbn&gt;2373-8065&lt;/isbn&gt;&lt;urls&gt;&lt;/urls&gt;&lt;/record&gt;&lt;/Cite&gt;&lt;/EndNote&gt;</w:instrText>
      </w:r>
      <w:r w:rsidR="00B20DE9">
        <w:rPr>
          <w:rFonts w:ascii="Times New Roman" w:hAnsi="Times New Roman" w:cs="Times New Roman"/>
          <w:sz w:val="24"/>
          <w:szCs w:val="24"/>
        </w:rPr>
        <w:fldChar w:fldCharType="separate"/>
      </w:r>
      <w:r w:rsidR="00B20DE9">
        <w:rPr>
          <w:rFonts w:ascii="Times New Roman" w:hAnsi="Times New Roman" w:cs="Times New Roman"/>
          <w:noProof/>
          <w:sz w:val="24"/>
          <w:szCs w:val="24"/>
        </w:rPr>
        <w:t>(</w:t>
      </w:r>
      <w:hyperlink w:anchor="_ENREF_77" w:tooltip="Moyer, 2016 #251" w:history="1">
        <w:r w:rsidR="00352BCC">
          <w:rPr>
            <w:rFonts w:ascii="Times New Roman" w:hAnsi="Times New Roman" w:cs="Times New Roman"/>
            <w:noProof/>
            <w:sz w:val="24"/>
            <w:szCs w:val="24"/>
          </w:rPr>
          <w:t>Moyer et al., 2016</w:t>
        </w:r>
      </w:hyperlink>
      <w:r w:rsidR="00B20DE9">
        <w:rPr>
          <w:rFonts w:ascii="Times New Roman" w:hAnsi="Times New Roman" w:cs="Times New Roman"/>
          <w:noProof/>
          <w:sz w:val="24"/>
          <w:szCs w:val="24"/>
        </w:rPr>
        <w:t>)</w:t>
      </w:r>
      <w:r w:rsidR="00B20DE9">
        <w:rPr>
          <w:rFonts w:ascii="Times New Roman" w:hAnsi="Times New Roman" w:cs="Times New Roman"/>
          <w:sz w:val="24"/>
          <w:szCs w:val="24"/>
        </w:rPr>
        <w:fldChar w:fldCharType="end"/>
      </w:r>
      <w:r w:rsidR="00B20DE9">
        <w:rPr>
          <w:rFonts w:ascii="Times New Roman" w:hAnsi="Times New Roman" w:cs="Times New Roman"/>
          <w:sz w:val="24"/>
          <w:szCs w:val="24"/>
        </w:rPr>
        <w:t xml:space="preserve">, </w:t>
      </w:r>
      <w:r w:rsidR="00E72CCC">
        <w:rPr>
          <w:rFonts w:ascii="Times New Roman" w:hAnsi="Times New Roman" w:cs="Times New Roman"/>
          <w:sz w:val="24"/>
          <w:szCs w:val="24"/>
        </w:rPr>
        <w:t xml:space="preserve">enabled long-duration rodent research onboard the </w:t>
      </w:r>
      <w:r w:rsidR="00C64CF7">
        <w:rPr>
          <w:rFonts w:ascii="Times New Roman" w:hAnsi="Times New Roman" w:cs="Times New Roman"/>
          <w:sz w:val="24"/>
          <w:szCs w:val="24"/>
        </w:rPr>
        <w:t xml:space="preserve">International </w:t>
      </w:r>
      <w:r w:rsidR="00E72CCC">
        <w:rPr>
          <w:rFonts w:ascii="Times New Roman" w:hAnsi="Times New Roman" w:cs="Times New Roman"/>
          <w:sz w:val="24"/>
          <w:szCs w:val="24"/>
        </w:rPr>
        <w:t>Space Station with a large sample size and a variety of experimental procedures</w:t>
      </w:r>
      <w:r w:rsidR="007D4F02">
        <w:rPr>
          <w:rFonts w:ascii="Times New Roman" w:hAnsi="Times New Roman" w:cs="Times New Roman"/>
          <w:sz w:val="24"/>
          <w:szCs w:val="24"/>
        </w:rPr>
        <w:t xml:space="preserve"> </w:t>
      </w:r>
      <w:r w:rsidR="007D4F02">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7D4F02">
        <w:rPr>
          <w:rFonts w:ascii="Times New Roman" w:hAnsi="Times New Roman" w:cs="Times New Roman"/>
          <w:sz w:val="24"/>
          <w:szCs w:val="24"/>
        </w:rPr>
        <w:instrText xml:space="preserve"> ADDIN EN.CITE </w:instrText>
      </w:r>
      <w:r w:rsidR="007D4F02">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7D4F02">
        <w:rPr>
          <w:rFonts w:ascii="Times New Roman" w:hAnsi="Times New Roman" w:cs="Times New Roman"/>
          <w:sz w:val="24"/>
          <w:szCs w:val="24"/>
        </w:rPr>
        <w:instrText xml:space="preserve"> ADDIN EN.CITE.DATA </w:instrText>
      </w:r>
      <w:r w:rsidR="007D4F02">
        <w:rPr>
          <w:rFonts w:ascii="Times New Roman" w:hAnsi="Times New Roman" w:cs="Times New Roman"/>
          <w:sz w:val="24"/>
          <w:szCs w:val="24"/>
        </w:rPr>
      </w:r>
      <w:r w:rsidR="007D4F02">
        <w:rPr>
          <w:rFonts w:ascii="Times New Roman" w:hAnsi="Times New Roman" w:cs="Times New Roman"/>
          <w:sz w:val="24"/>
          <w:szCs w:val="24"/>
        </w:rPr>
        <w:fldChar w:fldCharType="end"/>
      </w:r>
      <w:r w:rsidR="007D4F02">
        <w:rPr>
          <w:rFonts w:ascii="Times New Roman" w:hAnsi="Times New Roman" w:cs="Times New Roman"/>
          <w:sz w:val="24"/>
          <w:szCs w:val="24"/>
        </w:rPr>
      </w:r>
      <w:r w:rsidR="007D4F02">
        <w:rPr>
          <w:rFonts w:ascii="Times New Roman" w:hAnsi="Times New Roman" w:cs="Times New Roman"/>
          <w:sz w:val="24"/>
          <w:szCs w:val="24"/>
        </w:rPr>
        <w:fldChar w:fldCharType="separate"/>
      </w:r>
      <w:r w:rsidR="007D4F02">
        <w:rPr>
          <w:rFonts w:ascii="Times New Roman" w:hAnsi="Times New Roman" w:cs="Times New Roman"/>
          <w:noProof/>
          <w:sz w:val="24"/>
          <w:szCs w:val="24"/>
        </w:rPr>
        <w:t>(</w:t>
      </w:r>
      <w:hyperlink w:anchor="_ENREF_87" w:tooltip="Ronca, 2019 #617" w:history="1">
        <w:r w:rsidR="00352BCC">
          <w:rPr>
            <w:rFonts w:ascii="Times New Roman" w:hAnsi="Times New Roman" w:cs="Times New Roman"/>
            <w:noProof/>
            <w:sz w:val="24"/>
            <w:szCs w:val="24"/>
          </w:rPr>
          <w:t>Ronca et al., 2019</w:t>
        </w:r>
      </w:hyperlink>
      <w:r w:rsidR="007D4F02">
        <w:rPr>
          <w:rFonts w:ascii="Times New Roman" w:hAnsi="Times New Roman" w:cs="Times New Roman"/>
          <w:noProof/>
          <w:sz w:val="24"/>
          <w:szCs w:val="24"/>
        </w:rPr>
        <w:t xml:space="preserve">; </w:t>
      </w:r>
      <w:hyperlink w:anchor="_ENREF_20" w:tooltip="Choi, 2020 #616" w:history="1">
        <w:r w:rsidR="00352BCC">
          <w:rPr>
            <w:rFonts w:ascii="Times New Roman" w:hAnsi="Times New Roman" w:cs="Times New Roman"/>
            <w:noProof/>
            <w:sz w:val="24"/>
            <w:szCs w:val="24"/>
          </w:rPr>
          <w:t>Choi et al., 2020</w:t>
        </w:r>
      </w:hyperlink>
      <w:r w:rsidR="007D4F02">
        <w:rPr>
          <w:rFonts w:ascii="Times New Roman" w:hAnsi="Times New Roman" w:cs="Times New Roman"/>
          <w:noProof/>
          <w:sz w:val="24"/>
          <w:szCs w:val="24"/>
        </w:rPr>
        <w:t>)</w:t>
      </w:r>
      <w:r w:rsidR="007D4F02">
        <w:rPr>
          <w:rFonts w:ascii="Times New Roman" w:hAnsi="Times New Roman" w:cs="Times New Roman"/>
          <w:sz w:val="24"/>
          <w:szCs w:val="24"/>
        </w:rPr>
        <w:fldChar w:fldCharType="end"/>
      </w:r>
      <w:r w:rsidR="00E72CCC">
        <w:rPr>
          <w:rFonts w:ascii="Times New Roman" w:hAnsi="Times New Roman" w:cs="Times New Roman"/>
          <w:sz w:val="24"/>
          <w:szCs w:val="24"/>
        </w:rPr>
        <w:t xml:space="preserve">. Benefitting from this technology, </w:t>
      </w:r>
      <w:r w:rsidR="001B39FB">
        <w:rPr>
          <w:rFonts w:ascii="Times New Roman" w:hAnsi="Times New Roman" w:cs="Times New Roman"/>
          <w:sz w:val="24"/>
          <w:szCs w:val="24"/>
        </w:rPr>
        <w:t>t</w:t>
      </w:r>
      <w:r w:rsidR="00AF1EB9">
        <w:rPr>
          <w:rFonts w:ascii="Times New Roman" w:hAnsi="Times New Roman" w:cs="Times New Roman"/>
          <w:sz w:val="24"/>
          <w:szCs w:val="24"/>
        </w:rPr>
        <w:t xml:space="preserve">he </w:t>
      </w:r>
      <w:r w:rsidR="00B20183">
        <w:rPr>
          <w:rFonts w:ascii="Times New Roman" w:hAnsi="Times New Roman" w:cs="Times New Roman"/>
          <w:sz w:val="24"/>
          <w:szCs w:val="24"/>
        </w:rPr>
        <w:t>RR</w:t>
      </w:r>
      <w:r w:rsidR="00DB25DA">
        <w:rPr>
          <w:rFonts w:ascii="Times New Roman" w:hAnsi="Times New Roman" w:cs="Times New Roman"/>
          <w:sz w:val="24"/>
          <w:szCs w:val="24"/>
        </w:rPr>
        <w:t>-</w:t>
      </w:r>
      <w:r w:rsidR="00B20183">
        <w:rPr>
          <w:rFonts w:ascii="Times New Roman" w:hAnsi="Times New Roman" w:cs="Times New Roman"/>
          <w:sz w:val="24"/>
          <w:szCs w:val="24"/>
        </w:rPr>
        <w:t xml:space="preserve">5 </w:t>
      </w:r>
      <w:r w:rsidR="00AF1EB9">
        <w:rPr>
          <w:rFonts w:ascii="Times New Roman" w:hAnsi="Times New Roman" w:cs="Times New Roman"/>
          <w:sz w:val="24"/>
          <w:szCs w:val="24"/>
        </w:rPr>
        <w:t>mission signifies the United States of America’s first live</w:t>
      </w:r>
      <w:r w:rsidR="00BB375C">
        <w:rPr>
          <w:rFonts w:ascii="Times New Roman" w:hAnsi="Times New Roman" w:cs="Times New Roman"/>
          <w:sz w:val="24"/>
          <w:szCs w:val="24"/>
        </w:rPr>
        <w:t xml:space="preserve"> animal</w:t>
      </w:r>
      <w:r w:rsidR="00AF1EB9">
        <w:rPr>
          <w:rFonts w:ascii="Times New Roman" w:hAnsi="Times New Roman" w:cs="Times New Roman"/>
          <w:sz w:val="24"/>
          <w:szCs w:val="24"/>
        </w:rPr>
        <w:t>-return</w:t>
      </w:r>
      <w:r w:rsidR="00966B40">
        <w:rPr>
          <w:rFonts w:ascii="Times New Roman" w:hAnsi="Times New Roman" w:cs="Times New Roman"/>
          <w:sz w:val="24"/>
          <w:szCs w:val="24"/>
        </w:rPr>
        <w:t xml:space="preserve"> (LAR)</w:t>
      </w:r>
      <w:r w:rsidR="00AF1EB9">
        <w:rPr>
          <w:rFonts w:ascii="Times New Roman" w:hAnsi="Times New Roman" w:cs="Times New Roman"/>
          <w:sz w:val="24"/>
          <w:szCs w:val="24"/>
        </w:rPr>
        <w:t xml:space="preserve"> of rodents from the International Space Station</w:t>
      </w:r>
      <w:r w:rsidR="007622DD">
        <w:rPr>
          <w:rFonts w:ascii="Times New Roman" w:hAnsi="Times New Roman" w:cs="Times New Roman"/>
          <w:sz w:val="24"/>
          <w:szCs w:val="24"/>
        </w:rPr>
        <w:t xml:space="preserve"> </w:t>
      </w:r>
      <w:r w:rsidR="007622DD" w:rsidRPr="00152A80">
        <w:rPr>
          <w:rFonts w:ascii="Times New Roman" w:hAnsi="Times New Roman" w:cs="Times New Roman"/>
          <w:b/>
          <w:bCs/>
          <w:color w:val="FF0000"/>
          <w:sz w:val="24"/>
          <w:szCs w:val="24"/>
        </w:rPr>
        <w:t>(CITE</w:t>
      </w:r>
      <w:r w:rsidR="0095320B">
        <w:rPr>
          <w:rFonts w:ascii="Times New Roman" w:hAnsi="Times New Roman" w:cs="Times New Roman"/>
          <w:b/>
          <w:bCs/>
          <w:color w:val="FF0000"/>
          <w:sz w:val="24"/>
          <w:szCs w:val="24"/>
        </w:rPr>
        <w:t xml:space="preserve"> RR5 primary</w:t>
      </w:r>
      <w:r w:rsidR="007622DD" w:rsidRPr="00152A80">
        <w:rPr>
          <w:rFonts w:ascii="Times New Roman" w:hAnsi="Times New Roman" w:cs="Times New Roman"/>
          <w:b/>
          <w:bCs/>
          <w:color w:val="FF0000"/>
          <w:sz w:val="24"/>
          <w:szCs w:val="24"/>
        </w:rPr>
        <w:t xml:space="preserve"> </w:t>
      </w:r>
      <w:proofErr w:type="spellStart"/>
      <w:proofErr w:type="gramStart"/>
      <w:r w:rsidR="007622DD" w:rsidRPr="00152A80">
        <w:rPr>
          <w:rFonts w:ascii="Times New Roman" w:hAnsi="Times New Roman" w:cs="Times New Roman"/>
          <w:b/>
          <w:bCs/>
          <w:color w:val="FF0000"/>
          <w:sz w:val="24"/>
          <w:szCs w:val="24"/>
        </w:rPr>
        <w:t>Ting,Kwak</w:t>
      </w:r>
      <w:proofErr w:type="gramEnd"/>
      <w:r w:rsidR="007622DD" w:rsidRPr="00152A80">
        <w:rPr>
          <w:rFonts w:ascii="Times New Roman" w:hAnsi="Times New Roman" w:cs="Times New Roman"/>
          <w:b/>
          <w:bCs/>
          <w:color w:val="FF0000"/>
          <w:sz w:val="24"/>
          <w:szCs w:val="24"/>
        </w:rPr>
        <w:t>,Soo</w:t>
      </w:r>
      <w:proofErr w:type="spellEnd"/>
      <w:r w:rsidR="007622DD" w:rsidRPr="00152A80">
        <w:rPr>
          <w:rFonts w:ascii="Times New Roman" w:hAnsi="Times New Roman" w:cs="Times New Roman"/>
          <w:b/>
          <w:bCs/>
          <w:color w:val="FF0000"/>
          <w:sz w:val="24"/>
          <w:szCs w:val="24"/>
        </w:rPr>
        <w:t xml:space="preserve"> pape</w:t>
      </w:r>
      <w:r w:rsidR="0095320B">
        <w:rPr>
          <w:rFonts w:ascii="Times New Roman" w:hAnsi="Times New Roman" w:cs="Times New Roman"/>
          <w:b/>
          <w:bCs/>
          <w:color w:val="FF0000"/>
          <w:sz w:val="24"/>
          <w:szCs w:val="24"/>
        </w:rPr>
        <w:t>r</w:t>
      </w:r>
      <w:r w:rsidR="007622DD" w:rsidRPr="00152A80">
        <w:rPr>
          <w:rFonts w:ascii="Times New Roman" w:hAnsi="Times New Roman" w:cs="Times New Roman"/>
          <w:b/>
          <w:bCs/>
          <w:color w:val="FF0000"/>
          <w:sz w:val="24"/>
          <w:szCs w:val="24"/>
        </w:rPr>
        <w:t>)</w:t>
      </w:r>
      <w:r w:rsidR="00AF1EB9">
        <w:rPr>
          <w:rFonts w:ascii="Times New Roman" w:hAnsi="Times New Roman" w:cs="Times New Roman"/>
          <w:sz w:val="24"/>
          <w:szCs w:val="24"/>
        </w:rPr>
        <w:t xml:space="preserve">. The primary objective of the </w:t>
      </w:r>
      <w:r w:rsidR="00966B40">
        <w:rPr>
          <w:rFonts w:ascii="Times New Roman" w:hAnsi="Times New Roman" w:cs="Times New Roman"/>
          <w:sz w:val="24"/>
          <w:szCs w:val="24"/>
        </w:rPr>
        <w:t xml:space="preserve">RR-5 </w:t>
      </w:r>
      <w:r w:rsidR="00AF1EB9">
        <w:rPr>
          <w:rFonts w:ascii="Times New Roman" w:hAnsi="Times New Roman" w:cs="Times New Roman"/>
          <w:sz w:val="24"/>
          <w:szCs w:val="24"/>
        </w:rPr>
        <w:t>mission was to investigate if BP-NELL-PEG systemic therapy</w:t>
      </w:r>
      <w:r w:rsidR="00C50733">
        <w:rPr>
          <w:rFonts w:ascii="Times New Roman" w:hAnsi="Times New Roman" w:cs="Times New Roman"/>
          <w:sz w:val="24"/>
          <w:szCs w:val="24"/>
        </w:rPr>
        <w:t xml:space="preserve"> </w:t>
      </w:r>
      <w:r w:rsidR="00AF1EB9">
        <w:rPr>
          <w:rFonts w:ascii="Times New Roman" w:hAnsi="Times New Roman" w:cs="Times New Roman"/>
          <w:sz w:val="24"/>
          <w:szCs w:val="24"/>
        </w:rPr>
        <w:t>combats long-duration spaceflight-induced osteoporosis</w:t>
      </w:r>
      <w:r w:rsidR="0073330F">
        <w:rPr>
          <w:rFonts w:ascii="Times New Roman" w:hAnsi="Times New Roman" w:cs="Times New Roman"/>
          <w:sz w:val="24"/>
          <w:szCs w:val="24"/>
        </w:rPr>
        <w:t xml:space="preserve"> </w:t>
      </w:r>
      <w:r w:rsidR="0073330F">
        <w:rPr>
          <w:rFonts w:ascii="Times New Roman" w:hAnsi="Times New Roman" w:cs="Times New Roman"/>
          <w:sz w:val="24"/>
          <w:szCs w:val="24"/>
        </w:rPr>
        <w:fldChar w:fldCharType="begin"/>
      </w:r>
      <w:r w:rsidR="0073330F">
        <w:rPr>
          <w:rFonts w:ascii="Times New Roman" w:hAnsi="Times New Roman" w:cs="Times New Roman"/>
          <w:sz w:val="24"/>
          <w:szCs w:val="24"/>
        </w:rPr>
        <w:instrText xml:space="preserve"> ADDIN EN.CITE &lt;EndNote&gt;&lt;Cite&gt;&lt;Author&gt;Shi&lt;/Author&gt;&lt;Year&gt;2019&lt;/Year&gt;&lt;RecNum&gt;544&lt;/RecNum&gt;&lt;DisplayText&gt;(Shi, 2019)&lt;/DisplayText&gt;&lt;record&gt;&lt;rec-number&gt;544&lt;/rec-number&gt;&lt;foreign-keys&gt;&lt;key app="EN" db-id="adxzrpzxnrpwdveztp7v9tvwsaapwz5ade9w" timestamp="1585840103"&gt;544&lt;/key&gt;&lt;/foreign-keys&gt;&lt;ref-type name="Journal Article"&gt;17&lt;/ref-type&gt;&lt;contributors&gt;&lt;authors&gt;&lt;author&gt;Shi, Jiayu&lt;/author&gt;&lt;/authors&gt;&lt;/contributors&gt;&lt;titles&gt;&lt;title&gt;Systemic Therapy of Inactivated-Bisphosphonate-Conjugated PEGylated NELL-1 (BP-NELL-PEG) for Spaceflight-Induced Osteoporosis&lt;/title&gt;&lt;/titles&gt;&lt;dates&gt;&lt;year&gt;2019&lt;/year&gt;&lt;/dates&gt;&lt;publisher&gt;UCLA&lt;/publisher&gt;&lt;urls&gt;&lt;/urls&gt;&lt;/record&gt;&lt;/Cite&gt;&lt;/EndNote&gt;</w:instrText>
      </w:r>
      <w:r w:rsidR="0073330F">
        <w:rPr>
          <w:rFonts w:ascii="Times New Roman" w:hAnsi="Times New Roman" w:cs="Times New Roman"/>
          <w:sz w:val="24"/>
          <w:szCs w:val="24"/>
        </w:rPr>
        <w:fldChar w:fldCharType="separate"/>
      </w:r>
      <w:r w:rsidR="0073330F">
        <w:rPr>
          <w:rFonts w:ascii="Times New Roman" w:hAnsi="Times New Roman" w:cs="Times New Roman"/>
          <w:noProof/>
          <w:sz w:val="24"/>
          <w:szCs w:val="24"/>
        </w:rPr>
        <w:t>(</w:t>
      </w:r>
      <w:hyperlink w:anchor="_ENREF_93" w:tooltip="Shi, 2019 #544" w:history="1">
        <w:r w:rsidR="00352BCC">
          <w:rPr>
            <w:rFonts w:ascii="Times New Roman" w:hAnsi="Times New Roman" w:cs="Times New Roman"/>
            <w:noProof/>
            <w:sz w:val="24"/>
            <w:szCs w:val="24"/>
          </w:rPr>
          <w:t>Shi, 2019</w:t>
        </w:r>
      </w:hyperlink>
      <w:r w:rsidR="0073330F">
        <w:rPr>
          <w:rFonts w:ascii="Times New Roman" w:hAnsi="Times New Roman" w:cs="Times New Roman"/>
          <w:noProof/>
          <w:sz w:val="24"/>
          <w:szCs w:val="24"/>
        </w:rPr>
        <w:t>)</w:t>
      </w:r>
      <w:r w:rsidR="0073330F">
        <w:rPr>
          <w:rFonts w:ascii="Times New Roman" w:hAnsi="Times New Roman" w:cs="Times New Roman"/>
          <w:sz w:val="24"/>
          <w:szCs w:val="24"/>
        </w:rPr>
        <w:fldChar w:fldCharType="end"/>
      </w:r>
      <w:r w:rsidR="00AF1EB9">
        <w:rPr>
          <w:rFonts w:ascii="Times New Roman" w:hAnsi="Times New Roman" w:cs="Times New Roman"/>
          <w:sz w:val="24"/>
          <w:szCs w:val="24"/>
        </w:rPr>
        <w:t xml:space="preserve">. As </w:t>
      </w:r>
      <w:r w:rsidR="00203F6F">
        <w:rPr>
          <w:rFonts w:ascii="Times New Roman" w:hAnsi="Times New Roman" w:cs="Times New Roman"/>
          <w:sz w:val="24"/>
          <w:szCs w:val="24"/>
        </w:rPr>
        <w:t xml:space="preserve">a </w:t>
      </w:r>
      <w:r w:rsidR="00203F6F" w:rsidRPr="00203F6F">
        <w:rPr>
          <w:rFonts w:ascii="Times New Roman" w:hAnsi="Times New Roman" w:cs="Times New Roman"/>
          <w:sz w:val="24"/>
          <w:szCs w:val="24"/>
        </w:rPr>
        <w:t>microbiome focused ancillary study</w:t>
      </w:r>
      <w:r w:rsidR="00AF1EB9">
        <w:rPr>
          <w:rFonts w:ascii="Times New Roman" w:hAnsi="Times New Roman" w:cs="Times New Roman"/>
          <w:sz w:val="24"/>
          <w:szCs w:val="24"/>
        </w:rPr>
        <w:t xml:space="preserve">, the gut and oral microbiome ecology </w:t>
      </w:r>
      <w:r w:rsidR="00150D9D">
        <w:rPr>
          <w:rFonts w:ascii="Times New Roman" w:hAnsi="Times New Roman" w:cs="Times New Roman"/>
          <w:sz w:val="24"/>
          <w:szCs w:val="24"/>
        </w:rPr>
        <w:t>and their intersection with</w:t>
      </w:r>
      <w:r w:rsidR="00152F07">
        <w:rPr>
          <w:rFonts w:ascii="Times New Roman" w:hAnsi="Times New Roman" w:cs="Times New Roman"/>
          <w:sz w:val="24"/>
          <w:szCs w:val="24"/>
        </w:rPr>
        <w:t xml:space="preserve"> the</w:t>
      </w:r>
      <w:r w:rsidR="00150D9D">
        <w:rPr>
          <w:rFonts w:ascii="Times New Roman" w:hAnsi="Times New Roman" w:cs="Times New Roman"/>
          <w:sz w:val="24"/>
          <w:szCs w:val="24"/>
        </w:rPr>
        <w:t xml:space="preserve"> bone homeostasis axis</w:t>
      </w:r>
      <w:r w:rsidR="005A4D2D">
        <w:rPr>
          <w:rFonts w:ascii="Times New Roman" w:hAnsi="Times New Roman" w:cs="Times New Roman"/>
          <w:sz w:val="24"/>
          <w:szCs w:val="24"/>
        </w:rPr>
        <w:t xml:space="preserve"> was examined</w:t>
      </w:r>
      <w:r w:rsidR="00152F07">
        <w:rPr>
          <w:rFonts w:ascii="Times New Roman" w:hAnsi="Times New Roman" w:cs="Times New Roman"/>
          <w:sz w:val="24"/>
          <w:szCs w:val="24"/>
        </w:rPr>
        <w:t xml:space="preserve">. </w:t>
      </w:r>
      <w:r w:rsidR="004A1DC7">
        <w:rPr>
          <w:rFonts w:ascii="Times New Roman" w:hAnsi="Times New Roman" w:cs="Times New Roman"/>
          <w:sz w:val="24"/>
          <w:szCs w:val="24"/>
        </w:rPr>
        <w:t>RR</w:t>
      </w:r>
      <w:r w:rsidR="00F125EC">
        <w:rPr>
          <w:rFonts w:ascii="Times New Roman" w:hAnsi="Times New Roman" w:cs="Times New Roman"/>
          <w:sz w:val="24"/>
          <w:szCs w:val="24"/>
        </w:rPr>
        <w:t>-</w:t>
      </w:r>
      <w:r w:rsidR="004A1DC7">
        <w:rPr>
          <w:rFonts w:ascii="Times New Roman" w:hAnsi="Times New Roman" w:cs="Times New Roman"/>
          <w:sz w:val="24"/>
          <w:szCs w:val="24"/>
        </w:rPr>
        <w:t>5 provided a unique opportunity to test the use o</w:t>
      </w:r>
      <w:r w:rsidR="00C059FE">
        <w:rPr>
          <w:rFonts w:ascii="Times New Roman" w:hAnsi="Times New Roman" w:cs="Times New Roman"/>
          <w:sz w:val="24"/>
          <w:szCs w:val="24"/>
        </w:rPr>
        <w:t xml:space="preserve">f a non-ovariectomy </w:t>
      </w:r>
      <w:r w:rsidR="004A1DC7">
        <w:rPr>
          <w:rFonts w:ascii="Times New Roman" w:hAnsi="Times New Roman" w:cs="Times New Roman"/>
          <w:sz w:val="24"/>
          <w:szCs w:val="24"/>
        </w:rPr>
        <w:t>BALB/c rodent</w:t>
      </w:r>
      <w:r w:rsidR="00C059FE">
        <w:rPr>
          <w:rFonts w:ascii="Times New Roman" w:hAnsi="Times New Roman" w:cs="Times New Roman"/>
          <w:sz w:val="24"/>
          <w:szCs w:val="24"/>
        </w:rPr>
        <w:t xml:space="preserve"> </w:t>
      </w:r>
      <w:r w:rsidR="004A1DC7">
        <w:rPr>
          <w:rFonts w:ascii="Times New Roman" w:hAnsi="Times New Roman" w:cs="Times New Roman"/>
          <w:sz w:val="24"/>
          <w:szCs w:val="24"/>
        </w:rPr>
        <w:t>as</w:t>
      </w:r>
      <w:ins w:id="3" w:author="Joseph Bedree" w:date="2020-06-01T13:17:00Z">
        <w:r w:rsidR="004A1DC7">
          <w:rPr>
            <w:rFonts w:ascii="Times New Roman" w:hAnsi="Times New Roman" w:cs="Times New Roman"/>
            <w:sz w:val="24"/>
            <w:szCs w:val="24"/>
          </w:rPr>
          <w:t xml:space="preserve"> </w:t>
        </w:r>
      </w:ins>
      <w:r w:rsidR="004A1DC7">
        <w:rPr>
          <w:rFonts w:ascii="Times New Roman" w:hAnsi="Times New Roman" w:cs="Times New Roman"/>
          <w:sz w:val="24"/>
          <w:szCs w:val="24"/>
        </w:rPr>
        <w:t xml:space="preserve">a potential </w:t>
      </w:r>
      <w:r w:rsidR="004A1DC7" w:rsidRPr="004747B6">
        <w:rPr>
          <w:rFonts w:ascii="Times New Roman" w:hAnsi="Times New Roman" w:cs="Times New Roman"/>
          <w:i/>
          <w:iCs/>
          <w:sz w:val="24"/>
          <w:szCs w:val="24"/>
        </w:rPr>
        <w:t>in vivo</w:t>
      </w:r>
      <w:r w:rsidR="004A1DC7">
        <w:rPr>
          <w:rFonts w:ascii="Times New Roman" w:hAnsi="Times New Roman" w:cs="Times New Roman"/>
          <w:sz w:val="24"/>
          <w:szCs w:val="24"/>
        </w:rPr>
        <w:t xml:space="preserve"> rodent model system for evaluating the effects of </w:t>
      </w:r>
      <w:r w:rsidR="004A1DC7" w:rsidRPr="00487FD8">
        <w:rPr>
          <w:rFonts w:ascii="Times New Roman" w:hAnsi="Times New Roman" w:cs="Times New Roman"/>
          <w:sz w:val="24"/>
          <w:szCs w:val="24"/>
        </w:rPr>
        <w:t xml:space="preserve">microgravity </w:t>
      </w:r>
      <w:r w:rsidR="004A1DC7">
        <w:rPr>
          <w:rFonts w:ascii="Times New Roman" w:hAnsi="Times New Roman" w:cs="Times New Roman"/>
          <w:sz w:val="24"/>
          <w:szCs w:val="24"/>
        </w:rPr>
        <w:t>on the host’s microbiome and bone homeostasis because of notable as well as reproducible exacerbated bone-loss in mammals</w:t>
      </w:r>
      <w:r w:rsidR="00966B40">
        <w:rPr>
          <w:rFonts w:ascii="Times New Roman" w:hAnsi="Times New Roman" w:cs="Times New Roman"/>
          <w:sz w:val="24"/>
          <w:szCs w:val="24"/>
        </w:rPr>
        <w:t xml:space="preserve"> </w:t>
      </w:r>
      <w:r w:rsidR="004A1DC7">
        <w:rPr>
          <w:rFonts w:ascii="Times New Roman" w:hAnsi="Times New Roman" w:cs="Times New Roman"/>
          <w:sz w:val="24"/>
          <w:szCs w:val="24"/>
        </w:rPr>
        <w:fldChar w:fldCharType="begin"/>
      </w:r>
      <w:r w:rsidR="004A1DC7">
        <w:rPr>
          <w:rFonts w:ascii="Times New Roman" w:hAnsi="Times New Roman" w:cs="Times New Roman"/>
          <w:sz w:val="24"/>
          <w:szCs w:val="24"/>
        </w:rPr>
        <w:instrText xml:space="preserve"> ADDIN EN.CITE &lt;EndNote&gt;&lt;Cite&gt;&lt;Author&gt;Vico&lt;/Author&gt;&lt;Year&gt;2018&lt;/Year&gt;&lt;RecNum&gt;622&lt;/RecNum&gt;&lt;DisplayText&gt;(Vico and Hargens, 2018; Coulombe et al., 2020)&lt;/DisplayText&gt;&lt;record&gt;&lt;rec-number&gt;622&lt;/rec-number&gt;&lt;foreign-keys&gt;&lt;key app="EN" db-id="adxzrpzxnrpwdveztp7v9tvwsaapwz5ade9w" timestamp="1616715196"&gt;622&lt;/key&gt;&lt;/foreign-keys&gt;&lt;ref-type name="Journal Article"&gt;17&lt;/ref-type&gt;&lt;contributors&gt;&lt;authors&gt;&lt;author&gt;Vico, Laurence&lt;/author&gt;&lt;author&gt;Hargens, Alan&lt;/author&gt;&lt;/authors&gt;&lt;/contributors&gt;&lt;titles&gt;&lt;title&gt;Skeletal changes during and after spaceflight&lt;/title&gt;&lt;secondary-title&gt;Nature Reviews Rheumatology&lt;/secondary-title&gt;&lt;/titles&gt;&lt;periodical&gt;&lt;full-title&gt;Nature Reviews Rheumatology&lt;/full-title&gt;&lt;/periodical&gt;&lt;pages&gt;229&lt;/pages&gt;&lt;volume&gt;14&lt;/volume&gt;&lt;number&gt;4&lt;/number&gt;&lt;dates&gt;&lt;year&gt;2018&lt;/year&gt;&lt;/dates&gt;&lt;publisher&gt;Nature Publishing Group&lt;/publisher&gt;&lt;isbn&gt;1759-4804&lt;/isbn&gt;&lt;urls&gt;&lt;/urls&gt;&lt;/record&gt;&lt;/Cite&gt;&lt;Cite&gt;&lt;Author&gt;Coulombe&lt;/Author&gt;&lt;Year&gt;2020&lt;/Year&gt;&lt;RecNum&gt;623&lt;/RecNum&gt;&lt;record&gt;&lt;rec-number&gt;623&lt;/rec-number&gt;&lt;foreign-keys&gt;&lt;key app="EN" db-id="adxzrpzxnrpwdveztp7v9tvwsaapwz5ade9w" timestamp="1616715196"&gt;623&lt;/key&gt;&lt;/foreign-keys&gt;&lt;ref-type name="Journal Article"&gt;17&lt;/ref-type&gt;&lt;contributors&gt;&lt;authors&gt;&lt;author&gt;Coulombe, Jennifer C.&lt;/author&gt;&lt;author&gt;Senwar, Bhavya&lt;/author&gt;&lt;author&gt;Ferguson, Virginia L.&lt;/author&gt;&lt;/authors&gt;&lt;/contributors&gt;&lt;titles&gt;&lt;title&gt;Spaceflight-induced bone tissue changes that affect bone quality and increase fracture risk&lt;/title&gt;&lt;secondary-title&gt;Current osteoporosis reports&lt;/secondary-title&gt;&lt;/titles&gt;&lt;periodical&gt;&lt;full-title&gt;Current osteoporosis reports&lt;/full-title&gt;&lt;/periodical&gt;&lt;pages&gt;1-12&lt;/pages&gt;&lt;volume&gt;18&lt;/volume&gt;&lt;number&gt;1&lt;/number&gt;&lt;dates&gt;&lt;year&gt;2020&lt;/year&gt;&lt;/dates&gt;&lt;publisher&gt;Springer&lt;/publisher&gt;&lt;isbn&gt;1544-2241&lt;/isbn&gt;&lt;urls&gt;&lt;/urls&gt;&lt;/record&gt;&lt;/Cite&gt;&lt;/EndNote&gt;</w:instrText>
      </w:r>
      <w:r w:rsidR="004A1DC7">
        <w:rPr>
          <w:rFonts w:ascii="Times New Roman" w:hAnsi="Times New Roman" w:cs="Times New Roman"/>
          <w:sz w:val="24"/>
          <w:szCs w:val="24"/>
        </w:rPr>
        <w:fldChar w:fldCharType="separate"/>
      </w:r>
      <w:r w:rsidR="004A1DC7">
        <w:rPr>
          <w:rFonts w:ascii="Times New Roman" w:hAnsi="Times New Roman" w:cs="Times New Roman"/>
          <w:noProof/>
          <w:sz w:val="24"/>
          <w:szCs w:val="24"/>
        </w:rPr>
        <w:t>(</w:t>
      </w:r>
      <w:hyperlink w:anchor="_ENREF_106" w:tooltip="Vico, 2018 #622" w:history="1">
        <w:r w:rsidR="00352BCC">
          <w:rPr>
            <w:rFonts w:ascii="Times New Roman" w:hAnsi="Times New Roman" w:cs="Times New Roman"/>
            <w:noProof/>
            <w:sz w:val="24"/>
            <w:szCs w:val="24"/>
          </w:rPr>
          <w:t>Vico and Hargens, 2018</w:t>
        </w:r>
      </w:hyperlink>
      <w:r w:rsidR="004A1DC7">
        <w:rPr>
          <w:rFonts w:ascii="Times New Roman" w:hAnsi="Times New Roman" w:cs="Times New Roman"/>
          <w:noProof/>
          <w:sz w:val="24"/>
          <w:szCs w:val="24"/>
        </w:rPr>
        <w:t xml:space="preserve">; </w:t>
      </w:r>
      <w:hyperlink w:anchor="_ENREF_21" w:tooltip="Coulombe, 2020 #623" w:history="1">
        <w:r w:rsidR="00352BCC">
          <w:rPr>
            <w:rFonts w:ascii="Times New Roman" w:hAnsi="Times New Roman" w:cs="Times New Roman"/>
            <w:noProof/>
            <w:sz w:val="24"/>
            <w:szCs w:val="24"/>
          </w:rPr>
          <w:t>Coulombe et al., 2020</w:t>
        </w:r>
      </w:hyperlink>
      <w:r w:rsidR="004A1DC7">
        <w:rPr>
          <w:rFonts w:ascii="Times New Roman" w:hAnsi="Times New Roman" w:cs="Times New Roman"/>
          <w:noProof/>
          <w:sz w:val="24"/>
          <w:szCs w:val="24"/>
        </w:rPr>
        <w:t>)</w:t>
      </w:r>
      <w:r w:rsidR="004A1DC7">
        <w:rPr>
          <w:rFonts w:ascii="Times New Roman" w:hAnsi="Times New Roman" w:cs="Times New Roman"/>
          <w:sz w:val="24"/>
          <w:szCs w:val="24"/>
        </w:rPr>
        <w:fldChar w:fldCharType="end"/>
      </w:r>
      <w:r w:rsidR="004A1DC7" w:rsidRPr="00A21344">
        <w:rPr>
          <w:rFonts w:ascii="Times New Roman" w:hAnsi="Times New Roman" w:cs="Times New Roman"/>
          <w:sz w:val="24"/>
          <w:szCs w:val="24"/>
        </w:rPr>
        <w:t>.</w:t>
      </w:r>
      <w:r w:rsidR="004A1DC7">
        <w:rPr>
          <w:rFonts w:ascii="Times New Roman" w:hAnsi="Times New Roman" w:cs="Times New Roman"/>
          <w:sz w:val="24"/>
          <w:szCs w:val="24"/>
        </w:rPr>
        <w:t xml:space="preserve"> </w:t>
      </w:r>
    </w:p>
    <w:p w14:paraId="228FAFA8" w14:textId="16AEC722" w:rsidR="00A21344" w:rsidRPr="00F70CE1" w:rsidRDefault="00F92EAC">
      <w:pPr>
        <w:rPr>
          <w:rFonts w:ascii="Times New Roman" w:hAnsi="Times New Roman" w:cs="Times New Roman"/>
          <w:sz w:val="24"/>
          <w:szCs w:val="24"/>
        </w:rPr>
      </w:pPr>
      <w:r>
        <w:rPr>
          <w:rFonts w:ascii="Times New Roman" w:hAnsi="Times New Roman" w:cs="Times New Roman"/>
          <w:sz w:val="24"/>
          <w:szCs w:val="24"/>
        </w:rPr>
        <w:t>U</w:t>
      </w:r>
      <w:r w:rsidR="00235444" w:rsidRPr="00A21344">
        <w:rPr>
          <w:rFonts w:ascii="Times New Roman" w:hAnsi="Times New Roman" w:cs="Times New Roman"/>
          <w:sz w:val="24"/>
          <w:szCs w:val="24"/>
        </w:rPr>
        <w:t xml:space="preserve">nderstanding the dynamic interactions </w:t>
      </w:r>
      <w:r w:rsidR="006B7379">
        <w:rPr>
          <w:rFonts w:ascii="Times New Roman" w:hAnsi="Times New Roman" w:cs="Times New Roman"/>
          <w:sz w:val="24"/>
          <w:szCs w:val="24"/>
        </w:rPr>
        <w:t>among</w:t>
      </w:r>
      <w:r w:rsidR="006B7379" w:rsidRPr="00A21344">
        <w:rPr>
          <w:rFonts w:ascii="Times New Roman" w:hAnsi="Times New Roman" w:cs="Times New Roman"/>
          <w:sz w:val="24"/>
          <w:szCs w:val="24"/>
        </w:rPr>
        <w:t xml:space="preserve"> </w:t>
      </w:r>
      <w:r w:rsidR="006B7379">
        <w:rPr>
          <w:rFonts w:ascii="Times New Roman" w:hAnsi="Times New Roman" w:cs="Times New Roman"/>
          <w:sz w:val="24"/>
          <w:szCs w:val="24"/>
        </w:rPr>
        <w:t>the</w:t>
      </w:r>
      <w:r w:rsidR="006B7379" w:rsidRPr="00A21344">
        <w:rPr>
          <w:rFonts w:ascii="Times New Roman" w:hAnsi="Times New Roman" w:cs="Times New Roman"/>
          <w:sz w:val="24"/>
          <w:szCs w:val="24"/>
        </w:rPr>
        <w:t xml:space="preserve"> </w:t>
      </w:r>
      <w:r w:rsidR="00235444" w:rsidRPr="00A21344">
        <w:rPr>
          <w:rFonts w:ascii="Times New Roman" w:hAnsi="Times New Roman" w:cs="Times New Roman"/>
          <w:sz w:val="24"/>
          <w:szCs w:val="24"/>
        </w:rPr>
        <w:t>commensal</w:t>
      </w:r>
      <w:r w:rsidR="00966B40">
        <w:rPr>
          <w:rFonts w:ascii="Times New Roman" w:hAnsi="Times New Roman" w:cs="Times New Roman"/>
          <w:sz w:val="24"/>
          <w:szCs w:val="24"/>
        </w:rPr>
        <w:t xml:space="preserve"> microbiome</w:t>
      </w:r>
      <w:r w:rsidR="00235444" w:rsidRPr="00A21344">
        <w:rPr>
          <w:rFonts w:ascii="Times New Roman" w:hAnsi="Times New Roman" w:cs="Times New Roman"/>
          <w:sz w:val="24"/>
          <w:szCs w:val="24"/>
        </w:rPr>
        <w:t xml:space="preserve"> </w:t>
      </w:r>
      <w:r w:rsidR="0020507D">
        <w:rPr>
          <w:rFonts w:ascii="Times New Roman" w:hAnsi="Times New Roman" w:cs="Times New Roman"/>
          <w:sz w:val="24"/>
          <w:szCs w:val="24"/>
        </w:rPr>
        <w:t>will be important for developing therapies</w:t>
      </w:r>
      <w:r w:rsidR="00966B40">
        <w:rPr>
          <w:rFonts w:ascii="Times New Roman" w:hAnsi="Times New Roman" w:cs="Times New Roman"/>
          <w:sz w:val="24"/>
          <w:szCs w:val="24"/>
        </w:rPr>
        <w:t xml:space="preserve"> in order to</w:t>
      </w:r>
      <w:r w:rsidR="0068620C">
        <w:rPr>
          <w:rFonts w:ascii="Times New Roman" w:hAnsi="Times New Roman" w:cs="Times New Roman"/>
          <w:sz w:val="24"/>
          <w:szCs w:val="24"/>
        </w:rPr>
        <w:t xml:space="preserve"> </w:t>
      </w:r>
      <w:r w:rsidR="00235444" w:rsidRPr="00A21344">
        <w:rPr>
          <w:rFonts w:ascii="Times New Roman" w:hAnsi="Times New Roman" w:cs="Times New Roman"/>
          <w:sz w:val="24"/>
          <w:szCs w:val="24"/>
        </w:rPr>
        <w:t xml:space="preserve">maintain healthy homeostasis </w:t>
      </w:r>
      <w:r w:rsidR="00C340F7">
        <w:rPr>
          <w:rFonts w:ascii="Times New Roman" w:hAnsi="Times New Roman" w:cs="Times New Roman"/>
          <w:sz w:val="24"/>
          <w:szCs w:val="24"/>
        </w:rPr>
        <w:t>for future</w:t>
      </w:r>
      <w:r w:rsidR="00C340F7" w:rsidRPr="00A21344">
        <w:rPr>
          <w:rFonts w:ascii="Times New Roman" w:hAnsi="Times New Roman" w:cs="Times New Roman"/>
          <w:sz w:val="24"/>
          <w:szCs w:val="24"/>
        </w:rPr>
        <w:t xml:space="preserve"> </w:t>
      </w:r>
      <w:r w:rsidR="00235444" w:rsidRPr="00A21344">
        <w:rPr>
          <w:rFonts w:ascii="Times New Roman" w:hAnsi="Times New Roman" w:cs="Times New Roman"/>
          <w:sz w:val="24"/>
          <w:szCs w:val="24"/>
        </w:rPr>
        <w:t>space travel</w:t>
      </w:r>
      <w:r w:rsidR="00966B40">
        <w:rPr>
          <w:rFonts w:ascii="Times New Roman" w:hAnsi="Times New Roman" w:cs="Times New Roman"/>
          <w:sz w:val="24"/>
          <w:szCs w:val="24"/>
        </w:rPr>
        <w:t xml:space="preserve">, including those of increased duration </w:t>
      </w:r>
      <w:del w:id="4" w:author="Kristopher A Kerns" w:date="2021-05-03T10:14:00Z">
        <w:r w:rsidR="00AD2343" w:rsidDel="00966B40">
          <w:rPr>
            <w:rFonts w:ascii="Times New Roman" w:hAnsi="Times New Roman" w:cs="Times New Roman"/>
            <w:sz w:val="24"/>
            <w:szCs w:val="24"/>
          </w:rPr>
          <w:delText xml:space="preserve"> </w:delText>
        </w:r>
      </w:del>
      <w:r w:rsidR="00235444" w:rsidRPr="00A21344">
        <w:rPr>
          <w:rFonts w:ascii="Times New Roman" w:hAnsi="Times New Roman" w:cs="Times New Roman"/>
          <w:sz w:val="24"/>
          <w:szCs w:val="24"/>
        </w:rPr>
        <w:fldChar w:fldCharType="begin"/>
      </w:r>
      <w:r w:rsidR="00546D7C">
        <w:rPr>
          <w:rFonts w:ascii="Times New Roman" w:hAnsi="Times New Roman" w:cs="Times New Roman"/>
          <w:sz w:val="24"/>
          <w:szCs w:val="24"/>
        </w:rPr>
        <w:instrText xml:space="preserve"> ADDIN EN.CITE &lt;EndNote&gt;&lt;Cite&gt;&lt;Author&gt;Voorhies&lt;/Author&gt;&lt;Year&gt;2016&lt;/Year&gt;&lt;RecNum&gt;248&lt;/RecNum&gt;&lt;DisplayText&gt;(Voorhies and Lorenzi, 2016; Afshinnekoo et al., 2020)&lt;/DisplayText&gt;&lt;record&gt;&lt;rec-number&gt;248&lt;/rec-number&gt;&lt;foreign-keys&gt;&lt;key app="EN" db-id="adxzrpzxnrpwdveztp7v9tvwsaapwz5ade9w" timestamp="1544302300"&gt;248&lt;/key&gt;&lt;/foreign-keys&gt;&lt;ref-type name="Journal Article"&gt;17&lt;/ref-type&gt;&lt;contributors&gt;&lt;authors&gt;&lt;author&gt;Voorhies, Alexander A.&lt;/author&gt;&lt;author&gt;Lorenzi, Hernan A.&lt;/author&gt;&lt;/authors&gt;&lt;/contributors&gt;&lt;titles&gt;&lt;title&gt;The challenge of maintaining a healthy microbiome during long-duration space missions&lt;/title&gt;&lt;secondary-title&gt;Frontiers in Astronomy and Space Sciences&lt;/secondary-title&gt;&lt;/titles&gt;&lt;periodical&gt;&lt;full-title&gt;Frontiers in Astronomy and Space Sciences&lt;/full-title&gt;&lt;/periodical&gt;&lt;pages&gt;23&lt;/pages&gt;&lt;volume&gt;3&lt;/volume&gt;&lt;dates&gt;&lt;year&gt;2016&lt;/year&gt;&lt;/dates&gt;&lt;publisher&gt;Frontiers&lt;/publisher&gt;&lt;isbn&gt;2296-987X&lt;/isbn&gt;&lt;urls&gt;&lt;/urls&gt;&lt;/record&gt;&lt;/Cite&gt;&lt;Cite&gt;&lt;Author&gt;Afshinnekoo&lt;/Author&gt;&lt;Year&gt;2020&lt;/Year&gt;&lt;RecNum&gt;621&lt;/RecNum&gt;&lt;record&gt;&lt;rec-number&gt;621&lt;/rec-number&gt;&lt;foreign-keys&gt;&lt;key app="EN" db-id="adxzrpzxnrpwdveztp7v9tvwsaapwz5ade9w" timestamp="1616601813"&gt;621&lt;/key&gt;&lt;/foreign-keys&gt;&lt;ref-type name="Journal Article"&gt;17&lt;/ref-type&gt;&lt;contributors&gt;&lt;authors&gt;&lt;author&gt;Afshinnekoo, Ebrahim&lt;/author&gt;&lt;author&gt;Scott, Ryan T.&lt;/author&gt;&lt;author&gt;MacKay, Matthew J.&lt;/author&gt;&lt;author&gt;Pariset, Eloise&lt;/author&gt;&lt;author&gt;Cekanaviciute, Egle&lt;/author&gt;&lt;author&gt;Barker, Richard&lt;/author&gt;&lt;author&gt;Gilroy, Simon&lt;/author&gt;&lt;author&gt;Hassane, Duane&lt;/author&gt;&lt;author&gt;Smith, Scott M.&lt;/author&gt;&lt;author&gt;Zwart, Sara R.&lt;/author&gt;&lt;/authors&gt;&lt;/contributors&gt;&lt;titles&gt;&lt;title&gt;Fundamental Biological Features of Spaceflight: Advancing the Field to Enable Deep-Space Exploration&lt;/title&gt;&lt;secondary-title&gt;Cell&lt;/secondary-title&gt;&lt;/titles&gt;&lt;periodical&gt;&lt;full-title&gt;Cell&lt;/full-title&gt;&lt;/periodical&gt;&lt;pages&gt;1162-1184&lt;/pages&gt;&lt;volume&gt;183&lt;/volume&gt;&lt;number&gt;5&lt;/number&gt;&lt;dates&gt;&lt;year&gt;2020&lt;/year&gt;&lt;/dates&gt;&lt;publisher&gt;Elsevier&lt;/publisher&gt;&lt;isbn&gt;0092-8674&lt;/isbn&gt;&lt;urls&gt;&lt;/urls&gt;&lt;/record&gt;&lt;/Cite&gt;&lt;/EndNote&gt;</w:instrText>
      </w:r>
      <w:r w:rsidR="00235444" w:rsidRPr="00A21344">
        <w:rPr>
          <w:rFonts w:ascii="Times New Roman" w:hAnsi="Times New Roman" w:cs="Times New Roman"/>
          <w:sz w:val="24"/>
          <w:szCs w:val="24"/>
        </w:rPr>
        <w:fldChar w:fldCharType="separate"/>
      </w:r>
      <w:r w:rsidR="00546D7C">
        <w:rPr>
          <w:rFonts w:ascii="Times New Roman" w:hAnsi="Times New Roman" w:cs="Times New Roman"/>
          <w:noProof/>
          <w:sz w:val="24"/>
          <w:szCs w:val="24"/>
        </w:rPr>
        <w:t>(</w:t>
      </w:r>
      <w:hyperlink w:anchor="_ENREF_107" w:tooltip="Voorhies, 2016 #512" w:history="1">
        <w:r w:rsidR="00352BCC">
          <w:rPr>
            <w:rFonts w:ascii="Times New Roman" w:hAnsi="Times New Roman" w:cs="Times New Roman"/>
            <w:noProof/>
            <w:sz w:val="24"/>
            <w:szCs w:val="24"/>
          </w:rPr>
          <w:t>Voorhies and Lorenzi, 2016</w:t>
        </w:r>
      </w:hyperlink>
      <w:r w:rsidR="00546D7C">
        <w:rPr>
          <w:rFonts w:ascii="Times New Roman" w:hAnsi="Times New Roman" w:cs="Times New Roman"/>
          <w:noProof/>
          <w:sz w:val="24"/>
          <w:szCs w:val="24"/>
        </w:rPr>
        <w:t xml:space="preserve">; </w:t>
      </w:r>
      <w:hyperlink w:anchor="_ENREF_1" w:tooltip="Afshinnekoo, 2020 #621" w:history="1">
        <w:r w:rsidR="00352BCC">
          <w:rPr>
            <w:rFonts w:ascii="Times New Roman" w:hAnsi="Times New Roman" w:cs="Times New Roman"/>
            <w:noProof/>
            <w:sz w:val="24"/>
            <w:szCs w:val="24"/>
          </w:rPr>
          <w:t>Afshinnekoo et al., 2020</w:t>
        </w:r>
      </w:hyperlink>
      <w:r w:rsidR="00546D7C">
        <w:rPr>
          <w:rFonts w:ascii="Times New Roman" w:hAnsi="Times New Roman" w:cs="Times New Roman"/>
          <w:noProof/>
          <w:sz w:val="24"/>
          <w:szCs w:val="24"/>
        </w:rPr>
        <w:t>)</w:t>
      </w:r>
      <w:r w:rsidR="00235444" w:rsidRPr="00A21344">
        <w:rPr>
          <w:rFonts w:ascii="Times New Roman" w:hAnsi="Times New Roman" w:cs="Times New Roman"/>
          <w:sz w:val="24"/>
          <w:szCs w:val="24"/>
        </w:rPr>
        <w:fldChar w:fldCharType="end"/>
      </w:r>
      <w:r w:rsidR="00235444" w:rsidRPr="00A21344">
        <w:rPr>
          <w:rFonts w:ascii="Times New Roman" w:hAnsi="Times New Roman" w:cs="Times New Roman"/>
          <w:sz w:val="24"/>
          <w:szCs w:val="24"/>
        </w:rPr>
        <w:t xml:space="preserve">. </w:t>
      </w:r>
      <w:r w:rsidR="001300B4">
        <w:rPr>
          <w:rFonts w:ascii="Times New Roman" w:hAnsi="Times New Roman" w:cs="Times New Roman"/>
          <w:color w:val="000000" w:themeColor="text1"/>
          <w:sz w:val="24"/>
          <w:szCs w:val="24"/>
        </w:rPr>
        <w:t>Innovations in genomic science and technology ha</w:t>
      </w:r>
      <w:r w:rsidR="0020507D">
        <w:rPr>
          <w:rFonts w:ascii="Times New Roman" w:hAnsi="Times New Roman" w:cs="Times New Roman"/>
          <w:color w:val="000000" w:themeColor="text1"/>
          <w:sz w:val="24"/>
          <w:szCs w:val="24"/>
        </w:rPr>
        <w:t>ve</w:t>
      </w:r>
      <w:r w:rsidR="001300B4">
        <w:rPr>
          <w:rFonts w:ascii="Times New Roman" w:hAnsi="Times New Roman" w:cs="Times New Roman"/>
          <w:color w:val="000000" w:themeColor="text1"/>
          <w:sz w:val="24"/>
          <w:szCs w:val="24"/>
        </w:rPr>
        <w:t xml:space="preserve"> enabled vast improvements in </w:t>
      </w:r>
      <w:r w:rsidR="0020507D">
        <w:rPr>
          <w:rFonts w:ascii="Times New Roman" w:hAnsi="Times New Roman" w:cs="Times New Roman"/>
          <w:color w:val="000000" w:themeColor="text1"/>
          <w:sz w:val="24"/>
          <w:szCs w:val="24"/>
        </w:rPr>
        <w:t xml:space="preserve">understanding </w:t>
      </w:r>
      <w:r w:rsidR="001300B4">
        <w:rPr>
          <w:rFonts w:ascii="Times New Roman" w:hAnsi="Times New Roman" w:cs="Times New Roman"/>
          <w:color w:val="000000" w:themeColor="text1"/>
          <w:sz w:val="24"/>
          <w:szCs w:val="24"/>
        </w:rPr>
        <w:t>the effect of the microbiome on both health and disease</w:t>
      </w:r>
      <w:r w:rsidR="00AA6C9C">
        <w:rPr>
          <w:rFonts w:ascii="Times New Roman" w:hAnsi="Times New Roman" w:cs="Times New Roman"/>
          <w:color w:val="000000" w:themeColor="text1"/>
          <w:sz w:val="24"/>
          <w:szCs w:val="24"/>
        </w:rPr>
        <w:t>-associated states</w:t>
      </w:r>
      <w:r w:rsidR="00966B40">
        <w:rPr>
          <w:rFonts w:ascii="Times New Roman" w:hAnsi="Times New Roman" w:cs="Times New Roman"/>
          <w:color w:val="000000" w:themeColor="text1"/>
          <w:sz w:val="24"/>
          <w:szCs w:val="24"/>
        </w:rPr>
        <w:t>,</w:t>
      </w:r>
      <w:r w:rsidR="00EF3AC4">
        <w:rPr>
          <w:rFonts w:ascii="Times New Roman" w:hAnsi="Times New Roman" w:cs="Times New Roman"/>
          <w:color w:val="000000" w:themeColor="text1"/>
          <w:sz w:val="24"/>
          <w:szCs w:val="24"/>
        </w:rPr>
        <w:t xml:space="preserve"> such as the landmark NIH </w:t>
      </w:r>
      <w:r w:rsidR="001F0638">
        <w:rPr>
          <w:rFonts w:ascii="Times New Roman" w:hAnsi="Times New Roman" w:cs="Times New Roman"/>
          <w:color w:val="000000" w:themeColor="text1"/>
          <w:sz w:val="24"/>
          <w:szCs w:val="24"/>
        </w:rPr>
        <w:t>human microbiome project</w:t>
      </w:r>
      <w:r w:rsidR="000F73D4">
        <w:rPr>
          <w:rFonts w:ascii="Times New Roman" w:hAnsi="Times New Roman" w:cs="Times New Roman"/>
          <w:color w:val="000000" w:themeColor="text1"/>
          <w:sz w:val="24"/>
          <w:szCs w:val="24"/>
        </w:rPr>
        <w:t xml:space="preserve"> </w:t>
      </w:r>
      <w:r w:rsidR="00EF3AC4">
        <w:rPr>
          <w:rFonts w:ascii="Times New Roman" w:hAnsi="Times New Roman" w:cs="Times New Roman"/>
          <w:color w:val="000000" w:themeColor="text1"/>
          <w:sz w:val="24"/>
          <w:szCs w:val="24"/>
        </w:rPr>
        <w:fldChar w:fldCharType="begin"/>
      </w:r>
      <w:r w:rsidR="00EF3AC4">
        <w:rPr>
          <w:rFonts w:ascii="Times New Roman" w:hAnsi="Times New Roman" w:cs="Times New Roman"/>
          <w:color w:val="000000" w:themeColor="text1"/>
          <w:sz w:val="24"/>
          <w:szCs w:val="24"/>
        </w:rPr>
        <w:instrText xml:space="preserve"> ADDIN EN.CITE &lt;EndNote&gt;&lt;Cite&gt;&lt;Author&gt;Peterson&lt;/Author&gt;&lt;Year&gt;2009&lt;/Year&gt;&lt;RecNum&gt;668&lt;/RecNum&gt;&lt;DisplayText&gt;(Peterson et al., 2009)&lt;/DisplayText&gt;&lt;record&gt;&lt;rec-number&gt;668&lt;/rec-number&gt;&lt;foreign-keys&gt;&lt;key app="EN" db-id="adxzrpzxnrpwdveztp7v9tvwsaapwz5ade9w" timestamp="1619029437"&gt;668&lt;/key&gt;&lt;/foreign-keys&gt;&lt;ref-type name="Journal Article"&gt;17&lt;/ref-type&gt;&lt;contributors&gt;&lt;authors&gt;&lt;author&gt;Peterson, Jane&lt;/author&gt;&lt;author&gt;Garges, Susan&lt;/author&gt;&lt;author&gt;Giovanni, Maria&lt;/author&gt;&lt;author&gt;McInnes, Pamela&lt;/author&gt;&lt;author&gt;Wang, Lu&lt;/author&gt;&lt;author&gt;Schloss, Jeffery A.&lt;/author&gt;&lt;author&gt;Bonazzi, Vivien&lt;/author&gt;&lt;author&gt;McEwen, Jean E.&lt;/author&gt;&lt;author&gt;Wetterstrand, Kris A.&lt;/author&gt;&lt;author&gt;Deal, Carolyn&lt;/author&gt;&lt;/authors&gt;&lt;/contributors&gt;&lt;titles&gt;&lt;title&gt;The NIH human microbiome project&lt;/title&gt;&lt;secondary-title&gt;Genome research&lt;/secondary-title&gt;&lt;/titles&gt;&lt;periodical&gt;&lt;full-title&gt;Genome research&lt;/full-title&gt;&lt;/periodical&gt;&lt;pages&gt;2317-2323&lt;/pages&gt;&lt;volume&gt;19&lt;/volume&gt;&lt;number&gt;12&lt;/number&gt;&lt;dates&gt;&lt;year&gt;2009&lt;/year&gt;&lt;/dates&gt;&lt;publisher&gt;Cold Spring Harbor Lab&lt;/publisher&gt;&lt;isbn&gt;1088-9051&lt;/isbn&gt;&lt;urls&gt;&lt;/urls&gt;&lt;/record&gt;&lt;/Cite&gt;&lt;/EndNote&gt;</w:instrText>
      </w:r>
      <w:r w:rsidR="00EF3AC4">
        <w:rPr>
          <w:rFonts w:ascii="Times New Roman" w:hAnsi="Times New Roman" w:cs="Times New Roman"/>
          <w:color w:val="000000" w:themeColor="text1"/>
          <w:sz w:val="24"/>
          <w:szCs w:val="24"/>
        </w:rPr>
        <w:fldChar w:fldCharType="separate"/>
      </w:r>
      <w:r w:rsidR="00EF3AC4">
        <w:rPr>
          <w:rFonts w:ascii="Times New Roman" w:hAnsi="Times New Roman" w:cs="Times New Roman"/>
          <w:noProof/>
          <w:color w:val="000000" w:themeColor="text1"/>
          <w:sz w:val="24"/>
          <w:szCs w:val="24"/>
        </w:rPr>
        <w:t>(</w:t>
      </w:r>
      <w:hyperlink w:anchor="_ENREF_81" w:tooltip="Peterson, 2009 #668" w:history="1">
        <w:r w:rsidR="00352BCC">
          <w:rPr>
            <w:rFonts w:ascii="Times New Roman" w:hAnsi="Times New Roman" w:cs="Times New Roman"/>
            <w:noProof/>
            <w:color w:val="000000" w:themeColor="text1"/>
            <w:sz w:val="24"/>
            <w:szCs w:val="24"/>
          </w:rPr>
          <w:t>Peterson et al., 2009</w:t>
        </w:r>
      </w:hyperlink>
      <w:r w:rsidR="00EF3AC4">
        <w:rPr>
          <w:rFonts w:ascii="Times New Roman" w:hAnsi="Times New Roman" w:cs="Times New Roman"/>
          <w:noProof/>
          <w:color w:val="000000" w:themeColor="text1"/>
          <w:sz w:val="24"/>
          <w:szCs w:val="24"/>
        </w:rPr>
        <w:t>)</w:t>
      </w:r>
      <w:r w:rsidR="00EF3AC4">
        <w:rPr>
          <w:rFonts w:ascii="Times New Roman" w:hAnsi="Times New Roman" w:cs="Times New Roman"/>
          <w:color w:val="000000" w:themeColor="text1"/>
          <w:sz w:val="24"/>
          <w:szCs w:val="24"/>
        </w:rPr>
        <w:fldChar w:fldCharType="end"/>
      </w:r>
      <w:r w:rsidR="001300B4">
        <w:rPr>
          <w:rFonts w:ascii="Times New Roman" w:hAnsi="Times New Roman" w:cs="Times New Roman"/>
          <w:color w:val="000000" w:themeColor="text1"/>
          <w:sz w:val="24"/>
          <w:szCs w:val="24"/>
        </w:rPr>
        <w:t>. Bacterial dysbiosis of the commensal microbiota</w:t>
      </w:r>
      <w:r w:rsidR="009B13C0">
        <w:rPr>
          <w:rFonts w:ascii="Times New Roman" w:hAnsi="Times New Roman" w:cs="Times New Roman"/>
          <w:color w:val="000000" w:themeColor="text1"/>
          <w:sz w:val="24"/>
          <w:szCs w:val="24"/>
        </w:rPr>
        <w:t xml:space="preserve">, which are essential mutualists within the human gut </w:t>
      </w:r>
      <w:r w:rsidR="009B13C0">
        <w:rPr>
          <w:rFonts w:ascii="Times New Roman" w:hAnsi="Times New Roman" w:cs="Times New Roman"/>
          <w:color w:val="000000" w:themeColor="text1"/>
          <w:sz w:val="24"/>
          <w:szCs w:val="24"/>
        </w:rPr>
        <w:fldChar w:fldCharType="begin">
          <w:fldData xml:space="preserve">PEVuZE5vdGU+PENpdGU+PEF1dGhvcj5MZXk8L0F1dGhvcj48WWVhcj4yMDA2PC9ZZWFyPjxSZWNO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</w:fldData>
        </w:fldChar>
      </w:r>
      <w:r w:rsidR="00101B65">
        <w:rPr>
          <w:rFonts w:ascii="Times New Roman" w:hAnsi="Times New Roman" w:cs="Times New Roman"/>
          <w:color w:val="000000" w:themeColor="text1"/>
          <w:sz w:val="24"/>
          <w:szCs w:val="24"/>
        </w:rPr>
        <w:instrText xml:space="preserve"> ADDIN EN.CITE </w:instrText>
      </w:r>
      <w:r w:rsidR="00101B65">
        <w:rPr>
          <w:rFonts w:ascii="Times New Roman" w:hAnsi="Times New Roman" w:cs="Times New Roman"/>
          <w:color w:val="000000" w:themeColor="text1"/>
          <w:sz w:val="24"/>
          <w:szCs w:val="24"/>
        </w:rPr>
        <w:fldChar w:fldCharType="begin">
          <w:fldData xml:space="preserve">PEVuZE5vdGU+PENpdGU+PEF1dGhvcj5MZXk8L0F1dGhvcj48WWVhcj4yMDA2PC9ZZWFyPjxSZWNO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</w:fldData>
        </w:fldChar>
      </w:r>
      <w:r w:rsidR="00101B65">
        <w:rPr>
          <w:rFonts w:ascii="Times New Roman" w:hAnsi="Times New Roman" w:cs="Times New Roman"/>
          <w:color w:val="000000" w:themeColor="text1"/>
          <w:sz w:val="24"/>
          <w:szCs w:val="24"/>
        </w:rPr>
        <w:instrText xml:space="preserve"> ADDIN EN.CITE.DATA </w:instrText>
      </w:r>
      <w:r w:rsidR="00101B65">
        <w:rPr>
          <w:rFonts w:ascii="Times New Roman" w:hAnsi="Times New Roman" w:cs="Times New Roman"/>
          <w:color w:val="000000" w:themeColor="text1"/>
          <w:sz w:val="24"/>
          <w:szCs w:val="24"/>
        </w:rPr>
      </w:r>
      <w:r w:rsidR="00101B65">
        <w:rPr>
          <w:rFonts w:ascii="Times New Roman" w:hAnsi="Times New Roman" w:cs="Times New Roman"/>
          <w:color w:val="000000" w:themeColor="text1"/>
          <w:sz w:val="24"/>
          <w:szCs w:val="24"/>
        </w:rPr>
        <w:fldChar w:fldCharType="end"/>
      </w:r>
      <w:r w:rsidR="009B13C0">
        <w:rPr>
          <w:rFonts w:ascii="Times New Roman" w:hAnsi="Times New Roman" w:cs="Times New Roman"/>
          <w:color w:val="000000" w:themeColor="text1"/>
          <w:sz w:val="24"/>
          <w:szCs w:val="24"/>
        </w:rPr>
      </w:r>
      <w:r w:rsidR="009B13C0">
        <w:rPr>
          <w:rFonts w:ascii="Times New Roman" w:hAnsi="Times New Roman" w:cs="Times New Roman"/>
          <w:color w:val="000000" w:themeColor="text1"/>
          <w:sz w:val="24"/>
          <w:szCs w:val="24"/>
        </w:rPr>
        <w:fldChar w:fldCharType="separate"/>
      </w:r>
      <w:r w:rsidR="00101B65">
        <w:rPr>
          <w:rFonts w:ascii="Times New Roman" w:hAnsi="Times New Roman" w:cs="Times New Roman"/>
          <w:noProof/>
          <w:color w:val="000000" w:themeColor="text1"/>
          <w:sz w:val="24"/>
          <w:szCs w:val="24"/>
        </w:rPr>
        <w:t>(</w:t>
      </w:r>
      <w:hyperlink w:anchor="_ENREF_8" w:tooltip="Bäckhed, 2005 #663" w:history="1">
        <w:r w:rsidR="00352BCC">
          <w:rPr>
            <w:rFonts w:ascii="Times New Roman" w:hAnsi="Times New Roman" w:cs="Times New Roman"/>
            <w:noProof/>
            <w:color w:val="000000" w:themeColor="text1"/>
            <w:sz w:val="24"/>
            <w:szCs w:val="24"/>
          </w:rPr>
          <w:t>Bäckhed et al., 2005</w:t>
        </w:r>
      </w:hyperlink>
      <w:r w:rsidR="00101B65">
        <w:rPr>
          <w:rFonts w:ascii="Times New Roman" w:hAnsi="Times New Roman" w:cs="Times New Roman"/>
          <w:noProof/>
          <w:color w:val="000000" w:themeColor="text1"/>
          <w:sz w:val="24"/>
          <w:szCs w:val="24"/>
        </w:rPr>
        <w:t xml:space="preserve">; </w:t>
      </w:r>
      <w:hyperlink w:anchor="_ENREF_57" w:tooltip="Ley, 2006 #657" w:history="1">
        <w:r w:rsidR="00352BCC">
          <w:rPr>
            <w:rFonts w:ascii="Times New Roman" w:hAnsi="Times New Roman" w:cs="Times New Roman"/>
            <w:noProof/>
            <w:color w:val="000000" w:themeColor="text1"/>
            <w:sz w:val="24"/>
            <w:szCs w:val="24"/>
          </w:rPr>
          <w:t>Ley et al., 2006a</w:t>
        </w:r>
      </w:hyperlink>
      <w:r w:rsidR="00101B65">
        <w:rPr>
          <w:rFonts w:ascii="Times New Roman" w:hAnsi="Times New Roman" w:cs="Times New Roman"/>
          <w:noProof/>
          <w:color w:val="000000" w:themeColor="text1"/>
          <w:sz w:val="24"/>
          <w:szCs w:val="24"/>
        </w:rPr>
        <w:t xml:space="preserve">; </w:t>
      </w:r>
      <w:hyperlink w:anchor="_ENREF_102" w:tooltip="Turnbaugh, 2007 #667" w:history="1">
        <w:r w:rsidR="00352BCC">
          <w:rPr>
            <w:rFonts w:ascii="Times New Roman" w:hAnsi="Times New Roman" w:cs="Times New Roman"/>
            <w:noProof/>
            <w:color w:val="000000" w:themeColor="text1"/>
            <w:sz w:val="24"/>
            <w:szCs w:val="24"/>
          </w:rPr>
          <w:t>Turnbaugh et al., 2007</w:t>
        </w:r>
      </w:hyperlink>
      <w:r w:rsidR="00101B65">
        <w:rPr>
          <w:rFonts w:ascii="Times New Roman" w:hAnsi="Times New Roman" w:cs="Times New Roman"/>
          <w:noProof/>
          <w:color w:val="000000" w:themeColor="text1"/>
          <w:sz w:val="24"/>
          <w:szCs w:val="24"/>
        </w:rPr>
        <w:t xml:space="preserve">; </w:t>
      </w:r>
      <w:hyperlink w:anchor="_ENREF_83" w:tooltip="Qin, 2010 #664" w:history="1">
        <w:r w:rsidR="00352BCC">
          <w:rPr>
            <w:rFonts w:ascii="Times New Roman" w:hAnsi="Times New Roman" w:cs="Times New Roman"/>
            <w:noProof/>
            <w:color w:val="000000" w:themeColor="text1"/>
            <w:sz w:val="24"/>
            <w:szCs w:val="24"/>
          </w:rPr>
          <w:t>Qin et al., 2010</w:t>
        </w:r>
      </w:hyperlink>
      <w:r w:rsidR="00101B65">
        <w:rPr>
          <w:rFonts w:ascii="Times New Roman" w:hAnsi="Times New Roman" w:cs="Times New Roman"/>
          <w:noProof/>
          <w:color w:val="000000" w:themeColor="text1"/>
          <w:sz w:val="24"/>
          <w:szCs w:val="24"/>
        </w:rPr>
        <w:t>)</w:t>
      </w:r>
      <w:r w:rsidR="009B13C0">
        <w:rPr>
          <w:rFonts w:ascii="Times New Roman" w:hAnsi="Times New Roman" w:cs="Times New Roman"/>
          <w:color w:val="000000" w:themeColor="text1"/>
          <w:sz w:val="24"/>
          <w:szCs w:val="24"/>
        </w:rPr>
        <w:fldChar w:fldCharType="end"/>
      </w:r>
      <w:r w:rsidR="009B13C0">
        <w:rPr>
          <w:rFonts w:ascii="Times New Roman" w:hAnsi="Times New Roman" w:cs="Times New Roman"/>
          <w:color w:val="000000" w:themeColor="text1"/>
          <w:sz w:val="24"/>
          <w:szCs w:val="24"/>
        </w:rPr>
        <w:t xml:space="preserve">, </w:t>
      </w:r>
      <w:r w:rsidR="009003AB">
        <w:rPr>
          <w:rFonts w:ascii="Times New Roman" w:hAnsi="Times New Roman" w:cs="Times New Roman"/>
          <w:color w:val="000000" w:themeColor="text1"/>
          <w:sz w:val="24"/>
          <w:szCs w:val="24"/>
        </w:rPr>
        <w:t>is</w:t>
      </w:r>
      <w:r w:rsidR="001300B4">
        <w:rPr>
          <w:rFonts w:ascii="Times New Roman" w:hAnsi="Times New Roman" w:cs="Times New Roman"/>
          <w:color w:val="000000" w:themeColor="text1"/>
          <w:sz w:val="24"/>
          <w:szCs w:val="24"/>
        </w:rPr>
        <w:t xml:space="preserve"> correlated with multiple diseases ranging from </w:t>
      </w:r>
      <w:r w:rsidR="00966B40">
        <w:rPr>
          <w:rFonts w:ascii="Times New Roman" w:hAnsi="Times New Roman" w:cs="Times New Roman"/>
          <w:color w:val="000000" w:themeColor="text1"/>
          <w:sz w:val="24"/>
          <w:szCs w:val="24"/>
        </w:rPr>
        <w:t xml:space="preserve">various </w:t>
      </w:r>
      <w:r w:rsidR="00263A0E">
        <w:rPr>
          <w:rFonts w:ascii="Times New Roman" w:hAnsi="Times New Roman" w:cs="Times New Roman"/>
          <w:sz w:val="24"/>
          <w:szCs w:val="24"/>
        </w:rPr>
        <w:t>gastrointestinal (GI)</w:t>
      </w:r>
      <w:r w:rsidR="00A961E3">
        <w:rPr>
          <w:rFonts w:ascii="Times New Roman" w:hAnsi="Times New Roman" w:cs="Times New Roman"/>
          <w:sz w:val="24"/>
          <w:szCs w:val="24"/>
        </w:rPr>
        <w:t xml:space="preserve"> disease states</w:t>
      </w:r>
      <w:r w:rsidR="00263A0E">
        <w:rPr>
          <w:rFonts w:ascii="Times New Roman" w:hAnsi="Times New Roman" w:cs="Times New Roman"/>
          <w:sz w:val="24"/>
          <w:szCs w:val="24"/>
        </w:rPr>
        <w:t xml:space="preserve"> </w:t>
      </w:r>
      <w:r w:rsidR="001300B4">
        <w:rPr>
          <w:rFonts w:ascii="Times New Roman" w:hAnsi="Times New Roman" w:cs="Times New Roman"/>
          <w:color w:val="000000" w:themeColor="text1"/>
          <w:sz w:val="24"/>
          <w:szCs w:val="24"/>
        </w:rPr>
        <w:fldChar w:fldCharType="begin">
          <w:fldData xml:space="preserve">PEVuZE5vdGU+PENpdGU+PEF1dGhvcj5TYXVsbmllcjwvQXV0aG9yPjxZZWFyPjIwMTE8L1llYXI+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</w:fldData>
        </w:fldChar>
      </w:r>
      <w:r w:rsidR="00101B65">
        <w:rPr>
          <w:rFonts w:ascii="Times New Roman" w:hAnsi="Times New Roman" w:cs="Times New Roman"/>
          <w:color w:val="000000" w:themeColor="text1"/>
          <w:sz w:val="24"/>
          <w:szCs w:val="24"/>
        </w:rPr>
        <w:instrText xml:space="preserve"> ADDIN EN.CITE </w:instrText>
      </w:r>
      <w:r w:rsidR="00101B65">
        <w:rPr>
          <w:rFonts w:ascii="Times New Roman" w:hAnsi="Times New Roman" w:cs="Times New Roman"/>
          <w:color w:val="000000" w:themeColor="text1"/>
          <w:sz w:val="24"/>
          <w:szCs w:val="24"/>
        </w:rPr>
        <w:fldChar w:fldCharType="begin">
          <w:fldData xml:space="preserve">PEVuZE5vdGU+PENpdGU+PEF1dGhvcj5TYXVsbmllcjwvQXV0aG9yPjxZZWFyPjIwMTE8L1llYXI+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</w:fldData>
        </w:fldChar>
      </w:r>
      <w:r w:rsidR="00101B65">
        <w:rPr>
          <w:rFonts w:ascii="Times New Roman" w:hAnsi="Times New Roman" w:cs="Times New Roman"/>
          <w:color w:val="000000" w:themeColor="text1"/>
          <w:sz w:val="24"/>
          <w:szCs w:val="24"/>
        </w:rPr>
        <w:instrText xml:space="preserve"> ADDIN EN.CITE.DATA </w:instrText>
      </w:r>
      <w:r w:rsidR="00101B65">
        <w:rPr>
          <w:rFonts w:ascii="Times New Roman" w:hAnsi="Times New Roman" w:cs="Times New Roman"/>
          <w:color w:val="000000" w:themeColor="text1"/>
          <w:sz w:val="24"/>
          <w:szCs w:val="24"/>
        </w:rPr>
      </w:r>
      <w:r w:rsidR="00101B65">
        <w:rPr>
          <w:rFonts w:ascii="Times New Roman" w:hAnsi="Times New Roman" w:cs="Times New Roman"/>
          <w:color w:val="000000" w:themeColor="text1"/>
          <w:sz w:val="24"/>
          <w:szCs w:val="24"/>
        </w:rPr>
        <w:fldChar w:fldCharType="end"/>
      </w:r>
      <w:r w:rsidR="001300B4">
        <w:rPr>
          <w:rFonts w:ascii="Times New Roman" w:hAnsi="Times New Roman" w:cs="Times New Roman"/>
          <w:color w:val="000000" w:themeColor="text1"/>
          <w:sz w:val="24"/>
          <w:szCs w:val="24"/>
        </w:rPr>
      </w:r>
      <w:r w:rsidR="001300B4">
        <w:rPr>
          <w:rFonts w:ascii="Times New Roman" w:hAnsi="Times New Roman" w:cs="Times New Roman"/>
          <w:color w:val="000000" w:themeColor="text1"/>
          <w:sz w:val="24"/>
          <w:szCs w:val="24"/>
        </w:rPr>
        <w:fldChar w:fldCharType="separate"/>
      </w:r>
      <w:r w:rsidR="00101B65">
        <w:rPr>
          <w:rFonts w:ascii="Times New Roman" w:hAnsi="Times New Roman" w:cs="Times New Roman"/>
          <w:noProof/>
          <w:color w:val="000000" w:themeColor="text1"/>
          <w:sz w:val="24"/>
          <w:szCs w:val="24"/>
        </w:rPr>
        <w:t>(</w:t>
      </w:r>
      <w:hyperlink w:anchor="_ENREF_68" w:tooltip="Manichanh, 2006 #665" w:history="1">
        <w:r w:rsidR="00352BCC">
          <w:rPr>
            <w:rFonts w:ascii="Times New Roman" w:hAnsi="Times New Roman" w:cs="Times New Roman"/>
            <w:noProof/>
            <w:color w:val="000000" w:themeColor="text1"/>
            <w:sz w:val="24"/>
            <w:szCs w:val="24"/>
          </w:rPr>
          <w:t>Manichanh et al., 2006</w:t>
        </w:r>
      </w:hyperlink>
      <w:r w:rsidR="00101B65">
        <w:rPr>
          <w:rFonts w:ascii="Times New Roman" w:hAnsi="Times New Roman" w:cs="Times New Roman"/>
          <w:noProof/>
          <w:color w:val="000000" w:themeColor="text1"/>
          <w:sz w:val="24"/>
          <w:szCs w:val="24"/>
        </w:rPr>
        <w:t xml:space="preserve">; </w:t>
      </w:r>
      <w:hyperlink w:anchor="_ENREF_33" w:tooltip="Frank, 2007 #661" w:history="1">
        <w:r w:rsidR="00352BCC">
          <w:rPr>
            <w:rFonts w:ascii="Times New Roman" w:hAnsi="Times New Roman" w:cs="Times New Roman"/>
            <w:noProof/>
            <w:color w:val="000000" w:themeColor="text1"/>
            <w:sz w:val="24"/>
            <w:szCs w:val="24"/>
          </w:rPr>
          <w:t>Frank et al., 2007</w:t>
        </w:r>
      </w:hyperlink>
      <w:r w:rsidR="00101B65">
        <w:rPr>
          <w:rFonts w:ascii="Times New Roman" w:hAnsi="Times New Roman" w:cs="Times New Roman"/>
          <w:noProof/>
          <w:color w:val="000000" w:themeColor="text1"/>
          <w:sz w:val="24"/>
          <w:szCs w:val="24"/>
        </w:rPr>
        <w:t xml:space="preserve">; </w:t>
      </w:r>
      <w:hyperlink w:anchor="_ENREF_89" w:tooltip="Sartor, 2008 #666" w:history="1">
        <w:r w:rsidR="00352BCC">
          <w:rPr>
            <w:rFonts w:ascii="Times New Roman" w:hAnsi="Times New Roman" w:cs="Times New Roman"/>
            <w:noProof/>
            <w:color w:val="000000" w:themeColor="text1"/>
            <w:sz w:val="24"/>
            <w:szCs w:val="24"/>
          </w:rPr>
          <w:t>Sartor, 2008</w:t>
        </w:r>
      </w:hyperlink>
      <w:r w:rsidR="00101B65">
        <w:rPr>
          <w:rFonts w:ascii="Times New Roman" w:hAnsi="Times New Roman" w:cs="Times New Roman"/>
          <w:noProof/>
          <w:color w:val="000000" w:themeColor="text1"/>
          <w:sz w:val="24"/>
          <w:szCs w:val="24"/>
        </w:rPr>
        <w:t xml:space="preserve">; </w:t>
      </w:r>
      <w:hyperlink w:anchor="_ENREF_109" w:tooltip="Willing, 2009 #662" w:history="1">
        <w:r w:rsidR="00352BCC">
          <w:rPr>
            <w:rFonts w:ascii="Times New Roman" w:hAnsi="Times New Roman" w:cs="Times New Roman"/>
            <w:noProof/>
            <w:color w:val="000000" w:themeColor="text1"/>
            <w:sz w:val="24"/>
            <w:szCs w:val="24"/>
          </w:rPr>
          <w:t>Willing et al., 2009</w:t>
        </w:r>
      </w:hyperlink>
      <w:r w:rsidR="00101B65">
        <w:rPr>
          <w:rFonts w:ascii="Times New Roman" w:hAnsi="Times New Roman" w:cs="Times New Roman"/>
          <w:noProof/>
          <w:color w:val="000000" w:themeColor="text1"/>
          <w:sz w:val="24"/>
          <w:szCs w:val="24"/>
        </w:rPr>
        <w:t xml:space="preserve">; </w:t>
      </w:r>
      <w:hyperlink w:anchor="_ENREF_90" w:tooltip="Saulnier, 2011 #238" w:history="1">
        <w:r w:rsidR="00352BCC">
          <w:rPr>
            <w:rFonts w:ascii="Times New Roman" w:hAnsi="Times New Roman" w:cs="Times New Roman"/>
            <w:noProof/>
            <w:color w:val="000000" w:themeColor="text1"/>
            <w:sz w:val="24"/>
            <w:szCs w:val="24"/>
          </w:rPr>
          <w:t>Saulnier et al., 2011</w:t>
        </w:r>
      </w:hyperlink>
      <w:r w:rsidR="00101B65">
        <w:rPr>
          <w:rFonts w:ascii="Times New Roman" w:hAnsi="Times New Roman" w:cs="Times New Roman"/>
          <w:noProof/>
          <w:color w:val="000000" w:themeColor="text1"/>
          <w:sz w:val="24"/>
          <w:szCs w:val="24"/>
        </w:rPr>
        <w:t>)</w:t>
      </w:r>
      <w:r w:rsidR="001300B4">
        <w:rPr>
          <w:rFonts w:ascii="Times New Roman" w:hAnsi="Times New Roman" w:cs="Times New Roman"/>
          <w:color w:val="000000" w:themeColor="text1"/>
          <w:sz w:val="24"/>
          <w:szCs w:val="24"/>
        </w:rPr>
        <w:fldChar w:fldCharType="end"/>
      </w:r>
      <w:r w:rsidR="001300B4">
        <w:rPr>
          <w:rFonts w:ascii="Times New Roman" w:hAnsi="Times New Roman" w:cs="Times New Roman"/>
          <w:color w:val="000000" w:themeColor="text1"/>
          <w:sz w:val="24"/>
          <w:szCs w:val="24"/>
        </w:rPr>
        <w:t>,</w:t>
      </w:r>
      <w:r w:rsidR="00470EDE">
        <w:rPr>
          <w:rFonts w:ascii="Times New Roman" w:hAnsi="Times New Roman" w:cs="Times New Roman"/>
          <w:color w:val="000000" w:themeColor="text1"/>
          <w:sz w:val="24"/>
          <w:szCs w:val="24"/>
        </w:rPr>
        <w:t xml:space="preserve"> </w:t>
      </w:r>
      <w:r w:rsidR="00966B40">
        <w:rPr>
          <w:rFonts w:ascii="Times New Roman" w:hAnsi="Times New Roman" w:cs="Times New Roman"/>
          <w:color w:val="000000" w:themeColor="text1"/>
          <w:sz w:val="24"/>
          <w:szCs w:val="24"/>
        </w:rPr>
        <w:t xml:space="preserve">altered </w:t>
      </w:r>
      <w:r w:rsidR="00470EDE">
        <w:rPr>
          <w:rFonts w:ascii="Times New Roman" w:hAnsi="Times New Roman" w:cs="Times New Roman"/>
          <w:color w:val="000000" w:themeColor="text1"/>
          <w:sz w:val="24"/>
          <w:szCs w:val="24"/>
        </w:rPr>
        <w:t>bone homeostasis</w:t>
      </w:r>
      <w:r w:rsidR="00B429B6">
        <w:rPr>
          <w:rFonts w:ascii="Times New Roman" w:hAnsi="Times New Roman" w:cs="Times New Roman"/>
          <w:color w:val="000000" w:themeColor="text1"/>
          <w:sz w:val="24"/>
          <w:szCs w:val="24"/>
        </w:rPr>
        <w:t xml:space="preserve"> </w:t>
      </w:r>
      <w:r w:rsidR="00470EDE">
        <w:rPr>
          <w:rFonts w:ascii="Times New Roman" w:hAnsi="Times New Roman" w:cs="Times New Roman"/>
          <w:color w:val="000000" w:themeColor="text1"/>
          <w:sz w:val="24"/>
          <w:szCs w:val="24"/>
        </w:rPr>
        <w:fldChar w:fldCharType="begin">
          <w:fldData xml:space="preserve">PEVuZE5vdGU+PENpdGU+PEF1dGhvcj5TasO2Z3JlbjwvQXV0aG9yPjxZZWFyPjIwMTI8L1llYXI+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</w:fldData>
        </w:fldChar>
      </w:r>
      <w:r w:rsidR="00707C88">
        <w:rPr>
          <w:rFonts w:ascii="Times New Roman" w:hAnsi="Times New Roman" w:cs="Times New Roman"/>
          <w:color w:val="000000" w:themeColor="text1"/>
          <w:sz w:val="24"/>
          <w:szCs w:val="24"/>
        </w:rPr>
        <w:instrText xml:space="preserve"> ADDIN EN.CITE </w:instrText>
      </w:r>
      <w:r w:rsidR="00707C88">
        <w:rPr>
          <w:rFonts w:ascii="Times New Roman" w:hAnsi="Times New Roman" w:cs="Times New Roman"/>
          <w:color w:val="000000" w:themeColor="text1"/>
          <w:sz w:val="24"/>
          <w:szCs w:val="24"/>
        </w:rPr>
        <w:fldChar w:fldCharType="begin">
          <w:fldData xml:space="preserve">PEVuZE5vdGU+PENpdGU+PEF1dGhvcj5TasO2Z3JlbjwvQXV0aG9yPjxZZWFyPjIwMTI8L1llYXI+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</w:fldData>
        </w:fldChar>
      </w:r>
      <w:r w:rsidR="00707C88">
        <w:rPr>
          <w:rFonts w:ascii="Times New Roman" w:hAnsi="Times New Roman" w:cs="Times New Roman"/>
          <w:color w:val="000000" w:themeColor="text1"/>
          <w:sz w:val="24"/>
          <w:szCs w:val="24"/>
        </w:rPr>
        <w:instrText xml:space="preserve"> ADDIN EN.CITE.DATA </w:instrText>
      </w:r>
      <w:r w:rsidR="00707C88">
        <w:rPr>
          <w:rFonts w:ascii="Times New Roman" w:hAnsi="Times New Roman" w:cs="Times New Roman"/>
          <w:color w:val="000000" w:themeColor="text1"/>
          <w:sz w:val="24"/>
          <w:szCs w:val="24"/>
        </w:rPr>
      </w:r>
      <w:r w:rsidR="00707C88">
        <w:rPr>
          <w:rFonts w:ascii="Times New Roman" w:hAnsi="Times New Roman" w:cs="Times New Roman"/>
          <w:color w:val="000000" w:themeColor="text1"/>
          <w:sz w:val="24"/>
          <w:szCs w:val="24"/>
        </w:rPr>
        <w:fldChar w:fldCharType="end"/>
      </w:r>
      <w:r w:rsidR="00470EDE">
        <w:rPr>
          <w:rFonts w:ascii="Times New Roman" w:hAnsi="Times New Roman" w:cs="Times New Roman"/>
          <w:color w:val="000000" w:themeColor="text1"/>
          <w:sz w:val="24"/>
          <w:szCs w:val="24"/>
        </w:rPr>
      </w:r>
      <w:r w:rsidR="00470EDE">
        <w:rPr>
          <w:rFonts w:ascii="Times New Roman" w:hAnsi="Times New Roman" w:cs="Times New Roman"/>
          <w:color w:val="000000" w:themeColor="text1"/>
          <w:sz w:val="24"/>
          <w:szCs w:val="24"/>
        </w:rPr>
        <w:fldChar w:fldCharType="separate"/>
      </w:r>
      <w:r w:rsidR="00707C88">
        <w:rPr>
          <w:rFonts w:ascii="Times New Roman" w:hAnsi="Times New Roman" w:cs="Times New Roman"/>
          <w:noProof/>
          <w:color w:val="000000" w:themeColor="text1"/>
          <w:sz w:val="24"/>
          <w:szCs w:val="24"/>
        </w:rPr>
        <w:t>(</w:t>
      </w:r>
      <w:hyperlink w:anchor="_ENREF_94" w:tooltip="Sjögren, 2012 #245" w:history="1">
        <w:r w:rsidR="00352BCC">
          <w:rPr>
            <w:rFonts w:ascii="Times New Roman" w:hAnsi="Times New Roman" w:cs="Times New Roman"/>
            <w:noProof/>
            <w:color w:val="000000" w:themeColor="text1"/>
            <w:sz w:val="24"/>
            <w:szCs w:val="24"/>
          </w:rPr>
          <w:t>Sjögren et al., 2012</w:t>
        </w:r>
      </w:hyperlink>
      <w:r w:rsidR="00707C88">
        <w:rPr>
          <w:rFonts w:ascii="Times New Roman" w:hAnsi="Times New Roman" w:cs="Times New Roman"/>
          <w:noProof/>
          <w:color w:val="000000" w:themeColor="text1"/>
          <w:sz w:val="24"/>
          <w:szCs w:val="24"/>
        </w:rPr>
        <w:t xml:space="preserve">; </w:t>
      </w:r>
      <w:hyperlink w:anchor="_ENREF_42" w:tooltip="Hernandez, 2016 #246" w:history="1">
        <w:r w:rsidR="00352BCC">
          <w:rPr>
            <w:rFonts w:ascii="Times New Roman" w:hAnsi="Times New Roman" w:cs="Times New Roman"/>
            <w:noProof/>
            <w:color w:val="000000" w:themeColor="text1"/>
            <w:sz w:val="24"/>
            <w:szCs w:val="24"/>
          </w:rPr>
          <w:t>Hernandez et al., 2016</w:t>
        </w:r>
      </w:hyperlink>
      <w:r w:rsidR="00707C88">
        <w:rPr>
          <w:rFonts w:ascii="Times New Roman" w:hAnsi="Times New Roman" w:cs="Times New Roman"/>
          <w:noProof/>
          <w:color w:val="000000" w:themeColor="text1"/>
          <w:sz w:val="24"/>
          <w:szCs w:val="24"/>
        </w:rPr>
        <w:t xml:space="preserve">; </w:t>
      </w:r>
      <w:hyperlink w:anchor="_ENREF_59" w:tooltip="Li, 2016 #629" w:history="1">
        <w:r w:rsidR="00352BCC">
          <w:rPr>
            <w:rFonts w:ascii="Times New Roman" w:hAnsi="Times New Roman" w:cs="Times New Roman"/>
            <w:noProof/>
            <w:color w:val="000000" w:themeColor="text1"/>
            <w:sz w:val="24"/>
            <w:szCs w:val="24"/>
          </w:rPr>
          <w:t>Li et al., 2016</w:t>
        </w:r>
      </w:hyperlink>
      <w:r w:rsidR="00707C88">
        <w:rPr>
          <w:rFonts w:ascii="Times New Roman" w:hAnsi="Times New Roman" w:cs="Times New Roman"/>
          <w:noProof/>
          <w:color w:val="000000" w:themeColor="text1"/>
          <w:sz w:val="24"/>
          <w:szCs w:val="24"/>
        </w:rPr>
        <w:t xml:space="preserve">; </w:t>
      </w:r>
      <w:hyperlink w:anchor="_ENREF_92" w:tooltip="Schwarzer, 2016 #630" w:history="1">
        <w:r w:rsidR="00352BCC">
          <w:rPr>
            <w:rFonts w:ascii="Times New Roman" w:hAnsi="Times New Roman" w:cs="Times New Roman"/>
            <w:noProof/>
            <w:color w:val="000000" w:themeColor="text1"/>
            <w:sz w:val="24"/>
            <w:szCs w:val="24"/>
          </w:rPr>
          <w:t>Schwarzer et al., 2016</w:t>
        </w:r>
      </w:hyperlink>
      <w:r w:rsidR="00707C88">
        <w:rPr>
          <w:rFonts w:ascii="Times New Roman" w:hAnsi="Times New Roman" w:cs="Times New Roman"/>
          <w:noProof/>
          <w:color w:val="000000" w:themeColor="text1"/>
          <w:sz w:val="24"/>
          <w:szCs w:val="24"/>
        </w:rPr>
        <w:t xml:space="preserve">; </w:t>
      </w:r>
      <w:hyperlink w:anchor="_ENREF_110" w:tooltip="Yan, 2016 #244" w:history="1">
        <w:r w:rsidR="00352BCC">
          <w:rPr>
            <w:rFonts w:ascii="Times New Roman" w:hAnsi="Times New Roman" w:cs="Times New Roman"/>
            <w:noProof/>
            <w:color w:val="000000" w:themeColor="text1"/>
            <w:sz w:val="24"/>
            <w:szCs w:val="24"/>
          </w:rPr>
          <w:t>Yan et al., 2016</w:t>
        </w:r>
      </w:hyperlink>
      <w:r w:rsidR="00707C88">
        <w:rPr>
          <w:rFonts w:ascii="Times New Roman" w:hAnsi="Times New Roman" w:cs="Times New Roman"/>
          <w:noProof/>
          <w:color w:val="000000" w:themeColor="text1"/>
          <w:sz w:val="24"/>
          <w:szCs w:val="24"/>
        </w:rPr>
        <w:t xml:space="preserve">; </w:t>
      </w:r>
      <w:hyperlink w:anchor="_ENREF_39" w:tooltip="Guss, 2017 #628" w:history="1">
        <w:r w:rsidR="00352BCC">
          <w:rPr>
            <w:rFonts w:ascii="Times New Roman" w:hAnsi="Times New Roman" w:cs="Times New Roman"/>
            <w:noProof/>
            <w:color w:val="000000" w:themeColor="text1"/>
            <w:sz w:val="24"/>
            <w:szCs w:val="24"/>
          </w:rPr>
          <w:t>Guss et al., 2017</w:t>
        </w:r>
      </w:hyperlink>
      <w:r w:rsidR="00707C88">
        <w:rPr>
          <w:rFonts w:ascii="Times New Roman" w:hAnsi="Times New Roman" w:cs="Times New Roman"/>
          <w:noProof/>
          <w:color w:val="000000" w:themeColor="text1"/>
          <w:sz w:val="24"/>
          <w:szCs w:val="24"/>
        </w:rPr>
        <w:t>)</w:t>
      </w:r>
      <w:r w:rsidR="00470EDE">
        <w:rPr>
          <w:rFonts w:ascii="Times New Roman" w:hAnsi="Times New Roman" w:cs="Times New Roman"/>
          <w:color w:val="000000" w:themeColor="text1"/>
          <w:sz w:val="24"/>
          <w:szCs w:val="24"/>
        </w:rPr>
        <w:fldChar w:fldCharType="end"/>
      </w:r>
      <w:r w:rsidR="00470EDE">
        <w:rPr>
          <w:rFonts w:ascii="Times New Roman" w:hAnsi="Times New Roman" w:cs="Times New Roman"/>
          <w:color w:val="000000" w:themeColor="text1"/>
          <w:sz w:val="24"/>
          <w:szCs w:val="24"/>
        </w:rPr>
        <w:t>,</w:t>
      </w:r>
      <w:r w:rsidR="001300B4">
        <w:rPr>
          <w:rFonts w:ascii="Times New Roman" w:hAnsi="Times New Roman" w:cs="Times New Roman"/>
          <w:color w:val="000000" w:themeColor="text1"/>
          <w:sz w:val="24"/>
          <w:szCs w:val="24"/>
        </w:rPr>
        <w:t xml:space="preserve"> various types of cancer</w:t>
      </w:r>
      <w:r w:rsidR="00F90D0D">
        <w:rPr>
          <w:rFonts w:ascii="Times New Roman" w:hAnsi="Times New Roman" w:cs="Times New Roman"/>
          <w:color w:val="000000" w:themeColor="text1"/>
          <w:sz w:val="24"/>
          <w:szCs w:val="24"/>
        </w:rPr>
        <w:t xml:space="preserve"> </w:t>
      </w:r>
      <w:r w:rsidR="001300B4">
        <w:rPr>
          <w:rFonts w:ascii="Times New Roman" w:hAnsi="Times New Roman" w:cs="Times New Roman"/>
          <w:color w:val="000000" w:themeColor="text1"/>
          <w:sz w:val="24"/>
          <w:szCs w:val="24"/>
        </w:rPr>
        <w:fldChar w:fldCharType="begin"/>
      </w:r>
      <w:r w:rsidR="00AD2343">
        <w:rPr>
          <w:rFonts w:ascii="Times New Roman" w:hAnsi="Times New Roman" w:cs="Times New Roman"/>
          <w:color w:val="000000" w:themeColor="text1"/>
          <w:sz w:val="24"/>
          <w:szCs w:val="24"/>
        </w:rPr>
        <w:instrText xml:space="preserve"> ADDIN EN.CITE &lt;EndNote&gt;&lt;Cite&gt;&lt;Author&gt;Schwabe&lt;/Author&gt;&lt;Year&gt;2013&lt;/Year&gt;&lt;RecNum&gt;240&lt;/RecNum&gt;&lt;DisplayText&gt;(Schwabe and Jobin, 2013)&lt;/DisplayText&gt;&lt;record&gt;&lt;rec-number&gt;240&lt;/rec-number&gt;&lt;foreign-keys&gt;&lt;key app="EN" db-id="adxzrpzxnrpwdveztp7v9tvwsaapwz5ade9w" timestamp="1544302299"&gt;240&lt;/key&gt;&lt;/foreign-keys&gt;&lt;ref-type name="Journal Article"&gt;17&lt;/ref-type&gt;&lt;contributors&gt;&lt;authors&gt;&lt;author&gt;Schwabe, Robert F.&lt;/author&gt;&lt;author&gt;Jobin, Christian&lt;/author&gt;&lt;/authors&gt;&lt;/contributors&gt;&lt;titles&gt;&lt;title&gt;The microbiome and cancer&lt;/title&gt;&lt;secondary-title&gt;Nature Reviews Cancer&lt;/secondary-title&gt;&lt;/titles&gt;&lt;periodical&gt;&lt;full-title&gt;Nature Reviews Cancer&lt;/full-title&gt;&lt;/periodical&gt;&lt;pages&gt;800&lt;/pages&gt;&lt;volume&gt;13&lt;/volume&gt;&lt;number&gt;11&lt;/number&gt;&lt;dates&gt;&lt;year&gt;2013&lt;/year&gt;&lt;/dates&gt;&lt;publisher&gt;Nature Publishing Group&lt;/publisher&gt;&lt;isbn&gt;1474-1768&lt;/isbn&gt;&lt;urls&gt;&lt;/urls&gt;&lt;/record&gt;&lt;/Cite&gt;&lt;/EndNote&gt;</w:instrText>
      </w:r>
      <w:r w:rsidR="001300B4">
        <w:rPr>
          <w:rFonts w:ascii="Times New Roman" w:hAnsi="Times New Roman" w:cs="Times New Roman"/>
          <w:color w:val="000000" w:themeColor="text1"/>
          <w:sz w:val="24"/>
          <w:szCs w:val="24"/>
        </w:rPr>
        <w:fldChar w:fldCharType="separate"/>
      </w:r>
      <w:r w:rsidR="00AD2343">
        <w:rPr>
          <w:rFonts w:ascii="Times New Roman" w:hAnsi="Times New Roman" w:cs="Times New Roman"/>
          <w:noProof/>
          <w:color w:val="000000" w:themeColor="text1"/>
          <w:sz w:val="24"/>
          <w:szCs w:val="24"/>
        </w:rPr>
        <w:t>(</w:t>
      </w:r>
      <w:hyperlink w:anchor="_ENREF_91" w:tooltip="Schwabe, 2013 #240" w:history="1">
        <w:r w:rsidR="00352BCC">
          <w:rPr>
            <w:rFonts w:ascii="Times New Roman" w:hAnsi="Times New Roman" w:cs="Times New Roman"/>
            <w:noProof/>
            <w:color w:val="000000" w:themeColor="text1"/>
            <w:sz w:val="24"/>
            <w:szCs w:val="24"/>
          </w:rPr>
          <w:t>Schwabe and Jobin, 2013</w:t>
        </w:r>
      </w:hyperlink>
      <w:r w:rsidR="00AD2343">
        <w:rPr>
          <w:rFonts w:ascii="Times New Roman" w:hAnsi="Times New Roman" w:cs="Times New Roman"/>
          <w:noProof/>
          <w:color w:val="000000" w:themeColor="text1"/>
          <w:sz w:val="24"/>
          <w:szCs w:val="24"/>
        </w:rPr>
        <w:t>)</w:t>
      </w:r>
      <w:r w:rsidR="001300B4">
        <w:rPr>
          <w:rFonts w:ascii="Times New Roman" w:hAnsi="Times New Roman" w:cs="Times New Roman"/>
          <w:color w:val="000000" w:themeColor="text1"/>
          <w:sz w:val="24"/>
          <w:szCs w:val="24"/>
        </w:rPr>
        <w:fldChar w:fldCharType="end"/>
      </w:r>
      <w:r w:rsidR="00B85509">
        <w:rPr>
          <w:rFonts w:ascii="Times New Roman" w:hAnsi="Times New Roman" w:cs="Times New Roman"/>
          <w:color w:val="000000" w:themeColor="text1"/>
          <w:sz w:val="24"/>
          <w:szCs w:val="24"/>
        </w:rPr>
        <w:t xml:space="preserve">, </w:t>
      </w:r>
      <w:r w:rsidR="00565D5D">
        <w:rPr>
          <w:rFonts w:ascii="Times New Roman" w:hAnsi="Times New Roman" w:cs="Times New Roman"/>
          <w:color w:val="000000" w:themeColor="text1"/>
          <w:sz w:val="24"/>
          <w:szCs w:val="24"/>
        </w:rPr>
        <w:t xml:space="preserve">obesity </w:t>
      </w:r>
      <w:r w:rsidR="00565D5D">
        <w:rPr>
          <w:rFonts w:ascii="Times New Roman" w:hAnsi="Times New Roman" w:cs="Times New Roman"/>
          <w:color w:val="000000" w:themeColor="text1"/>
          <w:sz w:val="24"/>
          <w:szCs w:val="24"/>
        </w:rPr>
        <w:fldChar w:fldCharType="begin"/>
      </w:r>
      <w:r w:rsidR="00565D5D">
        <w:rPr>
          <w:rFonts w:ascii="Times New Roman" w:hAnsi="Times New Roman" w:cs="Times New Roman"/>
          <w:color w:val="000000" w:themeColor="text1"/>
          <w:sz w:val="24"/>
          <w:szCs w:val="24"/>
        </w:rPr>
        <w:instrText xml:space="preserve"> ADDIN EN.CITE &lt;EndNote&gt;&lt;Cite&gt;&lt;Author&gt;Turnbaugh&lt;/Author&gt;&lt;Year&gt;2006&lt;/Year&gt;&lt;RecNum&gt;659&lt;/RecNum&gt;&lt;DisplayText&gt;(Ley et al., 2006b; Turnbaugh et al., 2006)&lt;/DisplayText&gt;&lt;record&gt;&lt;rec-number&gt;659&lt;/rec-number&gt;&lt;foreign-keys&gt;&lt;key app="EN" db-id="adxzrpzxnrpwdveztp7v9tvwsaapwz5ade9w" timestamp="1619027102"&gt;659&lt;/key&gt;&lt;/foreign-keys&gt;&lt;ref-type name="Journal Article"&gt;17&lt;/ref-type&gt;&lt;contributors&gt;&lt;authors&gt;&lt;author&gt;Turnbaugh, Peter J.&lt;/author&gt;&lt;author&gt;Ley, Ruth E.&lt;/author&gt;&lt;author&gt;Mahowald, Michael A.&lt;/author&gt;&lt;author&gt;Magrini, Vincent&lt;/author&gt;&lt;author&gt;Mardis, Elaine R.&lt;/author&gt;&lt;author&gt;Gordon, Jeffrey I.&lt;/author&gt;&lt;/authors&gt;&lt;/contributors&gt;&lt;titles&gt;&lt;title&gt;An obesity-associated gut microbiome with increased capacity for energy harvest&lt;/title&gt;&lt;secondary-title&gt;nature&lt;/secondary-title&gt;&lt;/titles&gt;&lt;periodical&gt;&lt;full-title&gt;Nature&lt;/full-title&gt;&lt;/periodical&gt;&lt;pages&gt;1027-1031&lt;/pages&gt;&lt;volume&gt;444&lt;/volume&gt;&lt;number&gt;7122&lt;/number&gt;&lt;dates&gt;&lt;year&gt;2006&lt;/year&gt;&lt;/dates&gt;&lt;publisher&gt;Nature Publishing Group&lt;/publisher&gt;&lt;isbn&gt;1476-4687&lt;/isbn&gt;&lt;urls&gt;&lt;/urls&gt;&lt;/record&gt;&lt;/Cite&gt;&lt;Cite&gt;&lt;Author&gt;Ley&lt;/Author&gt;&lt;Year&gt;2006&lt;/Year&gt;&lt;RecNum&gt;654&lt;/RecNum&gt;&lt;record&gt;&lt;rec-number&gt;654&lt;/rec-number&gt;&lt;foreign-keys&gt;&lt;key app="EN" db-id="adxzrpzxnrpwdveztp7v9tvwsaapwz5ade9w" timestamp="1618526025"&gt;654&lt;/key&gt;&lt;/foreign-keys&gt;&lt;ref-type name="Journal Article"&gt;17&lt;/ref-type&gt;&lt;contributors&gt;&lt;authors&gt;&lt;author&gt;Ley, Ruth E.&lt;/author&gt;&lt;author&gt;Turnbaugh, Peter J.&lt;/author&gt;&lt;author&gt;Klein, Samuel&lt;/author&gt;&lt;author&gt;Gordon, Jeffrey I.&lt;/author&gt;&lt;/authors&gt;&lt;/contributors&gt;&lt;titles&gt;&lt;title&gt;Human gut microbes associated with obesity&lt;/title&gt;&lt;secondary-title&gt;nature&lt;/secondary-title&gt;&lt;/titles&gt;&lt;periodical&gt;&lt;full-title&gt;Nature&lt;/full-title&gt;&lt;/periodical&gt;&lt;pages&gt;1022-1023&lt;/pages&gt;&lt;volume&gt;444&lt;/volume&gt;&lt;number&gt;7122&lt;/number&gt;&lt;dates&gt;&lt;year&gt;2006&lt;/year&gt;&lt;/dates&gt;&lt;publisher&gt;Nature Publishing Group&lt;/publisher&gt;&lt;isbn&gt;1476-4687&lt;/isbn&gt;&lt;urls&gt;&lt;/urls&gt;&lt;/record&gt;&lt;/Cite&gt;&lt;/EndNote&gt;</w:instrText>
      </w:r>
      <w:r w:rsidR="00565D5D">
        <w:rPr>
          <w:rFonts w:ascii="Times New Roman" w:hAnsi="Times New Roman" w:cs="Times New Roman"/>
          <w:color w:val="000000" w:themeColor="text1"/>
          <w:sz w:val="24"/>
          <w:szCs w:val="24"/>
        </w:rPr>
        <w:fldChar w:fldCharType="separate"/>
      </w:r>
      <w:r w:rsidR="00565D5D">
        <w:rPr>
          <w:rFonts w:ascii="Times New Roman" w:hAnsi="Times New Roman" w:cs="Times New Roman"/>
          <w:noProof/>
          <w:color w:val="000000" w:themeColor="text1"/>
          <w:sz w:val="24"/>
          <w:szCs w:val="24"/>
        </w:rPr>
        <w:t>(</w:t>
      </w:r>
      <w:hyperlink w:anchor="_ENREF_58" w:tooltip="Ley, 2006 #654" w:history="1">
        <w:r w:rsidR="00352BCC">
          <w:rPr>
            <w:rFonts w:ascii="Times New Roman" w:hAnsi="Times New Roman" w:cs="Times New Roman"/>
            <w:noProof/>
            <w:color w:val="000000" w:themeColor="text1"/>
            <w:sz w:val="24"/>
            <w:szCs w:val="24"/>
          </w:rPr>
          <w:t>Ley et al., 2006b</w:t>
        </w:r>
      </w:hyperlink>
      <w:r w:rsidR="00565D5D">
        <w:rPr>
          <w:rFonts w:ascii="Times New Roman" w:hAnsi="Times New Roman" w:cs="Times New Roman"/>
          <w:noProof/>
          <w:color w:val="000000" w:themeColor="text1"/>
          <w:sz w:val="24"/>
          <w:szCs w:val="24"/>
        </w:rPr>
        <w:t xml:space="preserve">; </w:t>
      </w:r>
      <w:hyperlink w:anchor="_ENREF_103" w:tooltip="Turnbaugh, 2006 #659" w:history="1">
        <w:r w:rsidR="00352BCC">
          <w:rPr>
            <w:rFonts w:ascii="Times New Roman" w:hAnsi="Times New Roman" w:cs="Times New Roman"/>
            <w:noProof/>
            <w:color w:val="000000" w:themeColor="text1"/>
            <w:sz w:val="24"/>
            <w:szCs w:val="24"/>
          </w:rPr>
          <w:t>Turnbaugh et al., 2006</w:t>
        </w:r>
      </w:hyperlink>
      <w:r w:rsidR="00565D5D">
        <w:rPr>
          <w:rFonts w:ascii="Times New Roman" w:hAnsi="Times New Roman" w:cs="Times New Roman"/>
          <w:noProof/>
          <w:color w:val="000000" w:themeColor="text1"/>
          <w:sz w:val="24"/>
          <w:szCs w:val="24"/>
        </w:rPr>
        <w:t>)</w:t>
      </w:r>
      <w:r w:rsidR="00565D5D">
        <w:rPr>
          <w:rFonts w:ascii="Times New Roman" w:hAnsi="Times New Roman" w:cs="Times New Roman"/>
          <w:color w:val="000000" w:themeColor="text1"/>
          <w:sz w:val="24"/>
          <w:szCs w:val="24"/>
        </w:rPr>
        <w:fldChar w:fldCharType="end"/>
      </w:r>
      <w:r w:rsidR="00565D5D">
        <w:rPr>
          <w:rFonts w:ascii="Times New Roman" w:hAnsi="Times New Roman" w:cs="Times New Roman"/>
          <w:color w:val="000000" w:themeColor="text1"/>
          <w:sz w:val="24"/>
          <w:szCs w:val="24"/>
        </w:rPr>
        <w:t xml:space="preserve">, </w:t>
      </w:r>
      <w:r w:rsidR="00280058">
        <w:rPr>
          <w:rFonts w:ascii="Times New Roman" w:hAnsi="Times New Roman" w:cs="Times New Roman"/>
          <w:color w:val="000000" w:themeColor="text1"/>
          <w:sz w:val="24"/>
          <w:szCs w:val="24"/>
        </w:rPr>
        <w:t>d</w:t>
      </w:r>
      <w:r w:rsidR="00B85509">
        <w:rPr>
          <w:rFonts w:ascii="Times New Roman" w:hAnsi="Times New Roman" w:cs="Times New Roman"/>
          <w:color w:val="000000" w:themeColor="text1"/>
          <w:sz w:val="24"/>
          <w:szCs w:val="24"/>
        </w:rPr>
        <w:t xml:space="preserve">iabetes </w:t>
      </w:r>
      <w:r w:rsidR="00B85509">
        <w:rPr>
          <w:rFonts w:ascii="Times New Roman" w:hAnsi="Times New Roman" w:cs="Times New Roman"/>
          <w:color w:val="000000" w:themeColor="text1"/>
          <w:sz w:val="24"/>
          <w:szCs w:val="24"/>
        </w:rPr>
        <w:fldChar w:fldCharType="begin">
          <w:fldData xml:space="preserve">PEVuZE5vdGU+PENpdGU+PEF1dGhvcj5HaW9uZ288L0F1dGhvcj48WWVhcj4yMDExPC9ZZWFyPjxS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</w:fldData>
        </w:fldChar>
      </w:r>
      <w:r w:rsidR="00280058">
        <w:rPr>
          <w:rFonts w:ascii="Times New Roman" w:hAnsi="Times New Roman" w:cs="Times New Roman"/>
          <w:color w:val="000000" w:themeColor="text1"/>
          <w:sz w:val="24"/>
          <w:szCs w:val="24"/>
        </w:rPr>
        <w:instrText xml:space="preserve"> ADDIN EN.CITE </w:instrText>
      </w:r>
      <w:r w:rsidR="00280058">
        <w:rPr>
          <w:rFonts w:ascii="Times New Roman" w:hAnsi="Times New Roman" w:cs="Times New Roman"/>
          <w:color w:val="000000" w:themeColor="text1"/>
          <w:sz w:val="24"/>
          <w:szCs w:val="24"/>
        </w:rPr>
        <w:fldChar w:fldCharType="begin">
          <w:fldData xml:space="preserve">PEVuZE5vdGU+PENpdGU+PEF1dGhvcj5HaW9uZ288L0F1dGhvcj48WWVhcj4yMDExPC9ZZWFyPjxS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</w:fldData>
        </w:fldChar>
      </w:r>
      <w:r w:rsidR="00280058">
        <w:rPr>
          <w:rFonts w:ascii="Times New Roman" w:hAnsi="Times New Roman" w:cs="Times New Roman"/>
          <w:color w:val="000000" w:themeColor="text1"/>
          <w:sz w:val="24"/>
          <w:szCs w:val="24"/>
        </w:rPr>
        <w:instrText xml:space="preserve"> ADDIN EN.CITE.DATA </w:instrText>
      </w:r>
      <w:r w:rsidR="00280058">
        <w:rPr>
          <w:rFonts w:ascii="Times New Roman" w:hAnsi="Times New Roman" w:cs="Times New Roman"/>
          <w:color w:val="000000" w:themeColor="text1"/>
          <w:sz w:val="24"/>
          <w:szCs w:val="24"/>
        </w:rPr>
      </w:r>
      <w:r w:rsidR="00280058">
        <w:rPr>
          <w:rFonts w:ascii="Times New Roman" w:hAnsi="Times New Roman" w:cs="Times New Roman"/>
          <w:color w:val="000000" w:themeColor="text1"/>
          <w:sz w:val="24"/>
          <w:szCs w:val="24"/>
        </w:rPr>
        <w:fldChar w:fldCharType="end"/>
      </w:r>
      <w:r w:rsidR="00B85509">
        <w:rPr>
          <w:rFonts w:ascii="Times New Roman" w:hAnsi="Times New Roman" w:cs="Times New Roman"/>
          <w:color w:val="000000" w:themeColor="text1"/>
          <w:sz w:val="24"/>
          <w:szCs w:val="24"/>
        </w:rPr>
      </w:r>
      <w:r w:rsidR="00B85509">
        <w:rPr>
          <w:rFonts w:ascii="Times New Roman" w:hAnsi="Times New Roman" w:cs="Times New Roman"/>
          <w:color w:val="000000" w:themeColor="text1"/>
          <w:sz w:val="24"/>
          <w:szCs w:val="24"/>
        </w:rPr>
        <w:fldChar w:fldCharType="separate"/>
      </w:r>
      <w:r w:rsidR="00280058">
        <w:rPr>
          <w:rFonts w:ascii="Times New Roman" w:hAnsi="Times New Roman" w:cs="Times New Roman"/>
          <w:noProof/>
          <w:color w:val="000000" w:themeColor="text1"/>
          <w:sz w:val="24"/>
          <w:szCs w:val="24"/>
        </w:rPr>
        <w:t>(</w:t>
      </w:r>
      <w:hyperlink w:anchor="_ENREF_54" w:tooltip="Larsen, 2010 #660" w:history="1">
        <w:r w:rsidR="00352BCC">
          <w:rPr>
            <w:rFonts w:ascii="Times New Roman" w:hAnsi="Times New Roman" w:cs="Times New Roman"/>
            <w:noProof/>
            <w:color w:val="000000" w:themeColor="text1"/>
            <w:sz w:val="24"/>
            <w:szCs w:val="24"/>
          </w:rPr>
          <w:t>Larsen et al., 2010</w:t>
        </w:r>
      </w:hyperlink>
      <w:r w:rsidR="00280058">
        <w:rPr>
          <w:rFonts w:ascii="Times New Roman" w:hAnsi="Times New Roman" w:cs="Times New Roman"/>
          <w:noProof/>
          <w:color w:val="000000" w:themeColor="text1"/>
          <w:sz w:val="24"/>
          <w:szCs w:val="24"/>
        </w:rPr>
        <w:t xml:space="preserve">; </w:t>
      </w:r>
      <w:hyperlink w:anchor="_ENREF_38" w:tooltip="Giongo, 2011 #239" w:history="1">
        <w:r w:rsidR="00352BCC">
          <w:rPr>
            <w:rFonts w:ascii="Times New Roman" w:hAnsi="Times New Roman" w:cs="Times New Roman"/>
            <w:noProof/>
            <w:color w:val="000000" w:themeColor="text1"/>
            <w:sz w:val="24"/>
            <w:szCs w:val="24"/>
          </w:rPr>
          <w:t>Giongo et al., 2011</w:t>
        </w:r>
      </w:hyperlink>
      <w:r w:rsidR="00280058">
        <w:rPr>
          <w:rFonts w:ascii="Times New Roman" w:hAnsi="Times New Roman" w:cs="Times New Roman"/>
          <w:noProof/>
          <w:color w:val="000000" w:themeColor="text1"/>
          <w:sz w:val="24"/>
          <w:szCs w:val="24"/>
        </w:rPr>
        <w:t>)</w:t>
      </w:r>
      <w:r w:rsidR="00B85509">
        <w:rPr>
          <w:rFonts w:ascii="Times New Roman" w:hAnsi="Times New Roman" w:cs="Times New Roman"/>
          <w:color w:val="000000" w:themeColor="text1"/>
          <w:sz w:val="24"/>
          <w:szCs w:val="24"/>
        </w:rPr>
        <w:fldChar w:fldCharType="end"/>
      </w:r>
      <w:r w:rsidR="00B85509">
        <w:rPr>
          <w:rFonts w:ascii="Times New Roman" w:hAnsi="Times New Roman" w:cs="Times New Roman"/>
          <w:color w:val="000000" w:themeColor="text1"/>
          <w:sz w:val="24"/>
          <w:szCs w:val="24"/>
        </w:rPr>
        <w:t xml:space="preserve">, </w:t>
      </w:r>
      <w:r w:rsidR="00EC7818">
        <w:rPr>
          <w:rFonts w:ascii="Times New Roman" w:hAnsi="Times New Roman" w:cs="Times New Roman"/>
          <w:color w:val="000000" w:themeColor="text1"/>
          <w:sz w:val="24"/>
          <w:szCs w:val="24"/>
        </w:rPr>
        <w:t xml:space="preserve">neurodevelopmental disorders </w:t>
      </w:r>
      <w:r w:rsidR="00EC7818">
        <w:rPr>
          <w:rFonts w:ascii="Times New Roman" w:hAnsi="Times New Roman" w:cs="Times New Roman"/>
          <w:color w:val="000000" w:themeColor="text1"/>
          <w:sz w:val="24"/>
          <w:szCs w:val="24"/>
        </w:rPr>
        <w:fldChar w:fldCharType="begin"/>
      </w:r>
      <w:r w:rsidR="00EC7818">
        <w:rPr>
          <w:rFonts w:ascii="Times New Roman" w:hAnsi="Times New Roman" w:cs="Times New Roman"/>
          <w:color w:val="000000" w:themeColor="text1"/>
          <w:sz w:val="24"/>
          <w:szCs w:val="24"/>
        </w:rPr>
        <w:instrText xml:space="preserve"> ADDIN EN.CITE &lt;EndNote&gt;&lt;Cite&gt;&lt;Author&gt;Hsiao&lt;/Author&gt;&lt;Year&gt;2013&lt;/Year&gt;&lt;RecNum&gt;624&lt;/RecNum&gt;&lt;DisplayText&gt;(Hsiao et al., 2013)&lt;/DisplayText&gt;&lt;record&gt;&lt;rec-number&gt;624&lt;/rec-number&gt;&lt;foreign-keys&gt;&lt;key app="EN" db-id="adxzrpzxnrpwdveztp7v9tvwsaapwz5ade9w" timestamp="1616716553"&gt;624&lt;/key&gt;&lt;/foreign-keys&gt;&lt;ref-type name="Journal Article"&gt;17&lt;/ref-type&gt;&lt;contributors&gt;&lt;authors&gt;&lt;author&gt;Hsiao, Elaine Y.&lt;/author&gt;&lt;author&gt;McBride, Sara W.&lt;/author&gt;&lt;author&gt;Hsien, Sophia&lt;/author&gt;&lt;author&gt;Sharon, Gil&lt;/author&gt;&lt;author&gt;Hyde, Embriette R.&lt;/author&gt;&lt;author&gt;McCue, Tyler&lt;/author&gt;&lt;author&gt;Codelli, Julian A.&lt;/author&gt;&lt;author&gt;Chow, Janet&lt;/author&gt;&lt;author&gt;Reisman, Sarah E.&lt;/author&gt;&lt;author&gt;Petrosino, Joseph F.&lt;/author&gt;&lt;/authors&gt;&lt;/contributors&gt;&lt;titles&gt;&lt;title&gt;Microbiota modulate behavioral and physiological abnormalities associated with neurodevelopmental disorders&lt;/title&gt;&lt;secondary-title&gt;Cell&lt;/secondary-title&gt;&lt;/titles&gt;&lt;periodical&gt;&lt;full-title&gt;Cell&lt;/full-title&gt;&lt;/periodical&gt;&lt;pages&gt;1451-1463&lt;/pages&gt;&lt;volume&gt;155&lt;/volume&gt;&lt;number&gt;7&lt;/number&gt;&lt;dates&gt;&lt;year&gt;2013&lt;/year&gt;&lt;/dates&gt;&lt;publisher&gt;Elsevier&lt;/publisher&gt;&lt;isbn&gt;0092-8674&lt;/isbn&gt;&lt;urls&gt;&lt;/urls&gt;&lt;/record&gt;&lt;/Cite&gt;&lt;/EndNote&gt;</w:instrText>
      </w:r>
      <w:r w:rsidR="00EC7818">
        <w:rPr>
          <w:rFonts w:ascii="Times New Roman" w:hAnsi="Times New Roman" w:cs="Times New Roman"/>
          <w:color w:val="000000" w:themeColor="text1"/>
          <w:sz w:val="24"/>
          <w:szCs w:val="24"/>
        </w:rPr>
        <w:fldChar w:fldCharType="separate"/>
      </w:r>
      <w:r w:rsidR="00EC7818">
        <w:rPr>
          <w:rFonts w:ascii="Times New Roman" w:hAnsi="Times New Roman" w:cs="Times New Roman"/>
          <w:noProof/>
          <w:color w:val="000000" w:themeColor="text1"/>
          <w:sz w:val="24"/>
          <w:szCs w:val="24"/>
        </w:rPr>
        <w:t>(</w:t>
      </w:r>
      <w:hyperlink w:anchor="_ENREF_44" w:tooltip="Hsiao, 2013 #624" w:history="1">
        <w:r w:rsidR="00352BCC">
          <w:rPr>
            <w:rFonts w:ascii="Times New Roman" w:hAnsi="Times New Roman" w:cs="Times New Roman"/>
            <w:noProof/>
            <w:color w:val="000000" w:themeColor="text1"/>
            <w:sz w:val="24"/>
            <w:szCs w:val="24"/>
          </w:rPr>
          <w:t>Hsiao et al., 2013</w:t>
        </w:r>
      </w:hyperlink>
      <w:r w:rsidR="00EC7818">
        <w:rPr>
          <w:rFonts w:ascii="Times New Roman" w:hAnsi="Times New Roman" w:cs="Times New Roman"/>
          <w:noProof/>
          <w:color w:val="000000" w:themeColor="text1"/>
          <w:sz w:val="24"/>
          <w:szCs w:val="24"/>
        </w:rPr>
        <w:t>)</w:t>
      </w:r>
      <w:r w:rsidR="00EC7818">
        <w:rPr>
          <w:rFonts w:ascii="Times New Roman" w:hAnsi="Times New Roman" w:cs="Times New Roman"/>
          <w:color w:val="000000" w:themeColor="text1"/>
          <w:sz w:val="24"/>
          <w:szCs w:val="24"/>
        </w:rPr>
        <w:fldChar w:fldCharType="end"/>
      </w:r>
      <w:r w:rsidR="00EC7818">
        <w:rPr>
          <w:rFonts w:ascii="Times New Roman" w:hAnsi="Times New Roman" w:cs="Times New Roman"/>
          <w:color w:val="000000" w:themeColor="text1"/>
          <w:sz w:val="24"/>
          <w:szCs w:val="24"/>
        </w:rPr>
        <w:t xml:space="preserve">, and </w:t>
      </w:r>
      <w:r w:rsidR="00966B40">
        <w:rPr>
          <w:rFonts w:ascii="Times New Roman" w:hAnsi="Times New Roman" w:cs="Times New Roman"/>
          <w:color w:val="000000" w:themeColor="text1"/>
          <w:sz w:val="24"/>
          <w:szCs w:val="24"/>
        </w:rPr>
        <w:t xml:space="preserve">even </w:t>
      </w:r>
      <w:r w:rsidR="00EC7818">
        <w:rPr>
          <w:rFonts w:ascii="Times New Roman" w:hAnsi="Times New Roman" w:cs="Times New Roman"/>
          <w:color w:val="000000" w:themeColor="text1"/>
          <w:sz w:val="24"/>
          <w:szCs w:val="24"/>
        </w:rPr>
        <w:t xml:space="preserve">depression </w:t>
      </w:r>
      <w:r w:rsidR="001300B4">
        <w:rPr>
          <w:rFonts w:ascii="Times New Roman" w:hAnsi="Times New Roman" w:cs="Times New Roman"/>
          <w:color w:val="000000" w:themeColor="text1"/>
          <w:sz w:val="24"/>
          <w:szCs w:val="24"/>
        </w:rPr>
        <w:fldChar w:fldCharType="begin"/>
      </w:r>
      <w:r w:rsidR="00AD2343">
        <w:rPr>
          <w:rFonts w:ascii="Times New Roman" w:hAnsi="Times New Roman" w:cs="Times New Roman"/>
          <w:color w:val="000000" w:themeColor="text1"/>
          <w:sz w:val="24"/>
          <w:szCs w:val="24"/>
        </w:rPr>
        <w:instrText xml:space="preserve"> ADDIN EN.CITE &lt;EndNote&gt;&lt;Cite&gt;&lt;Author&gt;Luna&lt;/Author&gt;&lt;Year&gt;2015&lt;/Year&gt;&lt;RecNum&gt;241&lt;/RecNum&gt;&lt;DisplayText&gt;(Luna and Foster, 2015)&lt;/DisplayText&gt;&lt;record&gt;&lt;rec-number&gt;241&lt;/rec-number&gt;&lt;foreign-keys&gt;&lt;key app="EN" db-id="adxzrpzxnrpwdveztp7v9tvwsaapwz5ade9w" timestamp="1544302299"&gt;241&lt;/key&gt;&lt;/foreign-keys&gt;&lt;ref-type name="Journal Article"&gt;17&lt;/ref-type&gt;&lt;contributors&gt;&lt;authors&gt;&lt;author&gt;Luna, Ruth Ann&lt;/author&gt;&lt;author&gt;Foster, Jane A.&lt;/author&gt;&lt;/authors&gt;&lt;/contributors&gt;&lt;titles&gt;&lt;title&gt;Gut brain axis: diet microbiota interactions and implications for modulation of anxiety and depression&lt;/title&gt;&lt;secondary-title&gt;Current opinion in biotechnology&lt;/secondary-title&gt;&lt;/titles&gt;&lt;periodical&gt;&lt;full-title&gt;Current opinion in biotechnology&lt;/full-title&gt;&lt;/periodical&gt;&lt;pages&gt;35-41&lt;/pages&gt;&lt;volume&gt;32&lt;/volume&gt;&lt;dates&gt;&lt;year&gt;2015&lt;/year&gt;&lt;/dates&gt;&lt;publisher&gt;Elsevier&lt;/publisher&gt;&lt;isbn&gt;0958-1669&lt;/isbn&gt;&lt;urls&gt;&lt;/urls&gt;&lt;/record&gt;&lt;/Cite&gt;&lt;/EndNote&gt;</w:instrText>
      </w:r>
      <w:r w:rsidR="001300B4">
        <w:rPr>
          <w:rFonts w:ascii="Times New Roman" w:hAnsi="Times New Roman" w:cs="Times New Roman"/>
          <w:color w:val="000000" w:themeColor="text1"/>
          <w:sz w:val="24"/>
          <w:szCs w:val="24"/>
        </w:rPr>
        <w:fldChar w:fldCharType="separate"/>
      </w:r>
      <w:r w:rsidR="00AD2343">
        <w:rPr>
          <w:rFonts w:ascii="Times New Roman" w:hAnsi="Times New Roman" w:cs="Times New Roman"/>
          <w:noProof/>
          <w:color w:val="000000" w:themeColor="text1"/>
          <w:sz w:val="24"/>
          <w:szCs w:val="24"/>
        </w:rPr>
        <w:t>(</w:t>
      </w:r>
      <w:hyperlink w:anchor="_ENREF_64" w:tooltip="Luna, 2015 #241" w:history="1">
        <w:r w:rsidR="00352BCC">
          <w:rPr>
            <w:rFonts w:ascii="Times New Roman" w:hAnsi="Times New Roman" w:cs="Times New Roman"/>
            <w:noProof/>
            <w:color w:val="000000" w:themeColor="text1"/>
            <w:sz w:val="24"/>
            <w:szCs w:val="24"/>
          </w:rPr>
          <w:t>Luna and Foster, 2015</w:t>
        </w:r>
      </w:hyperlink>
      <w:r w:rsidR="00AD2343">
        <w:rPr>
          <w:rFonts w:ascii="Times New Roman" w:hAnsi="Times New Roman" w:cs="Times New Roman"/>
          <w:noProof/>
          <w:color w:val="000000" w:themeColor="text1"/>
          <w:sz w:val="24"/>
          <w:szCs w:val="24"/>
        </w:rPr>
        <w:t>)</w:t>
      </w:r>
      <w:r w:rsidR="001300B4">
        <w:rPr>
          <w:rFonts w:ascii="Times New Roman" w:hAnsi="Times New Roman" w:cs="Times New Roman"/>
          <w:color w:val="000000" w:themeColor="text1"/>
          <w:sz w:val="24"/>
          <w:szCs w:val="24"/>
        </w:rPr>
        <w:fldChar w:fldCharType="end"/>
      </w:r>
      <w:r w:rsidR="001300B4">
        <w:rPr>
          <w:rFonts w:ascii="Times New Roman" w:hAnsi="Times New Roman" w:cs="Times New Roman"/>
          <w:color w:val="000000" w:themeColor="text1"/>
          <w:sz w:val="24"/>
          <w:szCs w:val="24"/>
        </w:rPr>
        <w:t xml:space="preserve">. </w:t>
      </w:r>
      <w:r w:rsidR="00966B40">
        <w:rPr>
          <w:rFonts w:ascii="Times New Roman" w:hAnsi="Times New Roman" w:cs="Times New Roman"/>
          <w:sz w:val="24"/>
          <w:szCs w:val="24"/>
        </w:rPr>
        <w:t>In addition to the most recent</w:t>
      </w:r>
      <w:r w:rsidR="00A4258D">
        <w:rPr>
          <w:rFonts w:ascii="Times New Roman" w:hAnsi="Times New Roman" w:cs="Times New Roman"/>
          <w:sz w:val="24"/>
          <w:szCs w:val="24"/>
        </w:rPr>
        <w:t xml:space="preserve"> NASA Twin</w:t>
      </w:r>
      <w:r w:rsidR="00C340F7">
        <w:rPr>
          <w:rFonts w:ascii="Times New Roman" w:hAnsi="Times New Roman" w:cs="Times New Roman"/>
          <w:sz w:val="24"/>
          <w:szCs w:val="24"/>
        </w:rPr>
        <w:t xml:space="preserve"> study</w:t>
      </w:r>
      <w:r w:rsidR="00A61938">
        <w:rPr>
          <w:rFonts w:ascii="Times New Roman" w:hAnsi="Times New Roman" w:cs="Times New Roman"/>
          <w:sz w:val="24"/>
          <w:szCs w:val="24"/>
        </w:rPr>
        <w:t xml:space="preserve"> </w:t>
      </w:r>
      <w:r w:rsidR="00874D30">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&lt;EndNote&gt;&lt;Cite&gt;&lt;Author&gt;Garrett-Bakelman&lt;/Author&gt;&lt;Year&gt;2019&lt;/Year&gt;&lt;RecNum&gt;293&lt;/RecNum&gt;&lt;DisplayText&gt;(Garrett-Bakelman et al., 2019)&lt;/DisplayText&gt;&lt;record&gt;&lt;rec-number&gt;293&lt;/rec-number&gt;&lt;foreign-keys&gt;&lt;key app="EN" db-id="adxzrpzxnrpwdveztp7v9tvwsaapwz5ade9w" timestamp="1574383637"&gt;293&lt;/key&gt;&lt;/foreign-keys&gt;&lt;ref-type name="Journal Article"&gt;17&lt;/ref-type&gt;&lt;contributors&gt;&lt;authors&gt;&lt;author&gt;Garrett-Bakelman, Francine E.&lt;/author&gt;&lt;author&gt;Darshi, Manjula&lt;/author&gt;&lt;author&gt;Green, Stefan J.&lt;/author&gt;&lt;author&gt;Gur, Ruben C.&lt;/author&gt;&lt;author&gt;Lin, Ling&lt;/author&gt;&lt;author&gt;Macias, Brandon R.&lt;/author&gt;&lt;author&gt;McKenna, Miles J.&lt;/author&gt;&lt;author&gt;Meydan, Cem&lt;/author&gt;&lt;author&gt;Mishra, Tejaswini&lt;/author&gt;&lt;author&gt;Nasrini, Jad&lt;/author&gt;&lt;/authors&gt;&lt;/contributors&gt;&lt;titles&gt;&lt;title&gt;The NASA Twins Study: A multidimensional analysis of a year-long human spaceflight&lt;/title&gt;&lt;secondary-title&gt;Science&lt;/secondary-title&gt;&lt;/titles&gt;&lt;periodical&gt;&lt;full-title&gt;Science&lt;/full-title&gt;&lt;/periodical&gt;&lt;pages&gt;eaau8650&lt;/pages&gt;&lt;volume&gt;364&lt;/volume&gt;&lt;number&gt;6436&lt;/number&gt;&lt;dates&gt;&lt;year&gt;2019&lt;/year&gt;&lt;/dates&gt;&lt;publisher&gt;American Association for the Advancement of Science&lt;/publisher&gt;&lt;isbn&gt;0036-8075&lt;/isbn&gt;&lt;urls&gt;&lt;/urls&gt;&lt;/record&gt;&lt;/Cite&gt;&lt;/EndNote&gt;</w:instrText>
      </w:r>
      <w:r w:rsidR="00874D30">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AD2343">
        <w:rPr>
          <w:rFonts w:ascii="Times New Roman" w:hAnsi="Times New Roman" w:cs="Times New Roman"/>
          <w:noProof/>
          <w:sz w:val="24"/>
          <w:szCs w:val="24"/>
        </w:rPr>
        <w:t>)</w:t>
      </w:r>
      <w:r w:rsidR="00874D30">
        <w:rPr>
          <w:rFonts w:ascii="Times New Roman" w:hAnsi="Times New Roman" w:cs="Times New Roman"/>
          <w:sz w:val="24"/>
          <w:szCs w:val="24"/>
        </w:rPr>
        <w:fldChar w:fldCharType="end"/>
      </w:r>
      <w:r w:rsidR="00E10E6E">
        <w:rPr>
          <w:rFonts w:ascii="Times New Roman" w:hAnsi="Times New Roman" w:cs="Times New Roman"/>
          <w:sz w:val="24"/>
          <w:szCs w:val="24"/>
        </w:rPr>
        <w:t xml:space="preserve"> </w:t>
      </w:r>
      <w:r w:rsidR="00F66F0D">
        <w:rPr>
          <w:rFonts w:ascii="Times New Roman" w:hAnsi="Times New Roman" w:cs="Times New Roman"/>
          <w:sz w:val="24"/>
          <w:szCs w:val="24"/>
        </w:rPr>
        <w:t>other long term</w:t>
      </w:r>
      <w:r w:rsidR="00E10E6E">
        <w:rPr>
          <w:rFonts w:ascii="Times New Roman" w:hAnsi="Times New Roman" w:cs="Times New Roman"/>
          <w:sz w:val="24"/>
          <w:szCs w:val="24"/>
        </w:rPr>
        <w:t xml:space="preserve"> human astronaut</w:t>
      </w:r>
      <w:r w:rsidR="00F66F0D">
        <w:rPr>
          <w:rFonts w:ascii="Times New Roman" w:hAnsi="Times New Roman" w:cs="Times New Roman"/>
          <w:sz w:val="24"/>
          <w:szCs w:val="24"/>
        </w:rPr>
        <w:t xml:space="preserve"> studies</w:t>
      </w:r>
      <w:r w:rsidR="00B429B6">
        <w:rPr>
          <w:rFonts w:ascii="Times New Roman" w:hAnsi="Times New Roman" w:cs="Times New Roman"/>
          <w:sz w:val="24"/>
          <w:szCs w:val="24"/>
        </w:rPr>
        <w:t xml:space="preserve"> </w:t>
      </w:r>
      <w:r w:rsidR="00F66F0D">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&lt;EndNote&gt;&lt;Cite&gt;&lt;Author&gt;Voorhies&lt;/Author&gt;&lt;Year&gt;2019&lt;/Year&gt;&lt;RecNum&gt;547&lt;/RecNum&gt;&lt;DisplayText&gt;(Voorhies et al., 2019)&lt;/DisplayText&gt;&lt;record&gt;&lt;rec-number&gt;547&lt;/rec-number&gt;&lt;foreign-keys&gt;&lt;key app="EN" db-id="adxzrpzxnrpwdveztp7v9tvwsaapwz5ade9w" timestamp="1588009371"&gt;547&lt;/key&gt;&lt;/foreign-keys&gt;&lt;ref-type name="Journal Article"&gt;17&lt;/ref-type&gt;&lt;contributors&gt;&lt;authors&gt;&lt;author&gt;Voorhies, Alexander A.&lt;/author&gt;&lt;author&gt;Ott, C. Mark&lt;/author&gt;&lt;author&gt;Mehta, Satish&lt;/author&gt;&lt;author&gt;Pierson, Duane L.&lt;/author&gt;&lt;author&gt;Crucian, Brian E.&lt;/author&gt;&lt;author&gt;Feiveson, Alan&lt;/author&gt;&lt;author&gt;Oubre, Cherie M.&lt;/author&gt;&lt;author&gt;Torralba, Manolito&lt;/author&gt;&lt;author&gt;Moncera, Kelvin&lt;/author&gt;&lt;author&gt;Zhang, Yun&lt;/author&gt;&lt;/authors&gt;&lt;/contributors&gt;&lt;titles&gt;&lt;title&gt;Study of the impact of long-duration space missions at the International Space Station on the astronaut microbiome&lt;/title&gt;&lt;secondary-title&gt;Scientific reports&lt;/secondary-title&gt;&lt;/titles&gt;&lt;periodical&gt;&lt;full-title&gt;Scientific reports&lt;/full-title&gt;&lt;/periodical&gt;&lt;volume&gt;9&lt;/volume&gt;&lt;dates&gt;&lt;year&gt;2019&lt;/year&gt;&lt;/dates&gt;&lt;publisher&gt;Nature Publishing Group&lt;/publisher&gt;&lt;urls&gt;&lt;/urls&gt;&lt;/record&gt;&lt;/Cite&gt;&lt;/EndNote&gt;</w:instrText>
      </w:r>
      <w:r w:rsidR="00F66F0D">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08" w:tooltip="Voorhies, 2019 #547" w:history="1">
        <w:r w:rsidR="00352BCC">
          <w:rPr>
            <w:rFonts w:ascii="Times New Roman" w:hAnsi="Times New Roman" w:cs="Times New Roman"/>
            <w:noProof/>
            <w:sz w:val="24"/>
            <w:szCs w:val="24"/>
          </w:rPr>
          <w:t>Voorhies et al., 2019</w:t>
        </w:r>
      </w:hyperlink>
      <w:r w:rsidR="00AD2343">
        <w:rPr>
          <w:rFonts w:ascii="Times New Roman" w:hAnsi="Times New Roman" w:cs="Times New Roman"/>
          <w:noProof/>
          <w:sz w:val="24"/>
          <w:szCs w:val="24"/>
        </w:rPr>
        <w:t>)</w:t>
      </w:r>
      <w:r w:rsidR="00F66F0D">
        <w:rPr>
          <w:rFonts w:ascii="Times New Roman" w:hAnsi="Times New Roman" w:cs="Times New Roman"/>
          <w:sz w:val="24"/>
          <w:szCs w:val="24"/>
        </w:rPr>
        <w:fldChar w:fldCharType="end"/>
      </w:r>
      <w:r w:rsidR="00C340F7">
        <w:rPr>
          <w:rFonts w:ascii="Times New Roman" w:hAnsi="Times New Roman" w:cs="Times New Roman"/>
          <w:sz w:val="24"/>
          <w:szCs w:val="24"/>
        </w:rPr>
        <w:t>,</w:t>
      </w:r>
      <w:r w:rsidR="00901422">
        <w:rPr>
          <w:rFonts w:ascii="Times New Roman" w:hAnsi="Times New Roman" w:cs="Times New Roman"/>
          <w:sz w:val="24"/>
          <w:szCs w:val="24"/>
        </w:rPr>
        <w:t xml:space="preserve"> </w:t>
      </w:r>
      <w:r w:rsidR="00C340F7">
        <w:rPr>
          <w:rFonts w:ascii="Times New Roman" w:hAnsi="Times New Roman" w:cs="Times New Roman"/>
          <w:sz w:val="24"/>
          <w:szCs w:val="24"/>
        </w:rPr>
        <w:t xml:space="preserve">have repeatedly shown </w:t>
      </w:r>
      <w:r w:rsidR="006F2300">
        <w:rPr>
          <w:rFonts w:ascii="Times New Roman" w:hAnsi="Times New Roman" w:cs="Times New Roman"/>
          <w:sz w:val="24"/>
          <w:szCs w:val="24"/>
        </w:rPr>
        <w:t xml:space="preserve">intriguing </w:t>
      </w:r>
      <w:r w:rsidR="00901422">
        <w:rPr>
          <w:rFonts w:ascii="Times New Roman" w:hAnsi="Times New Roman" w:cs="Times New Roman"/>
          <w:sz w:val="24"/>
          <w:szCs w:val="24"/>
        </w:rPr>
        <w:t xml:space="preserve">increases in </w:t>
      </w:r>
      <w:r w:rsidR="0026075D">
        <w:rPr>
          <w:rFonts w:ascii="Times New Roman" w:hAnsi="Times New Roman" w:cs="Times New Roman"/>
          <w:sz w:val="24"/>
          <w:szCs w:val="24"/>
        </w:rPr>
        <w:t xml:space="preserve">gut </w:t>
      </w:r>
      <w:r w:rsidR="00901422">
        <w:rPr>
          <w:rFonts w:ascii="Times New Roman" w:hAnsi="Times New Roman" w:cs="Times New Roman"/>
          <w:sz w:val="24"/>
          <w:szCs w:val="24"/>
        </w:rPr>
        <w:t xml:space="preserve">bacterial </w:t>
      </w:r>
      <w:r w:rsidR="000A3388">
        <w:rPr>
          <w:rFonts w:ascii="Times New Roman" w:hAnsi="Times New Roman" w:cs="Times New Roman"/>
          <w:sz w:val="24"/>
          <w:szCs w:val="24"/>
        </w:rPr>
        <w:t xml:space="preserve">diversity </w:t>
      </w:r>
      <w:r w:rsidR="00901422">
        <w:rPr>
          <w:rFonts w:ascii="Times New Roman" w:hAnsi="Times New Roman" w:cs="Times New Roman"/>
          <w:sz w:val="24"/>
          <w:szCs w:val="24"/>
        </w:rPr>
        <w:t xml:space="preserve">in-flight relative to </w:t>
      </w:r>
      <w:r w:rsidR="009C3FC9">
        <w:rPr>
          <w:rFonts w:ascii="Times New Roman" w:hAnsi="Times New Roman" w:cs="Times New Roman"/>
          <w:sz w:val="24"/>
          <w:szCs w:val="24"/>
        </w:rPr>
        <w:t>terrestrial conditions</w:t>
      </w:r>
      <w:r w:rsidR="00966B40">
        <w:rPr>
          <w:rFonts w:ascii="Times New Roman" w:hAnsi="Times New Roman" w:cs="Times New Roman"/>
          <w:sz w:val="24"/>
          <w:szCs w:val="24"/>
        </w:rPr>
        <w:t xml:space="preserve">. This observation </w:t>
      </w:r>
      <w:r w:rsidR="00A3320C">
        <w:rPr>
          <w:rFonts w:ascii="Times New Roman" w:hAnsi="Times New Roman" w:cs="Times New Roman"/>
          <w:sz w:val="24"/>
          <w:szCs w:val="24"/>
        </w:rPr>
        <w:t>was</w:t>
      </w:r>
      <w:r w:rsidR="00DC5D23">
        <w:rPr>
          <w:rFonts w:ascii="Times New Roman" w:hAnsi="Times New Roman" w:cs="Times New Roman"/>
          <w:sz w:val="24"/>
          <w:szCs w:val="24"/>
        </w:rPr>
        <w:t xml:space="preserve"> reproducibly</w:t>
      </w:r>
      <w:r w:rsidR="00E8434F">
        <w:rPr>
          <w:rFonts w:ascii="Times New Roman" w:hAnsi="Times New Roman" w:cs="Times New Roman"/>
          <w:sz w:val="24"/>
          <w:szCs w:val="24"/>
        </w:rPr>
        <w:t xml:space="preserve"> recapitulated </w:t>
      </w:r>
      <w:r w:rsidR="007A25B2">
        <w:rPr>
          <w:rFonts w:ascii="Times New Roman" w:hAnsi="Times New Roman" w:cs="Times New Roman"/>
          <w:sz w:val="24"/>
          <w:szCs w:val="24"/>
        </w:rPr>
        <w:t>in</w:t>
      </w:r>
      <w:r w:rsidR="009E2D59">
        <w:rPr>
          <w:rFonts w:ascii="Times New Roman" w:hAnsi="Times New Roman" w:cs="Times New Roman"/>
          <w:sz w:val="24"/>
          <w:szCs w:val="24"/>
        </w:rPr>
        <w:t xml:space="preserve"> rodents from the </w:t>
      </w:r>
      <w:r w:rsidR="005E1B4B">
        <w:rPr>
          <w:rFonts w:ascii="Times New Roman" w:hAnsi="Times New Roman" w:cs="Times New Roman"/>
          <w:sz w:val="24"/>
          <w:szCs w:val="24"/>
        </w:rPr>
        <w:t xml:space="preserve">NASA’s </w:t>
      </w:r>
      <w:r w:rsidR="00E8434F">
        <w:rPr>
          <w:rFonts w:ascii="Times New Roman" w:hAnsi="Times New Roman" w:cs="Times New Roman"/>
          <w:sz w:val="24"/>
          <w:szCs w:val="24"/>
        </w:rPr>
        <w:t>RR</w:t>
      </w:r>
      <w:r w:rsidR="00966B40">
        <w:rPr>
          <w:rFonts w:ascii="Times New Roman" w:hAnsi="Times New Roman" w:cs="Times New Roman"/>
          <w:sz w:val="24"/>
          <w:szCs w:val="24"/>
        </w:rPr>
        <w:t>-</w:t>
      </w:r>
      <w:r w:rsidR="007F5B0A">
        <w:rPr>
          <w:rFonts w:ascii="Times New Roman" w:hAnsi="Times New Roman" w:cs="Times New Roman"/>
          <w:sz w:val="24"/>
          <w:szCs w:val="24"/>
        </w:rPr>
        <w:t>1 mission</w:t>
      </w:r>
      <w:r w:rsidR="00A61938">
        <w:rPr>
          <w:rFonts w:ascii="Times New Roman" w:hAnsi="Times New Roman" w:cs="Times New Roman"/>
          <w:sz w:val="24"/>
          <w:szCs w:val="24"/>
        </w:rPr>
        <w:t xml:space="preserve"> </w:t>
      </w:r>
      <w:r w:rsidR="008E2B13">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8E2B13">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9" w:tooltip="Jiang, 2019 #543" w:history="1">
        <w:r w:rsidR="00352BCC">
          <w:rPr>
            <w:rFonts w:ascii="Times New Roman" w:hAnsi="Times New Roman" w:cs="Times New Roman"/>
            <w:noProof/>
            <w:sz w:val="24"/>
            <w:szCs w:val="24"/>
          </w:rPr>
          <w:t>Jiang et al., 2019</w:t>
        </w:r>
      </w:hyperlink>
      <w:r w:rsidR="00AD2343">
        <w:rPr>
          <w:rFonts w:ascii="Times New Roman" w:hAnsi="Times New Roman" w:cs="Times New Roman"/>
          <w:noProof/>
          <w:sz w:val="24"/>
          <w:szCs w:val="24"/>
        </w:rPr>
        <w:t>)</w:t>
      </w:r>
      <w:r w:rsidR="008E2B13">
        <w:rPr>
          <w:rFonts w:ascii="Times New Roman" w:hAnsi="Times New Roman" w:cs="Times New Roman"/>
          <w:sz w:val="24"/>
          <w:szCs w:val="24"/>
        </w:rPr>
        <w:fldChar w:fldCharType="end"/>
      </w:r>
      <w:r w:rsidR="00C908C2">
        <w:rPr>
          <w:rFonts w:ascii="Times New Roman" w:hAnsi="Times New Roman" w:cs="Times New Roman"/>
          <w:sz w:val="24"/>
          <w:szCs w:val="24"/>
        </w:rPr>
        <w:t>.</w:t>
      </w:r>
      <w:r w:rsidR="00A4258D">
        <w:rPr>
          <w:rFonts w:ascii="Times New Roman" w:hAnsi="Times New Roman" w:cs="Times New Roman"/>
          <w:sz w:val="24"/>
          <w:szCs w:val="24"/>
        </w:rPr>
        <w:t xml:space="preserve"> </w:t>
      </w:r>
      <w:r w:rsidR="002736AD">
        <w:rPr>
          <w:rFonts w:ascii="Times New Roman" w:hAnsi="Times New Roman" w:cs="Times New Roman"/>
          <w:sz w:val="24"/>
          <w:szCs w:val="24"/>
        </w:rPr>
        <w:t>Lastly, w</w:t>
      </w:r>
      <w:r w:rsidR="00235444" w:rsidRPr="00A21344">
        <w:rPr>
          <w:rFonts w:ascii="Times New Roman" w:hAnsi="Times New Roman" w:cs="Times New Roman"/>
          <w:sz w:val="24"/>
          <w:szCs w:val="24"/>
        </w:rPr>
        <w:t xml:space="preserve">hile </w:t>
      </w:r>
      <w:r w:rsidR="00B84F61">
        <w:rPr>
          <w:rFonts w:ascii="Times New Roman" w:hAnsi="Times New Roman" w:cs="Times New Roman"/>
          <w:sz w:val="24"/>
          <w:szCs w:val="24"/>
        </w:rPr>
        <w:t xml:space="preserve">future studies with </w:t>
      </w:r>
      <w:r w:rsidR="00694CD4">
        <w:rPr>
          <w:rFonts w:ascii="Times New Roman" w:hAnsi="Times New Roman" w:cs="Times New Roman"/>
          <w:sz w:val="24"/>
          <w:szCs w:val="24"/>
        </w:rPr>
        <w:t>greater sampling sizes</w:t>
      </w:r>
      <w:r w:rsidR="0075193D">
        <w:rPr>
          <w:rFonts w:ascii="Times New Roman" w:hAnsi="Times New Roman" w:cs="Times New Roman"/>
          <w:sz w:val="24"/>
          <w:szCs w:val="24"/>
        </w:rPr>
        <w:t xml:space="preserve"> and temporal durations</w:t>
      </w:r>
      <w:r w:rsidR="00694CD4">
        <w:rPr>
          <w:rFonts w:ascii="Times New Roman" w:hAnsi="Times New Roman" w:cs="Times New Roman"/>
          <w:sz w:val="24"/>
          <w:szCs w:val="24"/>
        </w:rPr>
        <w:t xml:space="preserve">, such as </w:t>
      </w:r>
      <w:r w:rsidR="00235444" w:rsidRPr="00A21344">
        <w:rPr>
          <w:rFonts w:ascii="Times New Roman" w:hAnsi="Times New Roman" w:cs="Times New Roman"/>
          <w:sz w:val="24"/>
          <w:szCs w:val="24"/>
        </w:rPr>
        <w:t xml:space="preserve">the </w:t>
      </w:r>
      <w:r w:rsidR="001B4913">
        <w:rPr>
          <w:rFonts w:ascii="Times New Roman" w:hAnsi="Times New Roman" w:cs="Times New Roman"/>
          <w:sz w:val="24"/>
          <w:szCs w:val="24"/>
        </w:rPr>
        <w:t>RR-</w:t>
      </w:r>
      <w:r w:rsidR="00FC334A">
        <w:rPr>
          <w:rFonts w:ascii="Times New Roman" w:hAnsi="Times New Roman" w:cs="Times New Roman"/>
          <w:sz w:val="24"/>
          <w:szCs w:val="24"/>
        </w:rPr>
        <w:t>7</w:t>
      </w:r>
      <w:r w:rsidR="001A5ADC">
        <w:rPr>
          <w:rFonts w:ascii="Times New Roman" w:hAnsi="Times New Roman" w:cs="Times New Roman"/>
          <w:sz w:val="24"/>
          <w:szCs w:val="24"/>
        </w:rPr>
        <w:t xml:space="preserve"> mission and the</w:t>
      </w:r>
      <w:r w:rsidR="001A5ADC" w:rsidRPr="00A21344">
        <w:rPr>
          <w:rFonts w:ascii="Times New Roman" w:hAnsi="Times New Roman" w:cs="Times New Roman"/>
          <w:sz w:val="24"/>
          <w:szCs w:val="24"/>
        </w:rPr>
        <w:t xml:space="preserve"> </w:t>
      </w:r>
      <w:r w:rsidR="00235444" w:rsidRPr="00A21344">
        <w:rPr>
          <w:rFonts w:ascii="Times New Roman" w:hAnsi="Times New Roman" w:cs="Times New Roman"/>
          <w:sz w:val="24"/>
          <w:szCs w:val="24"/>
        </w:rPr>
        <w:t>NASA Astronaut Microbiome project</w:t>
      </w:r>
      <w:r w:rsidR="009003AB">
        <w:rPr>
          <w:rFonts w:ascii="Times New Roman" w:hAnsi="Times New Roman" w:cs="Times New Roman"/>
          <w:sz w:val="24"/>
          <w:szCs w:val="24"/>
        </w:rPr>
        <w:t xml:space="preserve"> </w:t>
      </w:r>
      <w:r w:rsidR="00C340F7">
        <w:rPr>
          <w:rFonts w:ascii="Times New Roman" w:hAnsi="Times New Roman" w:cs="Times New Roman"/>
          <w:sz w:val="24"/>
          <w:szCs w:val="24"/>
        </w:rPr>
        <w:t>already</w:t>
      </w:r>
      <w:r w:rsidR="00235444" w:rsidRPr="00A21344">
        <w:rPr>
          <w:rFonts w:ascii="Times New Roman" w:hAnsi="Times New Roman" w:cs="Times New Roman"/>
          <w:sz w:val="24"/>
          <w:szCs w:val="24"/>
        </w:rPr>
        <w:t xml:space="preserve"> underway</w:t>
      </w:r>
      <w:r w:rsidR="00B429B6">
        <w:rPr>
          <w:rFonts w:ascii="Times New Roman" w:hAnsi="Times New Roman" w:cs="Times New Roman"/>
          <w:sz w:val="24"/>
          <w:szCs w:val="24"/>
        </w:rPr>
        <w:t xml:space="preserve"> </w:t>
      </w:r>
      <w:r w:rsidR="00235444" w:rsidRPr="00A2134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&lt;EndNote&gt;&lt;Cite&gt;&lt;Author&gt;Voorhies&lt;/Author&gt;&lt;Year&gt;2016&lt;/Year&gt;&lt;RecNum&gt;248&lt;/RecNum&gt;&lt;DisplayText&gt;(Voorhies and Lorenzi, 2016)&lt;/DisplayText&gt;&lt;record&gt;&lt;rec-number&gt;248&lt;/rec-number&gt;&lt;foreign-keys&gt;&lt;key app="EN" db-id="adxzrpzxnrpwdveztp7v9tvwsaapwz5ade9w" timestamp="1544302300"&gt;248&lt;/key&gt;&lt;/foreign-keys&gt;&lt;ref-type name="Journal Article"&gt;17&lt;/ref-type&gt;&lt;contributors&gt;&lt;authors&gt;&lt;author&gt;Voorhies, Alexander A.&lt;/author&gt;&lt;author&gt;Lorenzi, Hernan A.&lt;/author&gt;&lt;/authors&gt;&lt;/contributors&gt;&lt;titles&gt;&lt;title&gt;The challenge of maintaining a healthy microbiome during long-duration space missions&lt;/title&gt;&lt;secondary-title&gt;Frontiers in Astronomy and Space Sciences&lt;/secondary-title&gt;&lt;/titles&gt;&lt;periodical&gt;&lt;full-title&gt;Frontiers in Astronomy and Space Sciences&lt;/full-title&gt;&lt;/periodical&gt;&lt;pages&gt;23&lt;/pages&gt;&lt;volume&gt;3&lt;/volume&gt;&lt;dates&gt;&lt;year&gt;2016&lt;/year&gt;&lt;/dates&gt;&lt;publisher&gt;Frontiers&lt;/publisher&gt;&lt;isbn&gt;2296-987X&lt;/isbn&gt;&lt;urls&gt;&lt;/urls&gt;&lt;/record&gt;&lt;/Cite&gt;&lt;/EndNote&gt;</w:instrText>
      </w:r>
      <w:r w:rsidR="00235444" w:rsidRPr="00A2134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07" w:tooltip="Voorhies, 2016 #512" w:history="1">
        <w:r w:rsidR="00352BCC">
          <w:rPr>
            <w:rFonts w:ascii="Times New Roman" w:hAnsi="Times New Roman" w:cs="Times New Roman"/>
            <w:noProof/>
            <w:sz w:val="24"/>
            <w:szCs w:val="24"/>
          </w:rPr>
          <w:t>Voorhies and Lorenzi, 2016</w:t>
        </w:r>
      </w:hyperlink>
      <w:r w:rsidR="00AD2343">
        <w:rPr>
          <w:rFonts w:ascii="Times New Roman" w:hAnsi="Times New Roman" w:cs="Times New Roman"/>
          <w:noProof/>
          <w:sz w:val="24"/>
          <w:szCs w:val="24"/>
        </w:rPr>
        <w:t>)</w:t>
      </w:r>
      <w:r w:rsidR="00235444" w:rsidRPr="00A21344">
        <w:rPr>
          <w:rFonts w:ascii="Times New Roman" w:hAnsi="Times New Roman" w:cs="Times New Roman"/>
          <w:sz w:val="24"/>
          <w:szCs w:val="24"/>
        </w:rPr>
        <w:fldChar w:fldCharType="end"/>
      </w:r>
      <w:r w:rsidR="00235444" w:rsidRPr="00A21344">
        <w:rPr>
          <w:rFonts w:ascii="Times New Roman" w:hAnsi="Times New Roman" w:cs="Times New Roman"/>
          <w:sz w:val="24"/>
          <w:szCs w:val="24"/>
        </w:rPr>
        <w:t>,</w:t>
      </w:r>
      <w:r w:rsidR="00C340F7">
        <w:rPr>
          <w:rFonts w:ascii="Times New Roman" w:hAnsi="Times New Roman" w:cs="Times New Roman"/>
          <w:sz w:val="24"/>
          <w:szCs w:val="24"/>
        </w:rPr>
        <w:t xml:space="preserve"> there remains</w:t>
      </w:r>
      <w:r w:rsidR="00235444" w:rsidRPr="00A21344">
        <w:rPr>
          <w:rFonts w:ascii="Times New Roman" w:hAnsi="Times New Roman" w:cs="Times New Roman"/>
          <w:sz w:val="24"/>
          <w:szCs w:val="24"/>
        </w:rPr>
        <w:t xml:space="preserve"> no reliable</w:t>
      </w:r>
      <w:r w:rsidR="00C340F7">
        <w:rPr>
          <w:rFonts w:ascii="Times New Roman" w:hAnsi="Times New Roman" w:cs="Times New Roman"/>
          <w:sz w:val="24"/>
          <w:szCs w:val="24"/>
        </w:rPr>
        <w:t xml:space="preserve"> or well</w:t>
      </w:r>
      <w:r w:rsidR="009003AB">
        <w:rPr>
          <w:rFonts w:ascii="Times New Roman" w:hAnsi="Times New Roman" w:cs="Times New Roman"/>
          <w:sz w:val="24"/>
          <w:szCs w:val="24"/>
        </w:rPr>
        <w:t xml:space="preserve"> </w:t>
      </w:r>
      <w:r w:rsidR="0062794F">
        <w:rPr>
          <w:rFonts w:ascii="Times New Roman" w:hAnsi="Times New Roman" w:cs="Times New Roman"/>
          <w:sz w:val="24"/>
          <w:szCs w:val="24"/>
        </w:rPr>
        <w:t>established</w:t>
      </w:r>
      <w:r w:rsidR="00235444" w:rsidRPr="00A21344">
        <w:rPr>
          <w:rFonts w:ascii="Times New Roman" w:hAnsi="Times New Roman" w:cs="Times New Roman"/>
          <w:sz w:val="24"/>
          <w:szCs w:val="24"/>
        </w:rPr>
        <w:t xml:space="preserve"> rodent research model to test hypotheses generated from </w:t>
      </w:r>
      <w:r w:rsidR="006323DD">
        <w:rPr>
          <w:rFonts w:ascii="Times New Roman" w:hAnsi="Times New Roman" w:cs="Times New Roman"/>
          <w:sz w:val="24"/>
          <w:szCs w:val="24"/>
        </w:rPr>
        <w:t xml:space="preserve">observational studies in </w:t>
      </w:r>
      <w:r w:rsidR="00235444" w:rsidRPr="00A21344">
        <w:rPr>
          <w:rFonts w:ascii="Times New Roman" w:hAnsi="Times New Roman" w:cs="Times New Roman"/>
          <w:sz w:val="24"/>
          <w:szCs w:val="24"/>
        </w:rPr>
        <w:t>human</w:t>
      </w:r>
      <w:r w:rsidR="006323DD">
        <w:rPr>
          <w:rFonts w:ascii="Times New Roman" w:hAnsi="Times New Roman" w:cs="Times New Roman"/>
          <w:sz w:val="24"/>
          <w:szCs w:val="24"/>
        </w:rPr>
        <w:t>s</w:t>
      </w:r>
      <w:r w:rsidR="0026211A">
        <w:rPr>
          <w:rFonts w:ascii="Times New Roman" w:hAnsi="Times New Roman" w:cs="Times New Roman"/>
          <w:sz w:val="24"/>
          <w:szCs w:val="24"/>
        </w:rPr>
        <w:t xml:space="preserve"> and bone homeostasis</w:t>
      </w:r>
      <w:r w:rsidR="00235444" w:rsidRPr="00A21344">
        <w:rPr>
          <w:rFonts w:ascii="Times New Roman" w:hAnsi="Times New Roman" w:cs="Times New Roman"/>
          <w:sz w:val="24"/>
          <w:szCs w:val="24"/>
        </w:rPr>
        <w:t>.</w:t>
      </w:r>
      <w:r w:rsidR="007A1E7C">
        <w:rPr>
          <w:rFonts w:ascii="Times New Roman" w:hAnsi="Times New Roman" w:cs="Times New Roman"/>
          <w:sz w:val="24"/>
          <w:szCs w:val="24"/>
        </w:rPr>
        <w:t xml:space="preserve"> This study aimed to bridge this</w:t>
      </w:r>
      <w:r w:rsidR="00AE0386">
        <w:rPr>
          <w:rFonts w:ascii="Times New Roman" w:hAnsi="Times New Roman" w:cs="Times New Roman"/>
          <w:sz w:val="24"/>
          <w:szCs w:val="24"/>
        </w:rPr>
        <w:t xml:space="preserve"> current</w:t>
      </w:r>
      <w:r w:rsidR="007A1E7C">
        <w:rPr>
          <w:rFonts w:ascii="Times New Roman" w:hAnsi="Times New Roman" w:cs="Times New Roman"/>
          <w:sz w:val="24"/>
          <w:szCs w:val="24"/>
        </w:rPr>
        <w:t xml:space="preserve"> knowledge gap.</w:t>
      </w:r>
      <w:r w:rsidR="00235444" w:rsidRPr="00A21344">
        <w:rPr>
          <w:rFonts w:ascii="Times New Roman" w:hAnsi="Times New Roman" w:cs="Times New Roman"/>
          <w:sz w:val="24"/>
          <w:szCs w:val="24"/>
        </w:rPr>
        <w:t xml:space="preserve"> </w:t>
      </w:r>
    </w:p>
    <w:p w14:paraId="41A338C0" w14:textId="4FC7733A" w:rsidR="008D3B00" w:rsidRPr="003B5F79" w:rsidRDefault="001578E1">
      <w:pPr>
        <w:rPr>
          <w:rFonts w:ascii="Times New Roman" w:hAnsi="Times New Roman" w:cs="Times New Roman"/>
          <w:b/>
          <w:caps/>
          <w:sz w:val="24"/>
          <w:szCs w:val="24"/>
        </w:rPr>
      </w:pPr>
      <w:r w:rsidRPr="003B5F79">
        <w:rPr>
          <w:rFonts w:ascii="Times New Roman" w:hAnsi="Times New Roman" w:cs="Times New Roman"/>
          <w:b/>
          <w:caps/>
          <w:sz w:val="24"/>
          <w:szCs w:val="24"/>
        </w:rPr>
        <w:t>Results</w:t>
      </w:r>
    </w:p>
    <w:p w14:paraId="3397172C" w14:textId="270A9A81" w:rsidR="00E45B53" w:rsidRDefault="008B3DB5" w:rsidP="00434B71">
      <w:pPr>
        <w:rPr>
          <w:rFonts w:ascii="Times New Roman" w:hAnsi="Times New Roman" w:cs="Times New Roman"/>
          <w:b/>
          <w:sz w:val="24"/>
          <w:szCs w:val="24"/>
        </w:rPr>
      </w:pPr>
      <w:r>
        <w:rPr>
          <w:rFonts w:ascii="Times New Roman" w:hAnsi="Times New Roman" w:cs="Times New Roman"/>
          <w:b/>
          <w:sz w:val="24"/>
          <w:szCs w:val="24"/>
        </w:rPr>
        <w:t xml:space="preserve">Longitudinal assessment of the </w:t>
      </w:r>
      <w:r w:rsidR="002043B3">
        <w:rPr>
          <w:rFonts w:ascii="Times New Roman" w:hAnsi="Times New Roman" w:cs="Times New Roman"/>
          <w:b/>
          <w:sz w:val="24"/>
          <w:szCs w:val="24"/>
        </w:rPr>
        <w:t>LAR</w:t>
      </w:r>
      <w:r>
        <w:rPr>
          <w:rFonts w:ascii="Times New Roman" w:hAnsi="Times New Roman" w:cs="Times New Roman"/>
          <w:b/>
          <w:sz w:val="24"/>
          <w:szCs w:val="24"/>
        </w:rPr>
        <w:t xml:space="preserve"> microbiome </w:t>
      </w:r>
      <w:r w:rsidR="005B2875">
        <w:rPr>
          <w:rFonts w:ascii="Times New Roman" w:hAnsi="Times New Roman" w:cs="Times New Roman"/>
          <w:b/>
          <w:sz w:val="24"/>
          <w:szCs w:val="24"/>
        </w:rPr>
        <w:t xml:space="preserve">on Earth </w:t>
      </w:r>
      <w:r>
        <w:rPr>
          <w:rFonts w:ascii="Times New Roman" w:hAnsi="Times New Roman" w:cs="Times New Roman"/>
          <w:b/>
          <w:sz w:val="24"/>
          <w:szCs w:val="24"/>
        </w:rPr>
        <w:t xml:space="preserve">reveals reduction in </w:t>
      </w:r>
      <w:r w:rsidR="006273AC">
        <w:rPr>
          <w:rFonts w:ascii="Times New Roman" w:hAnsi="Times New Roman" w:cs="Times New Roman"/>
          <w:b/>
          <w:sz w:val="24"/>
          <w:szCs w:val="24"/>
        </w:rPr>
        <w:t xml:space="preserve">microbiome </w:t>
      </w:r>
      <w:r>
        <w:rPr>
          <w:rFonts w:ascii="Times New Roman" w:hAnsi="Times New Roman" w:cs="Times New Roman"/>
          <w:b/>
          <w:sz w:val="24"/>
          <w:szCs w:val="24"/>
        </w:rPr>
        <w:t>diversity</w:t>
      </w:r>
      <w:r w:rsidR="005B2875">
        <w:rPr>
          <w:rFonts w:ascii="Times New Roman" w:hAnsi="Times New Roman" w:cs="Times New Roman"/>
          <w:b/>
          <w:sz w:val="24"/>
          <w:szCs w:val="24"/>
        </w:rPr>
        <w:t xml:space="preserve"> relative to microgravity</w:t>
      </w:r>
      <w:r w:rsidR="004660EE">
        <w:rPr>
          <w:rFonts w:ascii="Times New Roman" w:hAnsi="Times New Roman" w:cs="Times New Roman"/>
          <w:b/>
          <w:sz w:val="24"/>
          <w:szCs w:val="24"/>
        </w:rPr>
        <w:t xml:space="preserve"> (Experiment 2)</w:t>
      </w:r>
      <w:r>
        <w:rPr>
          <w:rFonts w:ascii="Times New Roman" w:hAnsi="Times New Roman" w:cs="Times New Roman"/>
          <w:b/>
          <w:sz w:val="24"/>
          <w:szCs w:val="24"/>
        </w:rPr>
        <w:t xml:space="preserve">. </w:t>
      </w:r>
    </w:p>
    <w:p w14:paraId="49AA63BC" w14:textId="3D0B4E3F" w:rsidR="008B3DB5" w:rsidRPr="0093450A" w:rsidDel="00A3320C" w:rsidRDefault="00A54644" w:rsidP="00434B71">
      <w:pPr>
        <w:rPr>
          <w:del w:id="5" w:author="Kristopher A Kerns" w:date="2021-05-03T10:26:00Z"/>
          <w:rFonts w:ascii="Times New Roman" w:hAnsi="Times New Roman" w:cs="Times New Roman"/>
          <w:b/>
          <w:sz w:val="24"/>
          <w:szCs w:val="24"/>
        </w:rPr>
      </w:pPr>
      <w:r>
        <w:rPr>
          <w:rFonts w:ascii="Times New Roman" w:hAnsi="Times New Roman" w:cs="Times New Roman"/>
          <w:sz w:val="24"/>
          <w:szCs w:val="24"/>
        </w:rPr>
        <w:t xml:space="preserve">The </w:t>
      </w:r>
      <w:r w:rsidR="00E45B53">
        <w:rPr>
          <w:rFonts w:ascii="Times New Roman" w:hAnsi="Times New Roman" w:cs="Times New Roman"/>
          <w:sz w:val="24"/>
          <w:szCs w:val="24"/>
        </w:rPr>
        <w:t xml:space="preserve">RR-5 mission </w:t>
      </w:r>
      <w:r w:rsidR="00F00FA6" w:rsidRPr="00152A80">
        <w:rPr>
          <w:rFonts w:ascii="Times New Roman" w:hAnsi="Times New Roman" w:cs="Times New Roman"/>
          <w:b/>
          <w:bCs/>
          <w:color w:val="FF0000"/>
          <w:sz w:val="24"/>
          <w:szCs w:val="24"/>
        </w:rPr>
        <w:t>(CITE</w:t>
      </w:r>
      <w:r w:rsidR="00F00FA6">
        <w:rPr>
          <w:rFonts w:ascii="Times New Roman" w:hAnsi="Times New Roman" w:cs="Times New Roman"/>
          <w:b/>
          <w:bCs/>
          <w:color w:val="FF0000"/>
          <w:sz w:val="24"/>
          <w:szCs w:val="24"/>
        </w:rPr>
        <w:t xml:space="preserve"> RR5 primary</w:t>
      </w:r>
      <w:r w:rsidR="00F00FA6" w:rsidRPr="00152A80">
        <w:rPr>
          <w:rFonts w:ascii="Times New Roman" w:hAnsi="Times New Roman" w:cs="Times New Roman"/>
          <w:b/>
          <w:bCs/>
          <w:color w:val="FF0000"/>
          <w:sz w:val="24"/>
          <w:szCs w:val="24"/>
        </w:rPr>
        <w:t xml:space="preserve"> </w:t>
      </w:r>
      <w:proofErr w:type="spellStart"/>
      <w:proofErr w:type="gramStart"/>
      <w:r w:rsidR="00F00FA6" w:rsidRPr="00152A80">
        <w:rPr>
          <w:rFonts w:ascii="Times New Roman" w:hAnsi="Times New Roman" w:cs="Times New Roman"/>
          <w:b/>
          <w:bCs/>
          <w:color w:val="FF0000"/>
          <w:sz w:val="24"/>
          <w:szCs w:val="24"/>
        </w:rPr>
        <w:t>Ting,Kwak</w:t>
      </w:r>
      <w:proofErr w:type="gramEnd"/>
      <w:r w:rsidR="00F00FA6" w:rsidRPr="00152A80">
        <w:rPr>
          <w:rFonts w:ascii="Times New Roman" w:hAnsi="Times New Roman" w:cs="Times New Roman"/>
          <w:b/>
          <w:bCs/>
          <w:color w:val="FF0000"/>
          <w:sz w:val="24"/>
          <w:szCs w:val="24"/>
        </w:rPr>
        <w:t>,Soo</w:t>
      </w:r>
      <w:proofErr w:type="spellEnd"/>
      <w:r w:rsidR="00F00FA6" w:rsidRPr="00152A80">
        <w:rPr>
          <w:rFonts w:ascii="Times New Roman" w:hAnsi="Times New Roman" w:cs="Times New Roman"/>
          <w:b/>
          <w:bCs/>
          <w:color w:val="FF0000"/>
          <w:sz w:val="24"/>
          <w:szCs w:val="24"/>
        </w:rPr>
        <w:t xml:space="preserve"> pape</w:t>
      </w:r>
      <w:r w:rsidR="00F00FA6">
        <w:rPr>
          <w:rFonts w:ascii="Times New Roman" w:hAnsi="Times New Roman" w:cs="Times New Roman"/>
          <w:b/>
          <w:bCs/>
          <w:color w:val="FF0000"/>
          <w:sz w:val="24"/>
          <w:szCs w:val="24"/>
        </w:rPr>
        <w:t>r</w:t>
      </w:r>
      <w:r w:rsidR="00F00FA6" w:rsidRPr="00152A80">
        <w:rPr>
          <w:rFonts w:ascii="Times New Roman" w:hAnsi="Times New Roman" w:cs="Times New Roman"/>
          <w:b/>
          <w:bCs/>
          <w:color w:val="FF0000"/>
          <w:sz w:val="24"/>
          <w:szCs w:val="24"/>
        </w:rPr>
        <w:t>)</w:t>
      </w:r>
      <w:r w:rsidR="00F00FA6">
        <w:rPr>
          <w:rFonts w:ascii="Times New Roman" w:hAnsi="Times New Roman" w:cs="Times New Roman"/>
          <w:b/>
          <w:bCs/>
          <w:color w:val="FF0000"/>
          <w:sz w:val="24"/>
          <w:szCs w:val="24"/>
        </w:rPr>
        <w:t xml:space="preserve"> </w:t>
      </w:r>
      <w:r w:rsidR="00E45B53">
        <w:rPr>
          <w:rFonts w:ascii="Times New Roman" w:hAnsi="Times New Roman" w:cs="Times New Roman"/>
          <w:sz w:val="24"/>
          <w:szCs w:val="24"/>
        </w:rPr>
        <w:t xml:space="preserve">housed </w:t>
      </w:r>
      <w:r w:rsidR="00E45B53" w:rsidRPr="002A4151">
        <w:rPr>
          <w:rFonts w:ascii="Times New Roman" w:hAnsi="Times New Roman" w:cs="Times New Roman"/>
          <w:color w:val="000000" w:themeColor="text1"/>
          <w:sz w:val="24"/>
          <w:szCs w:val="24"/>
        </w:rPr>
        <w:t xml:space="preserve">40 </w:t>
      </w:r>
      <w:r w:rsidR="00F31596">
        <w:rPr>
          <w:rFonts w:ascii="Times New Roman" w:hAnsi="Times New Roman" w:cs="Times New Roman"/>
          <w:color w:val="000000" w:themeColor="text1"/>
          <w:sz w:val="24"/>
          <w:szCs w:val="24"/>
        </w:rPr>
        <w:t>rodents</w:t>
      </w:r>
      <w:r w:rsidR="00E45B53" w:rsidRPr="002A4151">
        <w:rPr>
          <w:rFonts w:ascii="Times New Roman" w:hAnsi="Times New Roman" w:cs="Times New Roman"/>
          <w:color w:val="000000" w:themeColor="text1"/>
          <w:sz w:val="24"/>
          <w:szCs w:val="24"/>
        </w:rPr>
        <w:t xml:space="preserve"> onboard the </w:t>
      </w:r>
      <w:r w:rsidR="00A3320C">
        <w:rPr>
          <w:rFonts w:ascii="Times New Roman" w:hAnsi="Times New Roman" w:cs="Times New Roman"/>
          <w:color w:val="000000" w:themeColor="text1"/>
          <w:sz w:val="24"/>
          <w:szCs w:val="24"/>
        </w:rPr>
        <w:t xml:space="preserve">International </w:t>
      </w:r>
      <w:r w:rsidR="00E45B53" w:rsidRPr="002A4151">
        <w:rPr>
          <w:rFonts w:ascii="Times New Roman" w:hAnsi="Times New Roman" w:cs="Times New Roman"/>
          <w:color w:val="000000" w:themeColor="text1"/>
          <w:sz w:val="24"/>
          <w:szCs w:val="24"/>
        </w:rPr>
        <w:t xml:space="preserve">Space Station for </w:t>
      </w:r>
      <w:r w:rsidR="005B2875">
        <w:rPr>
          <w:rFonts w:ascii="Times New Roman" w:hAnsi="Times New Roman" w:cs="Times New Roman"/>
          <w:color w:val="000000" w:themeColor="text1"/>
          <w:sz w:val="24"/>
          <w:szCs w:val="24"/>
        </w:rPr>
        <w:t>4.5 weeks</w:t>
      </w:r>
      <w:r w:rsidR="00E45B53" w:rsidRPr="002A4151">
        <w:rPr>
          <w:rFonts w:ascii="Times New Roman" w:hAnsi="Times New Roman" w:cs="Times New Roman"/>
          <w:color w:val="000000" w:themeColor="text1"/>
          <w:sz w:val="24"/>
          <w:szCs w:val="24"/>
        </w:rPr>
        <w:t xml:space="preserve">, after which </w:t>
      </w:r>
      <w:r w:rsidR="00A3320C">
        <w:rPr>
          <w:rFonts w:ascii="Times New Roman" w:hAnsi="Times New Roman" w:cs="Times New Roman"/>
          <w:color w:val="000000" w:themeColor="text1"/>
          <w:sz w:val="24"/>
          <w:szCs w:val="24"/>
        </w:rPr>
        <w:t xml:space="preserve">20 rodents were live </w:t>
      </w:r>
      <w:r w:rsidR="00E45B53" w:rsidRPr="002A4151">
        <w:rPr>
          <w:rFonts w:ascii="Times New Roman" w:hAnsi="Times New Roman" w:cs="Times New Roman"/>
          <w:color w:val="000000" w:themeColor="text1"/>
          <w:sz w:val="24"/>
          <w:szCs w:val="24"/>
        </w:rPr>
        <w:t xml:space="preserve">returned </w:t>
      </w:r>
      <w:r w:rsidR="00F31596" w:rsidRPr="002A4151">
        <w:rPr>
          <w:rFonts w:ascii="Times New Roman" w:hAnsi="Times New Roman" w:cs="Times New Roman"/>
          <w:color w:val="000000" w:themeColor="text1"/>
          <w:sz w:val="24"/>
          <w:szCs w:val="24"/>
        </w:rPr>
        <w:t>(Live-Animal Return group, or LAR)</w:t>
      </w:r>
      <w:r w:rsidR="00F804B5">
        <w:rPr>
          <w:rFonts w:ascii="Times New Roman" w:hAnsi="Times New Roman" w:cs="Times New Roman"/>
          <w:color w:val="000000" w:themeColor="text1"/>
          <w:sz w:val="24"/>
          <w:szCs w:val="24"/>
        </w:rPr>
        <w:t xml:space="preserve"> </w:t>
      </w:r>
      <w:r w:rsidR="00E45B53" w:rsidRPr="002A4151">
        <w:rPr>
          <w:rFonts w:ascii="Times New Roman" w:hAnsi="Times New Roman" w:cs="Times New Roman"/>
          <w:color w:val="000000" w:themeColor="text1"/>
          <w:sz w:val="24"/>
          <w:szCs w:val="24"/>
        </w:rPr>
        <w:t>to Earth and delivered to the University of California, Los Angeles (UCLA) to examine the effect of recovery for additional 4 weeks</w:t>
      </w:r>
      <w:r w:rsidR="00A3320C">
        <w:rPr>
          <w:rFonts w:ascii="Times New Roman" w:hAnsi="Times New Roman" w:cs="Times New Roman"/>
          <w:color w:val="000000" w:themeColor="text1"/>
          <w:sz w:val="24"/>
          <w:szCs w:val="24"/>
        </w:rPr>
        <w:t xml:space="preserve">. </w:t>
      </w:r>
      <w:r w:rsidR="00E45B53" w:rsidRPr="002A4151">
        <w:rPr>
          <w:rFonts w:ascii="Times New Roman" w:hAnsi="Times New Roman" w:cs="Times New Roman"/>
          <w:color w:val="000000" w:themeColor="text1"/>
          <w:sz w:val="24"/>
          <w:szCs w:val="24"/>
        </w:rPr>
        <w:t xml:space="preserve">The other </w:t>
      </w:r>
      <w:r w:rsidR="00A3320C">
        <w:rPr>
          <w:rFonts w:ascii="Times New Roman" w:hAnsi="Times New Roman" w:cs="Times New Roman"/>
          <w:color w:val="000000" w:themeColor="text1"/>
          <w:sz w:val="24"/>
          <w:szCs w:val="24"/>
        </w:rPr>
        <w:t xml:space="preserve">20 rodents </w:t>
      </w:r>
      <w:r w:rsidR="00E45B53" w:rsidRPr="002A4151">
        <w:rPr>
          <w:rFonts w:ascii="Times New Roman" w:hAnsi="Times New Roman" w:cs="Times New Roman"/>
          <w:color w:val="000000" w:themeColor="text1"/>
          <w:sz w:val="24"/>
          <w:szCs w:val="24"/>
        </w:rPr>
        <w:t xml:space="preserve">remained in the </w:t>
      </w:r>
      <w:r w:rsidR="00E40397">
        <w:rPr>
          <w:rFonts w:ascii="Times New Roman" w:hAnsi="Times New Roman" w:cs="Times New Roman"/>
          <w:color w:val="000000" w:themeColor="text1"/>
          <w:sz w:val="24"/>
          <w:szCs w:val="24"/>
        </w:rPr>
        <w:t xml:space="preserve">International </w:t>
      </w:r>
      <w:r w:rsidR="00E45B53" w:rsidRPr="002A4151">
        <w:rPr>
          <w:rFonts w:ascii="Times New Roman" w:hAnsi="Times New Roman" w:cs="Times New Roman"/>
          <w:color w:val="000000" w:themeColor="text1"/>
          <w:sz w:val="24"/>
          <w:szCs w:val="24"/>
        </w:rPr>
        <w:t>Space Station for</w:t>
      </w:r>
      <w:r w:rsidR="00D21032">
        <w:rPr>
          <w:rFonts w:ascii="Times New Roman" w:hAnsi="Times New Roman" w:cs="Times New Roman"/>
          <w:color w:val="000000" w:themeColor="text1"/>
          <w:sz w:val="24"/>
          <w:szCs w:val="24"/>
        </w:rPr>
        <w:t xml:space="preserve"> a</w:t>
      </w:r>
      <w:r w:rsidR="00E45B53" w:rsidRPr="002A4151">
        <w:rPr>
          <w:rFonts w:ascii="Times New Roman" w:hAnsi="Times New Roman" w:cs="Times New Roman"/>
          <w:color w:val="000000" w:themeColor="text1"/>
          <w:sz w:val="24"/>
          <w:szCs w:val="24"/>
        </w:rPr>
        <w:t xml:space="preserve"> </w:t>
      </w:r>
      <w:r w:rsidR="00A3320C">
        <w:rPr>
          <w:rFonts w:ascii="Times New Roman" w:hAnsi="Times New Roman" w:cs="Times New Roman"/>
          <w:color w:val="000000" w:themeColor="text1"/>
          <w:sz w:val="24"/>
          <w:szCs w:val="24"/>
        </w:rPr>
        <w:t xml:space="preserve">full </w:t>
      </w:r>
      <w:proofErr w:type="gramStart"/>
      <w:r w:rsidR="009B44CB">
        <w:rPr>
          <w:rFonts w:ascii="Times New Roman" w:hAnsi="Times New Roman" w:cs="Times New Roman"/>
          <w:color w:val="000000" w:themeColor="text1"/>
          <w:sz w:val="24"/>
          <w:szCs w:val="24"/>
        </w:rPr>
        <w:t xml:space="preserve">9 </w:t>
      </w:r>
      <w:r w:rsidR="00E45B53" w:rsidRPr="002A4151">
        <w:rPr>
          <w:rFonts w:ascii="Times New Roman" w:hAnsi="Times New Roman" w:cs="Times New Roman"/>
          <w:color w:val="000000" w:themeColor="text1"/>
          <w:sz w:val="24"/>
          <w:szCs w:val="24"/>
        </w:rPr>
        <w:t>week</w:t>
      </w:r>
      <w:proofErr w:type="gramEnd"/>
      <w:r w:rsidR="00A3320C">
        <w:rPr>
          <w:rFonts w:ascii="Times New Roman" w:hAnsi="Times New Roman" w:cs="Times New Roman"/>
          <w:color w:val="000000" w:themeColor="text1"/>
          <w:sz w:val="24"/>
          <w:szCs w:val="24"/>
        </w:rPr>
        <w:t xml:space="preserve"> duration</w:t>
      </w:r>
      <w:r w:rsidR="00E45B53" w:rsidRPr="002A4151">
        <w:rPr>
          <w:rFonts w:ascii="Times New Roman" w:hAnsi="Times New Roman" w:cs="Times New Roman"/>
          <w:color w:val="000000" w:themeColor="text1"/>
          <w:sz w:val="24"/>
          <w:szCs w:val="24"/>
        </w:rPr>
        <w:t xml:space="preserve"> (Full-Term Flight group, or ISS). 40 matching ground control groups were housed in the Kennedy Space Center</w:t>
      </w:r>
      <w:r w:rsidR="00E45B53">
        <w:rPr>
          <w:rFonts w:ascii="Times New Roman" w:hAnsi="Times New Roman" w:cs="Times New Roman"/>
          <w:color w:val="000000" w:themeColor="text1"/>
          <w:sz w:val="24"/>
          <w:szCs w:val="24"/>
        </w:rPr>
        <w:t xml:space="preserve"> (KSC)</w:t>
      </w:r>
      <w:r w:rsidR="00F31596">
        <w:rPr>
          <w:rFonts w:ascii="Times New Roman" w:hAnsi="Times New Roman" w:cs="Times New Roman"/>
          <w:color w:val="000000" w:themeColor="text1"/>
          <w:sz w:val="24"/>
          <w:szCs w:val="24"/>
        </w:rPr>
        <w:t xml:space="preserve"> </w:t>
      </w:r>
      <w:r w:rsidR="00F31596">
        <w:rPr>
          <w:rFonts w:ascii="Times New Roman" w:hAnsi="Times New Roman" w:cs="Times New Roman"/>
          <w:sz w:val="24"/>
          <w:szCs w:val="24"/>
        </w:rPr>
        <w:t>in the International Space Station Environmental Simulator (</w:t>
      </w:r>
      <w:commentRangeStart w:id="6"/>
      <w:r w:rsidR="00F31596">
        <w:rPr>
          <w:rFonts w:ascii="Times New Roman" w:hAnsi="Times New Roman" w:cs="Times New Roman"/>
          <w:sz w:val="24"/>
          <w:szCs w:val="24"/>
        </w:rPr>
        <w:t>ISSES</w:t>
      </w:r>
      <w:commentRangeEnd w:id="6"/>
      <w:r w:rsidR="00A92950">
        <w:rPr>
          <w:rStyle w:val="CommentReference"/>
        </w:rPr>
        <w:commentReference w:id="6"/>
      </w:r>
      <w:r w:rsidR="00F31596">
        <w:rPr>
          <w:rFonts w:ascii="Times New Roman" w:hAnsi="Times New Roman" w:cs="Times New Roman"/>
          <w:sz w:val="24"/>
          <w:szCs w:val="24"/>
        </w:rPr>
        <w:t>)</w:t>
      </w:r>
      <w:r w:rsidR="00E45B53">
        <w:rPr>
          <w:rFonts w:ascii="Times New Roman" w:hAnsi="Times New Roman" w:cs="Times New Roman"/>
          <w:color w:val="000000" w:themeColor="text1"/>
          <w:sz w:val="24"/>
          <w:szCs w:val="24"/>
        </w:rPr>
        <w:t xml:space="preserve">, </w:t>
      </w:r>
      <w:r w:rsidR="00E45B53" w:rsidRPr="002A4151">
        <w:rPr>
          <w:rFonts w:ascii="Times New Roman" w:hAnsi="Times New Roman" w:cs="Times New Roman"/>
          <w:color w:val="000000" w:themeColor="text1"/>
          <w:sz w:val="24"/>
          <w:szCs w:val="24"/>
        </w:rPr>
        <w:t>LAR_G and ISS_G, with LAR_G group being delivered to UCLA at the same time as LAR group</w:t>
      </w:r>
      <w:r w:rsidR="00E45B53">
        <w:rPr>
          <w:rFonts w:ascii="Times New Roman" w:hAnsi="Times New Roman" w:cs="Times New Roman"/>
          <w:color w:val="000000" w:themeColor="text1"/>
          <w:sz w:val="24"/>
          <w:szCs w:val="24"/>
        </w:rPr>
        <w:t xml:space="preserve"> </w:t>
      </w:r>
      <w:r w:rsidR="00D73DB8">
        <w:rPr>
          <w:rFonts w:ascii="Times New Roman" w:hAnsi="Times New Roman" w:cs="Times New Roman"/>
          <w:color w:val="000000" w:themeColor="text1"/>
          <w:sz w:val="24"/>
          <w:szCs w:val="24"/>
        </w:rPr>
        <w:t xml:space="preserve">(see graphical abstract) </w:t>
      </w:r>
      <w:r>
        <w:rPr>
          <w:rFonts w:ascii="Times New Roman" w:hAnsi="Times New Roman" w:cs="Times New Roman"/>
          <w:sz w:val="24"/>
          <w:szCs w:val="24"/>
        </w:rPr>
        <w:t xml:space="preserve">The rodents that did not receive drug therapy, non-treatment (phosphate buffered saline injected) control groups were analyzed pre-flight, </w:t>
      </w:r>
      <w:r w:rsidR="005B2875">
        <w:rPr>
          <w:rFonts w:ascii="Times New Roman" w:hAnsi="Times New Roman" w:cs="Times New Roman"/>
          <w:sz w:val="24"/>
          <w:szCs w:val="24"/>
        </w:rPr>
        <w:t>Live Animal Return to Earth (4.5 weeks)</w:t>
      </w:r>
      <w:r>
        <w:rPr>
          <w:rFonts w:ascii="Times New Roman" w:hAnsi="Times New Roman" w:cs="Times New Roman"/>
          <w:sz w:val="24"/>
          <w:szCs w:val="24"/>
        </w:rPr>
        <w:t>, and at the terminal time-point (post-launch, week 9) of the study.</w:t>
      </w:r>
      <w:r w:rsidR="00E40397">
        <w:rPr>
          <w:rFonts w:ascii="Times New Roman" w:hAnsi="Times New Roman" w:cs="Times New Roman"/>
          <w:b/>
          <w:sz w:val="24"/>
          <w:szCs w:val="24"/>
        </w:rPr>
        <w:t xml:space="preserve"> </w:t>
      </w:r>
      <w:r w:rsidR="003F53E0">
        <w:rPr>
          <w:rFonts w:ascii="Times New Roman" w:hAnsi="Times New Roman" w:cs="Times New Roman"/>
          <w:sz w:val="24"/>
          <w:szCs w:val="24"/>
        </w:rPr>
        <w:t xml:space="preserve">Corresponding </w:t>
      </w:r>
      <w:r w:rsidR="00E03720">
        <w:rPr>
          <w:rFonts w:ascii="Times New Roman" w:hAnsi="Times New Roman" w:cs="Times New Roman"/>
          <w:sz w:val="24"/>
          <w:szCs w:val="24"/>
        </w:rPr>
        <w:t xml:space="preserve">oral swabs and </w:t>
      </w:r>
      <w:r w:rsidR="008D7985">
        <w:rPr>
          <w:rFonts w:ascii="Times New Roman" w:hAnsi="Times New Roman" w:cs="Times New Roman"/>
          <w:sz w:val="24"/>
          <w:szCs w:val="24"/>
        </w:rPr>
        <w:t>fecal</w:t>
      </w:r>
      <w:r w:rsidR="00C90444">
        <w:rPr>
          <w:rFonts w:ascii="Times New Roman" w:hAnsi="Times New Roman" w:cs="Times New Roman"/>
          <w:sz w:val="24"/>
          <w:szCs w:val="24"/>
        </w:rPr>
        <w:t xml:space="preserve"> </w:t>
      </w:r>
      <w:r w:rsidR="00A3320C">
        <w:rPr>
          <w:rFonts w:ascii="Times New Roman" w:hAnsi="Times New Roman" w:cs="Times New Roman"/>
          <w:sz w:val="24"/>
          <w:szCs w:val="24"/>
        </w:rPr>
        <w:t xml:space="preserve">pellets provided the </w:t>
      </w:r>
      <w:r w:rsidR="003F53E0">
        <w:rPr>
          <w:rFonts w:ascii="Times New Roman" w:hAnsi="Times New Roman" w:cs="Times New Roman"/>
          <w:sz w:val="24"/>
          <w:szCs w:val="24"/>
        </w:rPr>
        <w:t>microbiome samples</w:t>
      </w:r>
      <w:r w:rsidR="00C90444">
        <w:rPr>
          <w:rFonts w:ascii="Times New Roman" w:hAnsi="Times New Roman" w:cs="Times New Roman"/>
          <w:sz w:val="24"/>
          <w:szCs w:val="24"/>
        </w:rPr>
        <w:t xml:space="preserve"> </w:t>
      </w:r>
      <w:r w:rsidR="00A3320C">
        <w:rPr>
          <w:rFonts w:ascii="Times New Roman" w:hAnsi="Times New Roman" w:cs="Times New Roman"/>
          <w:sz w:val="24"/>
          <w:szCs w:val="24"/>
        </w:rPr>
        <w:t xml:space="preserve">and </w:t>
      </w:r>
      <w:r w:rsidR="003F53E0">
        <w:rPr>
          <w:rFonts w:ascii="Times New Roman" w:hAnsi="Times New Roman" w:cs="Times New Roman"/>
          <w:sz w:val="24"/>
          <w:szCs w:val="24"/>
        </w:rPr>
        <w:t>were analyzed using 16S rRNA amplicon sequencing</w:t>
      </w:r>
      <w:r w:rsidR="00E03720">
        <w:rPr>
          <w:rFonts w:ascii="Times New Roman" w:hAnsi="Times New Roman" w:cs="Times New Roman"/>
          <w:sz w:val="24"/>
          <w:szCs w:val="24"/>
        </w:rPr>
        <w:t xml:space="preserve"> </w:t>
      </w:r>
      <w:r w:rsidR="00A3320C">
        <w:rPr>
          <w:rFonts w:ascii="Times New Roman" w:hAnsi="Times New Roman" w:cs="Times New Roman"/>
          <w:sz w:val="24"/>
          <w:szCs w:val="24"/>
        </w:rPr>
        <w:t xml:space="preserve">for </w:t>
      </w:r>
      <w:r w:rsidR="00E03720">
        <w:rPr>
          <w:rFonts w:ascii="Times New Roman" w:hAnsi="Times New Roman" w:cs="Times New Roman"/>
          <w:sz w:val="24"/>
          <w:szCs w:val="24"/>
        </w:rPr>
        <w:t>the LAR and LAR</w:t>
      </w:r>
      <w:r w:rsidR="0071767D">
        <w:rPr>
          <w:rFonts w:ascii="Times New Roman" w:hAnsi="Times New Roman" w:cs="Times New Roman"/>
          <w:sz w:val="24"/>
          <w:szCs w:val="24"/>
        </w:rPr>
        <w:t>_G groups (Figure 1)</w:t>
      </w:r>
      <w:r w:rsidR="003F53E0">
        <w:rPr>
          <w:rFonts w:ascii="Times New Roman" w:hAnsi="Times New Roman" w:cs="Times New Roman"/>
          <w:sz w:val="24"/>
          <w:szCs w:val="24"/>
        </w:rPr>
        <w:t xml:space="preserve">. </w:t>
      </w:r>
      <w:r w:rsidR="00446078">
        <w:rPr>
          <w:rFonts w:ascii="Times New Roman" w:hAnsi="Times New Roman" w:cs="Times New Roman"/>
          <w:sz w:val="24"/>
          <w:szCs w:val="24"/>
        </w:rPr>
        <w:t>To assess biodiversity of these communities, taxonomically assigned reads were converted to Hill Numbers</w:t>
      </w:r>
      <w:r w:rsidR="00B429B6">
        <w:rPr>
          <w:rFonts w:ascii="Times New Roman" w:hAnsi="Times New Roman" w:cs="Times New Roman"/>
          <w:sz w:val="24"/>
          <w:szCs w:val="24"/>
        </w:rPr>
        <w:t xml:space="preserve"> </w:t>
      </w:r>
      <w:r w:rsidR="000777A7">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&lt;EndNote&gt;&lt;Cite&gt;&lt;Author&gt;Hill&lt;/Author&gt;&lt;Year&gt;1973&lt;/Year&gt;&lt;RecNum&gt;551&lt;/RecNum&gt;&lt;DisplayText&gt;(Hill, 1973)&lt;/DisplayText&gt;&lt;record&gt;&lt;rec-number&gt;551&lt;/rec-number&gt;&lt;foreign-keys&gt;&lt;key app="EN" db-id="adxzrpzxnrpwdveztp7v9tvwsaapwz5ade9w" timestamp="1588010550"&gt;551&lt;/key&gt;&lt;/foreign-keys&gt;&lt;ref-type name="Journal Article"&gt;17&lt;/ref-type&gt;&lt;contributors&gt;&lt;authors&gt;&lt;author&gt;Hill, Mark O.&lt;/author&gt;&lt;/authors&gt;&lt;/contributors&gt;&lt;titles&gt;&lt;title&gt;Diversity and evenness: a unifying notation and its consequences&lt;/title&gt;&lt;secondary-title&gt;Ecology&lt;/secondary-title&gt;&lt;/titles&gt;&lt;periodical&gt;&lt;full-title&gt;Ecology&lt;/full-title&gt;&lt;/periodical&gt;&lt;pages&gt;427-432&lt;/pages&gt;&lt;volume&gt;54&lt;/volume&gt;&lt;number&gt;2&lt;/number&gt;&lt;dates&gt;&lt;year&gt;1973&lt;/year&gt;&lt;/dates&gt;&lt;publisher&gt;Wiley Online Library&lt;/publisher&gt;&lt;isbn&gt;1939-9170&lt;/isbn&gt;&lt;urls&gt;&lt;/urls&gt;&lt;/record&gt;&lt;/Cite&gt;&lt;/EndNote&gt;</w:instrText>
      </w:r>
      <w:r w:rsidR="000777A7">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3" w:tooltip="Hill, 1973 #551" w:history="1">
        <w:r w:rsidR="00352BCC">
          <w:rPr>
            <w:rFonts w:ascii="Times New Roman" w:hAnsi="Times New Roman" w:cs="Times New Roman"/>
            <w:noProof/>
            <w:sz w:val="24"/>
            <w:szCs w:val="24"/>
          </w:rPr>
          <w:t>Hill, 1973</w:t>
        </w:r>
      </w:hyperlink>
      <w:r w:rsidR="00AD2343">
        <w:rPr>
          <w:rFonts w:ascii="Times New Roman" w:hAnsi="Times New Roman" w:cs="Times New Roman"/>
          <w:noProof/>
          <w:sz w:val="24"/>
          <w:szCs w:val="24"/>
        </w:rPr>
        <w:t>)</w:t>
      </w:r>
      <w:r w:rsidR="000777A7">
        <w:rPr>
          <w:rFonts w:ascii="Times New Roman" w:hAnsi="Times New Roman" w:cs="Times New Roman"/>
          <w:sz w:val="24"/>
          <w:szCs w:val="24"/>
        </w:rPr>
        <w:fldChar w:fldCharType="end"/>
      </w:r>
      <w:r w:rsidR="00446078">
        <w:rPr>
          <w:rFonts w:ascii="Times New Roman" w:hAnsi="Times New Roman" w:cs="Times New Roman"/>
          <w:sz w:val="24"/>
          <w:szCs w:val="24"/>
        </w:rPr>
        <w:t xml:space="preserve"> or ‘Effective Number of Species/Genera’</w:t>
      </w:r>
      <w:r w:rsidR="00D2464C">
        <w:rPr>
          <w:rFonts w:ascii="Times New Roman" w:hAnsi="Times New Roman" w:cs="Times New Roman"/>
          <w:sz w:val="24"/>
          <w:szCs w:val="24"/>
        </w:rPr>
        <w:t>,</w:t>
      </w:r>
      <w:r w:rsidR="00446078">
        <w:rPr>
          <w:rFonts w:ascii="Times New Roman" w:hAnsi="Times New Roman" w:cs="Times New Roman"/>
          <w:sz w:val="24"/>
          <w:szCs w:val="24"/>
        </w:rPr>
        <w:t xml:space="preserve"> </w:t>
      </w:r>
      <w:r w:rsidR="00A3320C">
        <w:rPr>
          <w:rFonts w:ascii="Times New Roman" w:hAnsi="Times New Roman" w:cs="Times New Roman"/>
          <w:sz w:val="24"/>
          <w:szCs w:val="24"/>
        </w:rPr>
        <w:t xml:space="preserve">which has recently been reported to offer </w:t>
      </w:r>
      <w:r w:rsidR="003306F5">
        <w:rPr>
          <w:rFonts w:ascii="Times New Roman" w:hAnsi="Times New Roman" w:cs="Times New Roman"/>
          <w:sz w:val="24"/>
          <w:szCs w:val="24"/>
        </w:rPr>
        <w:t xml:space="preserve">a more </w:t>
      </w:r>
      <w:r w:rsidR="00A379AF">
        <w:rPr>
          <w:rFonts w:ascii="Times New Roman" w:hAnsi="Times New Roman" w:cs="Times New Roman"/>
          <w:sz w:val="24"/>
          <w:szCs w:val="24"/>
        </w:rPr>
        <w:t>biologically intuitive</w:t>
      </w:r>
      <w:r w:rsidR="003306F5">
        <w:rPr>
          <w:rFonts w:ascii="Times New Roman" w:hAnsi="Times New Roman" w:cs="Times New Roman"/>
          <w:sz w:val="24"/>
          <w:szCs w:val="24"/>
        </w:rPr>
        <w:t xml:space="preserve"> </w:t>
      </w:r>
      <w:r w:rsidR="00103E41">
        <w:rPr>
          <w:rFonts w:ascii="Times New Roman" w:hAnsi="Times New Roman" w:cs="Times New Roman"/>
          <w:sz w:val="24"/>
          <w:szCs w:val="24"/>
        </w:rPr>
        <w:t xml:space="preserve">microbiome compositional </w:t>
      </w:r>
      <w:r w:rsidR="00CD66B3">
        <w:rPr>
          <w:rFonts w:ascii="Times New Roman" w:hAnsi="Times New Roman" w:cs="Times New Roman"/>
          <w:sz w:val="24"/>
          <w:szCs w:val="24"/>
        </w:rPr>
        <w:t xml:space="preserve">metric that </w:t>
      </w:r>
      <w:r w:rsidR="0048587C">
        <w:rPr>
          <w:rFonts w:ascii="Times New Roman" w:hAnsi="Times New Roman" w:cs="Times New Roman"/>
          <w:sz w:val="24"/>
          <w:szCs w:val="24"/>
        </w:rPr>
        <w:t>is</w:t>
      </w:r>
      <w:r w:rsidR="0055048F">
        <w:rPr>
          <w:rFonts w:ascii="Times New Roman" w:hAnsi="Times New Roman" w:cs="Times New Roman"/>
          <w:sz w:val="24"/>
          <w:szCs w:val="24"/>
        </w:rPr>
        <w:t xml:space="preserve"> </w:t>
      </w:r>
      <w:r w:rsidR="00215DEE">
        <w:rPr>
          <w:rFonts w:ascii="Times New Roman" w:hAnsi="Times New Roman" w:cs="Times New Roman"/>
          <w:sz w:val="24"/>
          <w:szCs w:val="24"/>
        </w:rPr>
        <w:t xml:space="preserve">a mathematically unified set of </w:t>
      </w:r>
      <w:r w:rsidR="00C2212A">
        <w:rPr>
          <w:rFonts w:ascii="Times New Roman" w:hAnsi="Times New Roman" w:cs="Times New Roman"/>
          <w:sz w:val="24"/>
          <w:szCs w:val="24"/>
        </w:rPr>
        <w:t>diversity measur</w:t>
      </w:r>
      <w:r w:rsidR="00541C60">
        <w:rPr>
          <w:rFonts w:ascii="Times New Roman" w:hAnsi="Times New Roman" w:cs="Times New Roman"/>
          <w:sz w:val="24"/>
          <w:szCs w:val="24"/>
        </w:rPr>
        <w:t>es</w:t>
      </w:r>
      <w:r w:rsidR="00D62EC5">
        <w:rPr>
          <w:rFonts w:ascii="Times New Roman" w:hAnsi="Times New Roman" w:cs="Times New Roman"/>
          <w:sz w:val="24"/>
          <w:szCs w:val="24"/>
        </w:rPr>
        <w:t xml:space="preserve"> </w:t>
      </w:r>
      <w:r w:rsidR="00CD66B3">
        <w:rPr>
          <w:rFonts w:ascii="Times New Roman" w:hAnsi="Times New Roman" w:cs="Times New Roman"/>
          <w:sz w:val="24"/>
          <w:szCs w:val="24"/>
        </w:rPr>
        <w:t>as well as</w:t>
      </w:r>
      <w:r w:rsidR="00D62EC5">
        <w:rPr>
          <w:rFonts w:ascii="Times New Roman" w:hAnsi="Times New Roman" w:cs="Times New Roman"/>
          <w:sz w:val="24"/>
          <w:szCs w:val="24"/>
        </w:rPr>
        <w:t xml:space="preserve"> obey</w:t>
      </w:r>
      <w:r w:rsidR="0048587C">
        <w:rPr>
          <w:rFonts w:ascii="Times New Roman" w:hAnsi="Times New Roman" w:cs="Times New Roman"/>
          <w:sz w:val="24"/>
          <w:szCs w:val="24"/>
        </w:rPr>
        <w:t>s</w:t>
      </w:r>
      <w:r w:rsidR="00D62EC5">
        <w:rPr>
          <w:rFonts w:ascii="Times New Roman" w:hAnsi="Times New Roman" w:cs="Times New Roman"/>
          <w:sz w:val="24"/>
          <w:szCs w:val="24"/>
        </w:rPr>
        <w:t xml:space="preserve"> </w:t>
      </w:r>
      <w:r w:rsidR="00D62EC5" w:rsidRPr="007D7A68">
        <w:rPr>
          <w:rFonts w:ascii="Times New Roman" w:hAnsi="Times New Roman" w:cs="Times New Roman"/>
          <w:i/>
          <w:iCs/>
          <w:sz w:val="24"/>
          <w:szCs w:val="24"/>
        </w:rPr>
        <w:t>the replication</w:t>
      </w:r>
      <w:r w:rsidR="007D7A68" w:rsidRPr="007D7A68">
        <w:rPr>
          <w:rFonts w:ascii="Times New Roman" w:hAnsi="Times New Roman" w:cs="Times New Roman"/>
          <w:i/>
          <w:iCs/>
          <w:sz w:val="24"/>
          <w:szCs w:val="24"/>
        </w:rPr>
        <w:t xml:space="preserve"> principle or doubling property</w:t>
      </w:r>
      <w:r w:rsidR="00AE716A">
        <w:rPr>
          <w:rFonts w:ascii="Times New Roman" w:hAnsi="Times New Roman" w:cs="Times New Roman"/>
          <w:sz w:val="24"/>
          <w:szCs w:val="24"/>
        </w:rPr>
        <w:t>,</w:t>
      </w:r>
      <w:r w:rsidR="00541C60">
        <w:rPr>
          <w:rFonts w:ascii="Times New Roman" w:hAnsi="Times New Roman" w:cs="Times New Roman"/>
          <w:sz w:val="24"/>
          <w:szCs w:val="24"/>
        </w:rPr>
        <w:t xml:space="preserve"> </w:t>
      </w:r>
      <w:r w:rsidR="00215DEE">
        <w:rPr>
          <w:rFonts w:ascii="Times New Roman" w:hAnsi="Times New Roman" w:cs="Times New Roman"/>
          <w:sz w:val="24"/>
          <w:szCs w:val="24"/>
        </w:rPr>
        <w:t>as previously described</w:t>
      </w:r>
      <w:r w:rsidR="005B66B7">
        <w:rPr>
          <w:rFonts w:ascii="Times New Roman" w:hAnsi="Times New Roman" w:cs="Times New Roman"/>
          <w:sz w:val="24"/>
          <w:szCs w:val="24"/>
        </w:rPr>
        <w:t xml:space="preserve"> </w:t>
      </w:r>
      <w:r w:rsidR="00215DEE">
        <w:rPr>
          <w:rFonts w:ascii="Times New Roman" w:hAnsi="Times New Roman" w:cs="Times New Roman"/>
          <w:sz w:val="24"/>
          <w:szCs w:val="24"/>
        </w:rPr>
        <w:fldChar w:fldCharType="begin">
          <w:fldData xml:space="preserve">PEVuZE5vdGU+PENpdGU+PEF1dGhvcj5Ic2llaDwvQXV0aG9yPjxZZWFyPjIwMTY8L1llYXI+PFJl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=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PEVuZE5vdGU+PENpdGU+PEF1dGhvcj5Ic2llaDwvQXV0aG9yPjxZZWFyPjIwMTY8L1llYXI+PFJl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=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215DEE">
        <w:rPr>
          <w:rFonts w:ascii="Times New Roman" w:hAnsi="Times New Roman" w:cs="Times New Roman"/>
          <w:sz w:val="24"/>
          <w:szCs w:val="24"/>
        </w:rPr>
      </w:r>
      <w:r w:rsidR="00215DEE">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50" w:tooltip="Jost, 2007 #550" w:history="1">
        <w:r w:rsidR="00352BCC">
          <w:rPr>
            <w:rFonts w:ascii="Times New Roman" w:hAnsi="Times New Roman" w:cs="Times New Roman"/>
            <w:noProof/>
            <w:sz w:val="24"/>
            <w:szCs w:val="24"/>
          </w:rPr>
          <w:t>Jost, 2007</w:t>
        </w:r>
      </w:hyperlink>
      <w:r w:rsidR="005054AD">
        <w:rPr>
          <w:rFonts w:ascii="Times New Roman" w:hAnsi="Times New Roman" w:cs="Times New Roman"/>
          <w:noProof/>
          <w:sz w:val="24"/>
          <w:szCs w:val="24"/>
        </w:rPr>
        <w:t xml:space="preserve">; </w:t>
      </w:r>
      <w:hyperlink w:anchor="_ENREF_17" w:tooltip="Chao, 2010 #548" w:history="1">
        <w:r w:rsidR="00352BCC">
          <w:rPr>
            <w:rFonts w:ascii="Times New Roman" w:hAnsi="Times New Roman" w:cs="Times New Roman"/>
            <w:noProof/>
            <w:sz w:val="24"/>
            <w:szCs w:val="24"/>
          </w:rPr>
          <w:t>Chao et al., 2010</w:t>
        </w:r>
      </w:hyperlink>
      <w:r w:rsidR="005054AD">
        <w:rPr>
          <w:rFonts w:ascii="Times New Roman" w:hAnsi="Times New Roman" w:cs="Times New Roman"/>
          <w:noProof/>
          <w:sz w:val="24"/>
          <w:szCs w:val="24"/>
        </w:rPr>
        <w:t xml:space="preserve">; </w:t>
      </w:r>
      <w:hyperlink w:anchor="_ENREF_18" w:tooltip="Chao, 2014 #549" w:history="1">
        <w:r w:rsidR="00352BCC">
          <w:rPr>
            <w:rFonts w:ascii="Times New Roman" w:hAnsi="Times New Roman" w:cs="Times New Roman"/>
            <w:noProof/>
            <w:sz w:val="24"/>
            <w:szCs w:val="24"/>
          </w:rPr>
          <w:t>Chao et al., 2014</w:t>
        </w:r>
      </w:hyperlink>
      <w:r w:rsidR="005054AD">
        <w:rPr>
          <w:rFonts w:ascii="Times New Roman" w:hAnsi="Times New Roman" w:cs="Times New Roman"/>
          <w:noProof/>
          <w:sz w:val="24"/>
          <w:szCs w:val="24"/>
        </w:rPr>
        <w:t xml:space="preserve">; </w:t>
      </w:r>
      <w:hyperlink w:anchor="_ENREF_45" w:tooltip="Hsieh, 2016 #291" w:history="1">
        <w:r w:rsidR="00352BCC">
          <w:rPr>
            <w:rFonts w:ascii="Times New Roman" w:hAnsi="Times New Roman" w:cs="Times New Roman"/>
            <w:noProof/>
            <w:sz w:val="24"/>
            <w:szCs w:val="24"/>
          </w:rPr>
          <w:t>Hsieh et al., 2016</w:t>
        </w:r>
      </w:hyperlink>
      <w:r w:rsidR="005054AD">
        <w:rPr>
          <w:rFonts w:ascii="Times New Roman" w:hAnsi="Times New Roman" w:cs="Times New Roman"/>
          <w:noProof/>
          <w:sz w:val="24"/>
          <w:szCs w:val="24"/>
        </w:rPr>
        <w:t>)</w:t>
      </w:r>
      <w:r w:rsidR="00215DEE">
        <w:rPr>
          <w:rFonts w:ascii="Times New Roman" w:hAnsi="Times New Roman" w:cs="Times New Roman"/>
          <w:sz w:val="24"/>
          <w:szCs w:val="24"/>
        </w:rPr>
        <w:fldChar w:fldCharType="end"/>
      </w:r>
      <w:r w:rsidR="00CD66B3">
        <w:rPr>
          <w:rFonts w:ascii="Times New Roman" w:hAnsi="Times New Roman" w:cs="Times New Roman"/>
          <w:sz w:val="24"/>
          <w:szCs w:val="24"/>
        </w:rPr>
        <w:t xml:space="preserve">. </w:t>
      </w:r>
      <w:r w:rsidR="00A379AF">
        <w:rPr>
          <w:rFonts w:ascii="Times New Roman" w:hAnsi="Times New Roman" w:cs="Times New Roman"/>
          <w:sz w:val="24"/>
          <w:szCs w:val="24"/>
        </w:rPr>
        <w:t xml:space="preserve">This approach </w:t>
      </w:r>
      <w:r w:rsidR="00541C60">
        <w:rPr>
          <w:rFonts w:ascii="Times New Roman" w:hAnsi="Times New Roman" w:cs="Times New Roman"/>
          <w:sz w:val="24"/>
          <w:szCs w:val="24"/>
        </w:rPr>
        <w:t>enabled</w:t>
      </w:r>
      <w:r w:rsidR="00446078">
        <w:rPr>
          <w:rFonts w:ascii="Times New Roman" w:hAnsi="Times New Roman" w:cs="Times New Roman"/>
          <w:sz w:val="24"/>
          <w:szCs w:val="24"/>
        </w:rPr>
        <w:t xml:space="preserve"> </w:t>
      </w:r>
      <w:r w:rsidR="005A7B3C">
        <w:rPr>
          <w:rFonts w:ascii="Times New Roman" w:hAnsi="Times New Roman" w:cs="Times New Roman"/>
          <w:sz w:val="24"/>
          <w:szCs w:val="24"/>
        </w:rPr>
        <w:t>a</w:t>
      </w:r>
      <w:r w:rsidR="00C2212A">
        <w:rPr>
          <w:rFonts w:ascii="Times New Roman" w:hAnsi="Times New Roman" w:cs="Times New Roman"/>
          <w:sz w:val="24"/>
          <w:szCs w:val="24"/>
        </w:rPr>
        <w:t xml:space="preserve"> </w:t>
      </w:r>
      <w:r w:rsidR="008D7985">
        <w:rPr>
          <w:rFonts w:ascii="Times New Roman" w:hAnsi="Times New Roman" w:cs="Times New Roman"/>
          <w:sz w:val="24"/>
          <w:szCs w:val="24"/>
        </w:rPr>
        <w:t>robust</w:t>
      </w:r>
      <w:r w:rsidR="00446078">
        <w:rPr>
          <w:rFonts w:ascii="Times New Roman" w:hAnsi="Times New Roman" w:cs="Times New Roman"/>
          <w:sz w:val="24"/>
          <w:szCs w:val="24"/>
        </w:rPr>
        <w:t xml:space="preserve"> analysis</w:t>
      </w:r>
      <w:r w:rsidR="00C2212A">
        <w:rPr>
          <w:rFonts w:ascii="Times New Roman" w:hAnsi="Times New Roman" w:cs="Times New Roman"/>
          <w:sz w:val="24"/>
          <w:szCs w:val="24"/>
        </w:rPr>
        <w:t xml:space="preserve"> of 16S</w:t>
      </w:r>
      <w:r w:rsidR="00EF31DC">
        <w:rPr>
          <w:rFonts w:ascii="Times New Roman" w:hAnsi="Times New Roman" w:cs="Times New Roman"/>
          <w:sz w:val="24"/>
          <w:szCs w:val="24"/>
        </w:rPr>
        <w:t xml:space="preserve"> </w:t>
      </w:r>
      <w:r w:rsidR="00CF27F0">
        <w:rPr>
          <w:rFonts w:ascii="Times New Roman" w:hAnsi="Times New Roman" w:cs="Times New Roman"/>
          <w:sz w:val="24"/>
          <w:szCs w:val="24"/>
        </w:rPr>
        <w:t>rRNA</w:t>
      </w:r>
      <w:r w:rsidR="00C2212A">
        <w:rPr>
          <w:rFonts w:ascii="Times New Roman" w:hAnsi="Times New Roman" w:cs="Times New Roman"/>
          <w:sz w:val="24"/>
          <w:szCs w:val="24"/>
        </w:rPr>
        <w:t xml:space="preserve"> phylogenetic</w:t>
      </w:r>
      <w:r w:rsidR="00541C60">
        <w:rPr>
          <w:rFonts w:ascii="Times New Roman" w:hAnsi="Times New Roman" w:cs="Times New Roman"/>
          <w:sz w:val="24"/>
          <w:szCs w:val="24"/>
        </w:rPr>
        <w:t xml:space="preserve"> data</w:t>
      </w:r>
      <w:r w:rsidR="00C2212A">
        <w:rPr>
          <w:rFonts w:ascii="Times New Roman" w:hAnsi="Times New Roman" w:cs="Times New Roman"/>
          <w:sz w:val="24"/>
          <w:szCs w:val="24"/>
        </w:rPr>
        <w:t xml:space="preserve"> throughout the study</w:t>
      </w:r>
      <w:r w:rsidR="003C797A">
        <w:rPr>
          <w:rFonts w:ascii="Times New Roman" w:hAnsi="Times New Roman" w:cs="Times New Roman"/>
          <w:sz w:val="24"/>
          <w:szCs w:val="24"/>
        </w:rPr>
        <w:t xml:space="preserve"> by </w:t>
      </w:r>
      <w:r w:rsidR="006B5ECC">
        <w:rPr>
          <w:rFonts w:ascii="Times New Roman" w:hAnsi="Times New Roman" w:cs="Times New Roman"/>
          <w:sz w:val="24"/>
          <w:szCs w:val="24"/>
        </w:rPr>
        <w:t>factoring in relative abundance</w:t>
      </w:r>
      <w:r w:rsidR="00DD23B9">
        <w:rPr>
          <w:rFonts w:ascii="Times New Roman" w:hAnsi="Times New Roman" w:cs="Times New Roman"/>
          <w:sz w:val="24"/>
          <w:szCs w:val="24"/>
        </w:rPr>
        <w:t xml:space="preserve"> and phylogenetic diversity</w:t>
      </w:r>
      <w:r w:rsidR="00CF27F0">
        <w:rPr>
          <w:rFonts w:ascii="Times New Roman" w:hAnsi="Times New Roman" w:cs="Times New Roman"/>
          <w:sz w:val="24"/>
          <w:szCs w:val="24"/>
        </w:rPr>
        <w:t xml:space="preserve"> accordingly</w:t>
      </w:r>
      <w:r w:rsidR="00C2212A">
        <w:rPr>
          <w:rFonts w:ascii="Times New Roman" w:hAnsi="Times New Roman" w:cs="Times New Roman"/>
          <w:sz w:val="24"/>
          <w:szCs w:val="24"/>
        </w:rPr>
        <w:t>.</w:t>
      </w:r>
      <w:r w:rsidR="00B5314C">
        <w:rPr>
          <w:rFonts w:ascii="Times New Roman" w:hAnsi="Times New Roman" w:cs="Times New Roman"/>
          <w:sz w:val="24"/>
          <w:szCs w:val="24"/>
        </w:rPr>
        <w:t xml:space="preserve"> In previous human studies, </w:t>
      </w:r>
      <w:r w:rsidR="00ED1142">
        <w:rPr>
          <w:rFonts w:ascii="Times New Roman" w:hAnsi="Times New Roman" w:cs="Times New Roman"/>
          <w:sz w:val="24"/>
          <w:szCs w:val="24"/>
        </w:rPr>
        <w:t>elevated microbial diversity was observed in flight, but returned to pre-flight levels post</w:t>
      </w:r>
      <w:r w:rsidR="00DB5514">
        <w:rPr>
          <w:rFonts w:ascii="Times New Roman" w:hAnsi="Times New Roman" w:cs="Times New Roman"/>
          <w:sz w:val="24"/>
          <w:szCs w:val="24"/>
        </w:rPr>
        <w:t>-</w:t>
      </w:r>
      <w:r w:rsidR="00ED1142">
        <w:rPr>
          <w:rFonts w:ascii="Times New Roman" w:hAnsi="Times New Roman" w:cs="Times New Roman"/>
          <w:sz w:val="24"/>
          <w:szCs w:val="24"/>
        </w:rPr>
        <w:t xml:space="preserve">Earth return </w:t>
      </w:r>
      <w:r w:rsidR="00DB5514">
        <w:rPr>
          <w:rFonts w:ascii="Times New Roman" w:hAnsi="Times New Roman" w:cs="Times New Roman"/>
          <w:sz w:val="24"/>
          <w:szCs w:val="24"/>
        </w:rPr>
        <w:t xml:space="preserve">after varying durations in recovery </w:t>
      </w:r>
      <w:r w:rsidR="00DB5514">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DB5514" w:rsidRPr="00441D36">
        <w:rPr>
          <w:rFonts w:ascii="Times New Roman" w:hAnsi="Times New Roman" w:cs="Times New Roman"/>
          <w:sz w:val="24"/>
          <w:szCs w:val="24"/>
        </w:rPr>
        <w:instrText xml:space="preserve"> ADDIN EN.CITE </w:instrText>
      </w:r>
      <w:r w:rsidR="00DB5514" w:rsidRPr="00441D36">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DB5514" w:rsidRPr="00441D36">
        <w:rPr>
          <w:rFonts w:ascii="Times New Roman" w:hAnsi="Times New Roman" w:cs="Times New Roman"/>
          <w:sz w:val="24"/>
          <w:szCs w:val="24"/>
        </w:rPr>
        <w:instrText xml:space="preserve"> ADDIN EN.CITE.DATA </w:instrText>
      </w:r>
      <w:r w:rsidR="00DB5514" w:rsidRPr="00441D36">
        <w:rPr>
          <w:rFonts w:ascii="Times New Roman" w:hAnsi="Times New Roman" w:cs="Times New Roman"/>
          <w:sz w:val="24"/>
          <w:szCs w:val="24"/>
        </w:rPr>
      </w:r>
      <w:r w:rsidR="00DB5514" w:rsidRPr="00441D36">
        <w:rPr>
          <w:rFonts w:ascii="Times New Roman" w:hAnsi="Times New Roman" w:cs="Times New Roman"/>
          <w:sz w:val="24"/>
          <w:szCs w:val="24"/>
        </w:rPr>
        <w:fldChar w:fldCharType="end"/>
      </w:r>
      <w:r w:rsidR="00DB5514">
        <w:rPr>
          <w:rFonts w:ascii="Times New Roman" w:hAnsi="Times New Roman" w:cs="Times New Roman"/>
          <w:sz w:val="24"/>
          <w:szCs w:val="24"/>
        </w:rPr>
      </w:r>
      <w:r w:rsidR="00DB5514">
        <w:rPr>
          <w:rFonts w:ascii="Times New Roman" w:hAnsi="Times New Roman" w:cs="Times New Roman"/>
          <w:sz w:val="24"/>
          <w:szCs w:val="24"/>
        </w:rPr>
        <w:fldChar w:fldCharType="separate"/>
      </w:r>
      <w:r w:rsidR="00DB5514">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DB5514">
        <w:rPr>
          <w:rFonts w:ascii="Times New Roman" w:hAnsi="Times New Roman" w:cs="Times New Roman"/>
          <w:noProof/>
          <w:sz w:val="24"/>
          <w:szCs w:val="24"/>
        </w:rPr>
        <w:t xml:space="preserve">; </w:t>
      </w:r>
      <w:hyperlink w:anchor="_ENREF_108" w:tooltip="Voorhies, 2019 #547" w:history="1">
        <w:r w:rsidR="00352BCC">
          <w:rPr>
            <w:rFonts w:ascii="Times New Roman" w:hAnsi="Times New Roman" w:cs="Times New Roman"/>
            <w:noProof/>
            <w:sz w:val="24"/>
            <w:szCs w:val="24"/>
          </w:rPr>
          <w:t>Voorhies et al., 2019</w:t>
        </w:r>
      </w:hyperlink>
      <w:r w:rsidR="00DB5514">
        <w:rPr>
          <w:rFonts w:ascii="Times New Roman" w:hAnsi="Times New Roman" w:cs="Times New Roman"/>
          <w:noProof/>
          <w:sz w:val="24"/>
          <w:szCs w:val="24"/>
        </w:rPr>
        <w:t>)</w:t>
      </w:r>
      <w:r w:rsidR="00DB5514">
        <w:rPr>
          <w:rFonts w:ascii="Times New Roman" w:hAnsi="Times New Roman" w:cs="Times New Roman"/>
          <w:sz w:val="24"/>
          <w:szCs w:val="24"/>
        </w:rPr>
        <w:fldChar w:fldCharType="end"/>
      </w:r>
      <w:r w:rsidR="00DB5514">
        <w:rPr>
          <w:rFonts w:ascii="Times New Roman" w:hAnsi="Times New Roman" w:cs="Times New Roman"/>
          <w:sz w:val="24"/>
          <w:szCs w:val="24"/>
        </w:rPr>
        <w:t>.</w:t>
      </w:r>
      <w:r w:rsidR="00211795">
        <w:rPr>
          <w:rFonts w:ascii="Times New Roman" w:hAnsi="Times New Roman" w:cs="Times New Roman"/>
          <w:sz w:val="24"/>
          <w:szCs w:val="24"/>
        </w:rPr>
        <w:t xml:space="preserve"> </w:t>
      </w:r>
      <w:r w:rsidR="005B2875">
        <w:rPr>
          <w:rFonts w:ascii="Times New Roman" w:hAnsi="Times New Roman" w:cs="Times New Roman"/>
          <w:sz w:val="24"/>
          <w:szCs w:val="24"/>
        </w:rPr>
        <w:t>Live Animal Return to Earth (4.5 weeks)</w:t>
      </w:r>
      <w:r w:rsidR="00C2212A">
        <w:rPr>
          <w:rFonts w:ascii="Times New Roman" w:hAnsi="Times New Roman" w:cs="Times New Roman"/>
          <w:sz w:val="24"/>
          <w:szCs w:val="24"/>
        </w:rPr>
        <w:t xml:space="preserve"> analysis</w:t>
      </w:r>
      <w:r w:rsidR="008B3DB5" w:rsidRPr="00B62D96">
        <w:rPr>
          <w:rFonts w:ascii="Times New Roman" w:hAnsi="Times New Roman" w:cs="Times New Roman"/>
          <w:sz w:val="24"/>
          <w:szCs w:val="24"/>
        </w:rPr>
        <w:t xml:space="preserve"> </w:t>
      </w:r>
      <w:r w:rsidR="00CF1340">
        <w:rPr>
          <w:rFonts w:ascii="Times New Roman" w:hAnsi="Times New Roman" w:cs="Times New Roman"/>
          <w:sz w:val="24"/>
          <w:szCs w:val="24"/>
        </w:rPr>
        <w:t xml:space="preserve">demonstrated </w:t>
      </w:r>
      <w:r w:rsidR="008B3DB5" w:rsidRPr="00B62D96">
        <w:rPr>
          <w:rFonts w:ascii="Times New Roman" w:hAnsi="Times New Roman" w:cs="Times New Roman"/>
          <w:sz w:val="24"/>
          <w:szCs w:val="24"/>
        </w:rPr>
        <w:t>the LAR flight group</w:t>
      </w:r>
      <w:r w:rsidR="00CF1340">
        <w:rPr>
          <w:rFonts w:ascii="Times New Roman" w:hAnsi="Times New Roman" w:cs="Times New Roman"/>
          <w:sz w:val="24"/>
          <w:szCs w:val="24"/>
        </w:rPr>
        <w:t xml:space="preserve"> </w:t>
      </w:r>
      <w:r w:rsidR="00B5314C">
        <w:rPr>
          <w:rFonts w:ascii="Times New Roman" w:hAnsi="Times New Roman" w:cs="Times New Roman"/>
          <w:sz w:val="24"/>
          <w:szCs w:val="24"/>
        </w:rPr>
        <w:t xml:space="preserve">re-established to pre-flight levels after returning to </w:t>
      </w:r>
      <w:r w:rsidR="00B5314C" w:rsidRPr="009B7C14">
        <w:rPr>
          <w:rFonts w:ascii="Times New Roman" w:hAnsi="Times New Roman" w:cs="Times New Roman"/>
          <w:sz w:val="24"/>
          <w:szCs w:val="24"/>
        </w:rPr>
        <w:t>Earth</w:t>
      </w:r>
      <w:r w:rsidR="00B5314C">
        <w:rPr>
          <w:rFonts w:ascii="Times New Roman" w:hAnsi="Times New Roman" w:cs="Times New Roman"/>
          <w:sz w:val="24"/>
          <w:szCs w:val="24"/>
        </w:rPr>
        <w:t>,</w:t>
      </w:r>
      <w:r w:rsidR="008B3DB5" w:rsidRPr="00B62D96">
        <w:rPr>
          <w:rFonts w:ascii="Times New Roman" w:hAnsi="Times New Roman" w:cs="Times New Roman"/>
          <w:sz w:val="24"/>
          <w:szCs w:val="24"/>
        </w:rPr>
        <w:t xml:space="preserve"> </w:t>
      </w:r>
      <w:r w:rsidR="008B3DB5">
        <w:rPr>
          <w:rFonts w:ascii="Times New Roman" w:hAnsi="Times New Roman" w:cs="Times New Roman"/>
          <w:sz w:val="24"/>
          <w:szCs w:val="24"/>
        </w:rPr>
        <w:t xml:space="preserve">comparable </w:t>
      </w:r>
      <w:r w:rsidR="00CF1340">
        <w:rPr>
          <w:rFonts w:ascii="Times New Roman" w:hAnsi="Times New Roman" w:cs="Times New Roman"/>
          <w:sz w:val="24"/>
          <w:szCs w:val="24"/>
        </w:rPr>
        <w:t xml:space="preserve">in </w:t>
      </w:r>
      <w:r w:rsidR="008B3DB5">
        <w:rPr>
          <w:rFonts w:ascii="Times New Roman" w:hAnsi="Times New Roman" w:cs="Times New Roman"/>
          <w:sz w:val="24"/>
          <w:szCs w:val="24"/>
        </w:rPr>
        <w:t>alpha</w:t>
      </w:r>
      <w:r w:rsidR="008F5062">
        <w:rPr>
          <w:rFonts w:ascii="Times New Roman" w:hAnsi="Times New Roman" w:cs="Times New Roman"/>
          <w:sz w:val="24"/>
          <w:szCs w:val="24"/>
        </w:rPr>
        <w:t xml:space="preserve"> (Figure 1A, 1E, 1I)</w:t>
      </w:r>
      <w:r w:rsidR="008B3DB5">
        <w:rPr>
          <w:rFonts w:ascii="Times New Roman" w:hAnsi="Times New Roman" w:cs="Times New Roman"/>
          <w:sz w:val="24"/>
          <w:szCs w:val="24"/>
        </w:rPr>
        <w:t xml:space="preserve"> and beta diversity</w:t>
      </w:r>
      <w:r w:rsidR="008F5062">
        <w:rPr>
          <w:rFonts w:ascii="Times New Roman" w:hAnsi="Times New Roman" w:cs="Times New Roman"/>
          <w:sz w:val="24"/>
          <w:szCs w:val="24"/>
        </w:rPr>
        <w:t xml:space="preserve"> (Figure 1B</w:t>
      </w:r>
      <w:r w:rsidR="002D0907">
        <w:rPr>
          <w:rFonts w:ascii="Times New Roman" w:hAnsi="Times New Roman" w:cs="Times New Roman"/>
          <w:sz w:val="24"/>
          <w:szCs w:val="24"/>
        </w:rPr>
        <w:t>, 1F, 1J)</w:t>
      </w:r>
      <w:r w:rsidR="008B3DB5">
        <w:rPr>
          <w:rFonts w:ascii="Times New Roman" w:hAnsi="Times New Roman" w:cs="Times New Roman"/>
          <w:sz w:val="24"/>
          <w:szCs w:val="24"/>
        </w:rPr>
        <w:t xml:space="preserve"> as well as </w:t>
      </w:r>
      <w:r w:rsidR="00A3320C">
        <w:rPr>
          <w:rFonts w:ascii="Times New Roman" w:hAnsi="Times New Roman" w:cs="Times New Roman"/>
          <w:sz w:val="24"/>
          <w:szCs w:val="24"/>
        </w:rPr>
        <w:t xml:space="preserve">with respect to the </w:t>
      </w:r>
      <w:r w:rsidR="008B3DB5">
        <w:rPr>
          <w:rFonts w:ascii="Times New Roman" w:hAnsi="Times New Roman" w:cs="Times New Roman"/>
          <w:sz w:val="24"/>
          <w:szCs w:val="24"/>
        </w:rPr>
        <w:t>Firmicutes/Bacteroidetes ratio</w:t>
      </w:r>
      <w:r w:rsidR="00185437">
        <w:rPr>
          <w:rFonts w:ascii="Times New Roman" w:hAnsi="Times New Roman" w:cs="Times New Roman"/>
          <w:sz w:val="24"/>
          <w:szCs w:val="24"/>
        </w:rPr>
        <w:t xml:space="preserve"> (Figure 1</w:t>
      </w:r>
      <w:r w:rsidR="008F5062">
        <w:rPr>
          <w:rFonts w:ascii="Times New Roman" w:hAnsi="Times New Roman" w:cs="Times New Roman"/>
          <w:sz w:val="24"/>
          <w:szCs w:val="24"/>
        </w:rPr>
        <w:t>C,1G,1K)</w:t>
      </w:r>
      <w:r w:rsidR="002810AB">
        <w:rPr>
          <w:rFonts w:ascii="Times New Roman" w:hAnsi="Times New Roman" w:cs="Times New Roman"/>
          <w:sz w:val="24"/>
          <w:szCs w:val="24"/>
        </w:rPr>
        <w:t>, a</w:t>
      </w:r>
      <w:r w:rsidR="00C42DB1">
        <w:rPr>
          <w:rFonts w:ascii="Times New Roman" w:hAnsi="Times New Roman" w:cs="Times New Roman"/>
          <w:sz w:val="24"/>
          <w:szCs w:val="24"/>
        </w:rPr>
        <w:t xml:space="preserve"> well-accepted</w:t>
      </w:r>
      <w:r w:rsidR="003A0D90">
        <w:rPr>
          <w:rFonts w:ascii="Times New Roman" w:hAnsi="Times New Roman" w:cs="Times New Roman"/>
          <w:sz w:val="24"/>
          <w:szCs w:val="24"/>
        </w:rPr>
        <w:t xml:space="preserve"> </w:t>
      </w:r>
      <w:r w:rsidR="002810AB">
        <w:rPr>
          <w:rFonts w:ascii="Times New Roman" w:hAnsi="Times New Roman" w:cs="Times New Roman"/>
          <w:sz w:val="24"/>
          <w:szCs w:val="24"/>
        </w:rPr>
        <w:t>metric for gut dy</w:t>
      </w:r>
      <w:r w:rsidR="008E3686">
        <w:rPr>
          <w:rFonts w:ascii="Times New Roman" w:hAnsi="Times New Roman" w:cs="Times New Roman"/>
          <w:sz w:val="24"/>
          <w:szCs w:val="24"/>
        </w:rPr>
        <w:t xml:space="preserve">sbiosis in GI disease states </w:t>
      </w:r>
      <w:r w:rsidR="000F3712">
        <w:rPr>
          <w:rFonts w:ascii="Times New Roman" w:hAnsi="Times New Roman" w:cs="Times New Roman"/>
          <w:sz w:val="24"/>
          <w:szCs w:val="24"/>
        </w:rPr>
        <w:fldChar w:fldCharType="begin"/>
      </w:r>
      <w:r w:rsidR="000F3712">
        <w:rPr>
          <w:rFonts w:ascii="Times New Roman" w:hAnsi="Times New Roman" w:cs="Times New Roman"/>
          <w:sz w:val="24"/>
          <w:szCs w:val="24"/>
        </w:rPr>
        <w:instrText xml:space="preserve"> ADDIN EN.CITE &lt;EndNote&gt;&lt;Cite&gt;&lt;Author&gt;Peterson&lt;/Author&gt;&lt;Year&gt;2008&lt;/Year&gt;&lt;RecNum&gt;652&lt;/RecNum&gt;&lt;DisplayText&gt;(Peterson et al., 2008)&lt;/DisplayText&gt;&lt;record&gt;&lt;rec-number&gt;652&lt;/rec-number&gt;&lt;foreign-keys&gt;&lt;key app="EN" db-id="adxzrpzxnrpwdveztp7v9tvwsaapwz5ade9w" timestamp="1618524527"&gt;652&lt;/key&gt;&lt;/foreign-keys&gt;&lt;ref-type name="Journal Article"&gt;17&lt;/ref-type&gt;&lt;contributors&gt;&lt;authors&gt;&lt;author&gt;Peterson, Daniel A.&lt;/author&gt;&lt;author&gt;Frank, Daniel N.&lt;/author&gt;&lt;author&gt;Pace, Norman R.&lt;/author&gt;&lt;author&gt;Gordon, Jeffrey I.&lt;/author&gt;&lt;/authors&gt;&lt;/contributors&gt;&lt;titles&gt;&lt;title&gt;Metagenomic approaches for defining the pathogenesis of inflammatory bowel diseases&lt;/title&gt;&lt;secondary-title&gt;Cell host &amp;amp; microbe&lt;/secondary-title&gt;&lt;/titles&gt;&lt;periodical&gt;&lt;full-title&gt;Cell host &amp;amp; microbe&lt;/full-title&gt;&lt;/periodical&gt;&lt;pages&gt;417-427&lt;/pages&gt;&lt;volume&gt;3&lt;/volume&gt;&lt;number&gt;6&lt;/number&gt;&lt;dates&gt;&lt;year&gt;2008&lt;/year&gt;&lt;/dates&gt;&lt;publisher&gt;Elsevier&lt;/publisher&gt;&lt;isbn&gt;1931-3128&lt;/isbn&gt;&lt;urls&gt;&lt;/urls&gt;&lt;/record&gt;&lt;/Cite&gt;&lt;/EndNote&gt;</w:instrText>
      </w:r>
      <w:r w:rsidR="000F3712">
        <w:rPr>
          <w:rFonts w:ascii="Times New Roman" w:hAnsi="Times New Roman" w:cs="Times New Roman"/>
          <w:sz w:val="24"/>
          <w:szCs w:val="24"/>
        </w:rPr>
        <w:fldChar w:fldCharType="separate"/>
      </w:r>
      <w:r w:rsidR="000F3712">
        <w:rPr>
          <w:rFonts w:ascii="Times New Roman" w:hAnsi="Times New Roman" w:cs="Times New Roman"/>
          <w:noProof/>
          <w:sz w:val="24"/>
          <w:szCs w:val="24"/>
        </w:rPr>
        <w:t>(</w:t>
      </w:r>
      <w:hyperlink w:anchor="_ENREF_80" w:tooltip="Peterson, 2008 #652" w:history="1">
        <w:r w:rsidR="00352BCC">
          <w:rPr>
            <w:rFonts w:ascii="Times New Roman" w:hAnsi="Times New Roman" w:cs="Times New Roman"/>
            <w:noProof/>
            <w:sz w:val="24"/>
            <w:szCs w:val="24"/>
          </w:rPr>
          <w:t>Peterson et al., 2008</w:t>
        </w:r>
      </w:hyperlink>
      <w:r w:rsidR="000F3712">
        <w:rPr>
          <w:rFonts w:ascii="Times New Roman" w:hAnsi="Times New Roman" w:cs="Times New Roman"/>
          <w:noProof/>
          <w:sz w:val="24"/>
          <w:szCs w:val="24"/>
        </w:rPr>
        <w:t>)</w:t>
      </w:r>
      <w:r w:rsidR="000F3712">
        <w:rPr>
          <w:rFonts w:ascii="Times New Roman" w:hAnsi="Times New Roman" w:cs="Times New Roman"/>
          <w:sz w:val="24"/>
          <w:szCs w:val="24"/>
        </w:rPr>
        <w:fldChar w:fldCharType="end"/>
      </w:r>
      <w:r w:rsidR="008E3686">
        <w:rPr>
          <w:rFonts w:ascii="Times New Roman" w:hAnsi="Times New Roman" w:cs="Times New Roman"/>
          <w:sz w:val="24"/>
          <w:szCs w:val="24"/>
        </w:rPr>
        <w:t>,</w:t>
      </w:r>
      <w:r w:rsidR="008E3686" w:rsidRPr="00B62D96">
        <w:rPr>
          <w:rFonts w:ascii="Times New Roman" w:hAnsi="Times New Roman" w:cs="Times New Roman"/>
          <w:sz w:val="24"/>
          <w:szCs w:val="24"/>
        </w:rPr>
        <w:t xml:space="preserve"> in</w:t>
      </w:r>
      <w:r w:rsidR="006273AC">
        <w:rPr>
          <w:rFonts w:ascii="Times New Roman" w:hAnsi="Times New Roman" w:cs="Times New Roman"/>
          <w:sz w:val="24"/>
          <w:szCs w:val="24"/>
        </w:rPr>
        <w:t xml:space="preserve"> the</w:t>
      </w:r>
      <w:r w:rsidR="008B3DB5" w:rsidRPr="00B62D96">
        <w:rPr>
          <w:rFonts w:ascii="Times New Roman" w:hAnsi="Times New Roman" w:cs="Times New Roman"/>
          <w:sz w:val="24"/>
          <w:szCs w:val="24"/>
        </w:rPr>
        <w:t xml:space="preserve"> </w:t>
      </w:r>
      <w:r w:rsidR="008B3DB5">
        <w:rPr>
          <w:rFonts w:ascii="Times New Roman" w:hAnsi="Times New Roman" w:cs="Times New Roman"/>
          <w:sz w:val="24"/>
          <w:szCs w:val="24"/>
        </w:rPr>
        <w:t xml:space="preserve">gut </w:t>
      </w:r>
      <w:r w:rsidR="00F16561">
        <w:rPr>
          <w:rFonts w:ascii="Times New Roman" w:hAnsi="Times New Roman" w:cs="Times New Roman"/>
          <w:sz w:val="24"/>
          <w:szCs w:val="24"/>
        </w:rPr>
        <w:t xml:space="preserve">(Figure </w:t>
      </w:r>
      <w:r w:rsidR="00102EE5">
        <w:rPr>
          <w:rFonts w:ascii="Times New Roman" w:hAnsi="Times New Roman" w:cs="Times New Roman"/>
          <w:sz w:val="24"/>
          <w:szCs w:val="24"/>
        </w:rPr>
        <w:t>1</w:t>
      </w:r>
      <w:r w:rsidR="00F16561">
        <w:rPr>
          <w:rFonts w:ascii="Times New Roman" w:hAnsi="Times New Roman" w:cs="Times New Roman"/>
          <w:sz w:val="24"/>
          <w:szCs w:val="24"/>
        </w:rPr>
        <w:t>)</w:t>
      </w:r>
      <w:r w:rsidR="008B3DB5">
        <w:rPr>
          <w:rFonts w:ascii="Times New Roman" w:hAnsi="Times New Roman" w:cs="Times New Roman"/>
          <w:sz w:val="24"/>
          <w:szCs w:val="24"/>
        </w:rPr>
        <w:t xml:space="preserve"> and oral </w:t>
      </w:r>
      <w:r w:rsidR="00F16561">
        <w:rPr>
          <w:rFonts w:ascii="Times New Roman" w:hAnsi="Times New Roman" w:cs="Times New Roman"/>
          <w:sz w:val="24"/>
          <w:szCs w:val="24"/>
        </w:rPr>
        <w:t>(Figure S1)</w:t>
      </w:r>
      <w:r w:rsidR="00D72CE8">
        <w:rPr>
          <w:rFonts w:ascii="Times New Roman" w:hAnsi="Times New Roman" w:cs="Times New Roman"/>
          <w:sz w:val="24"/>
          <w:szCs w:val="24"/>
        </w:rPr>
        <w:t xml:space="preserve"> </w:t>
      </w:r>
      <w:r w:rsidR="008B3DB5" w:rsidRPr="00B62D96">
        <w:rPr>
          <w:rFonts w:ascii="Times New Roman" w:hAnsi="Times New Roman" w:cs="Times New Roman"/>
          <w:sz w:val="24"/>
          <w:szCs w:val="24"/>
        </w:rPr>
        <w:t>microb</w:t>
      </w:r>
      <w:r w:rsidR="006273AC">
        <w:rPr>
          <w:rFonts w:ascii="Times New Roman" w:hAnsi="Times New Roman" w:cs="Times New Roman"/>
          <w:sz w:val="24"/>
          <w:szCs w:val="24"/>
        </w:rPr>
        <w:t>iome</w:t>
      </w:r>
      <w:r w:rsidR="008B3DB5" w:rsidRPr="00B62D96">
        <w:rPr>
          <w:rFonts w:ascii="Times New Roman" w:hAnsi="Times New Roman" w:cs="Times New Roman"/>
          <w:sz w:val="24"/>
          <w:szCs w:val="24"/>
        </w:rPr>
        <w:t xml:space="preserve"> composition relati</w:t>
      </w:r>
      <w:r w:rsidR="008B3DB5">
        <w:rPr>
          <w:rFonts w:ascii="Times New Roman" w:hAnsi="Times New Roman" w:cs="Times New Roman"/>
          <w:sz w:val="24"/>
          <w:szCs w:val="24"/>
        </w:rPr>
        <w:t xml:space="preserve">ve to LAR_G. This observation held true until </w:t>
      </w:r>
      <w:r w:rsidR="009D2E96">
        <w:rPr>
          <w:rFonts w:ascii="Times New Roman" w:hAnsi="Times New Roman" w:cs="Times New Roman"/>
          <w:sz w:val="24"/>
          <w:szCs w:val="24"/>
        </w:rPr>
        <w:t>termination</w:t>
      </w:r>
      <w:r w:rsidR="00A3320C">
        <w:rPr>
          <w:rFonts w:ascii="Times New Roman" w:hAnsi="Times New Roman" w:cs="Times New Roman"/>
          <w:sz w:val="24"/>
          <w:szCs w:val="24"/>
        </w:rPr>
        <w:t xml:space="preserve"> (week 9)</w:t>
      </w:r>
      <w:r w:rsidR="009D2E96">
        <w:rPr>
          <w:rFonts w:ascii="Times New Roman" w:hAnsi="Times New Roman" w:cs="Times New Roman"/>
          <w:sz w:val="24"/>
          <w:szCs w:val="24"/>
        </w:rPr>
        <w:t>,</w:t>
      </w:r>
      <w:r w:rsidR="008B3DB5" w:rsidRPr="00B62D96">
        <w:rPr>
          <w:rFonts w:ascii="Times New Roman" w:hAnsi="Times New Roman" w:cs="Times New Roman"/>
          <w:sz w:val="24"/>
          <w:szCs w:val="24"/>
        </w:rPr>
        <w:t xml:space="preserve"> indicating </w:t>
      </w:r>
      <w:r w:rsidR="008B3DB5">
        <w:rPr>
          <w:rFonts w:ascii="Times New Roman" w:hAnsi="Times New Roman" w:cs="Times New Roman"/>
          <w:sz w:val="24"/>
          <w:szCs w:val="24"/>
        </w:rPr>
        <w:t xml:space="preserve">a stabilization </w:t>
      </w:r>
      <w:r w:rsidR="008B3DB5" w:rsidRPr="00B62D96">
        <w:rPr>
          <w:rFonts w:ascii="Times New Roman" w:hAnsi="Times New Roman" w:cs="Times New Roman"/>
          <w:sz w:val="24"/>
          <w:szCs w:val="24"/>
        </w:rPr>
        <w:t xml:space="preserve">of </w:t>
      </w:r>
      <w:r w:rsidR="000A0325">
        <w:rPr>
          <w:rFonts w:ascii="Times New Roman" w:hAnsi="Times New Roman" w:cs="Times New Roman"/>
          <w:sz w:val="24"/>
          <w:szCs w:val="24"/>
        </w:rPr>
        <w:t xml:space="preserve">the gut </w:t>
      </w:r>
      <w:r w:rsidR="00C5696A">
        <w:rPr>
          <w:rFonts w:ascii="Times New Roman" w:hAnsi="Times New Roman" w:cs="Times New Roman"/>
          <w:sz w:val="24"/>
          <w:szCs w:val="24"/>
        </w:rPr>
        <w:t>microbiome</w:t>
      </w:r>
      <w:r w:rsidR="000A0325">
        <w:rPr>
          <w:rFonts w:ascii="Times New Roman" w:hAnsi="Times New Roman" w:cs="Times New Roman"/>
          <w:sz w:val="24"/>
          <w:szCs w:val="24"/>
        </w:rPr>
        <w:t>,</w:t>
      </w:r>
      <w:r w:rsidR="008B3DB5">
        <w:rPr>
          <w:rFonts w:ascii="Times New Roman" w:hAnsi="Times New Roman" w:cs="Times New Roman"/>
          <w:sz w:val="24"/>
          <w:szCs w:val="24"/>
        </w:rPr>
        <w:t xml:space="preserve"> </w:t>
      </w:r>
      <w:r w:rsidR="009D2E96">
        <w:rPr>
          <w:rFonts w:ascii="Times New Roman" w:hAnsi="Times New Roman" w:cs="Times New Roman"/>
          <w:color w:val="000000" w:themeColor="text1"/>
          <w:sz w:val="24"/>
          <w:szCs w:val="24"/>
        </w:rPr>
        <w:t>when assessing</w:t>
      </w:r>
      <w:r w:rsidR="00C5696A">
        <w:rPr>
          <w:rFonts w:ascii="Times New Roman" w:hAnsi="Times New Roman" w:cs="Times New Roman"/>
          <w:color w:val="000000" w:themeColor="text1"/>
          <w:sz w:val="24"/>
          <w:szCs w:val="24"/>
        </w:rPr>
        <w:t xml:space="preserve"> fresh</w:t>
      </w:r>
      <w:r w:rsidR="009D2E96">
        <w:rPr>
          <w:rFonts w:ascii="Times New Roman" w:hAnsi="Times New Roman" w:cs="Times New Roman"/>
          <w:color w:val="000000" w:themeColor="text1"/>
          <w:sz w:val="24"/>
          <w:szCs w:val="24"/>
        </w:rPr>
        <w:t xml:space="preserve"> fecal samples</w:t>
      </w:r>
      <w:r w:rsidR="00C5696A">
        <w:rPr>
          <w:rFonts w:ascii="Times New Roman" w:hAnsi="Times New Roman" w:cs="Times New Roman"/>
          <w:color w:val="000000" w:themeColor="text1"/>
          <w:sz w:val="24"/>
          <w:szCs w:val="24"/>
        </w:rPr>
        <w:t xml:space="preserve"> (Fig</w:t>
      </w:r>
      <w:r w:rsidR="005D2669">
        <w:rPr>
          <w:rFonts w:ascii="Times New Roman" w:hAnsi="Times New Roman" w:cs="Times New Roman"/>
          <w:color w:val="000000" w:themeColor="text1"/>
          <w:sz w:val="24"/>
          <w:szCs w:val="24"/>
        </w:rPr>
        <w:t>ure</w:t>
      </w:r>
      <w:r w:rsidR="00C5696A">
        <w:rPr>
          <w:rFonts w:ascii="Times New Roman" w:hAnsi="Times New Roman" w:cs="Times New Roman"/>
          <w:color w:val="000000" w:themeColor="text1"/>
          <w:sz w:val="24"/>
          <w:szCs w:val="24"/>
        </w:rPr>
        <w:t xml:space="preserve"> 1</w:t>
      </w:r>
      <w:r w:rsidR="00DB5F95">
        <w:rPr>
          <w:rFonts w:ascii="Times New Roman" w:hAnsi="Times New Roman" w:cs="Times New Roman"/>
          <w:color w:val="000000" w:themeColor="text1"/>
          <w:sz w:val="24"/>
          <w:szCs w:val="24"/>
        </w:rPr>
        <w:t xml:space="preserve">, Tables </w:t>
      </w:r>
      <w:r w:rsidR="00D31952">
        <w:rPr>
          <w:rFonts w:ascii="Times New Roman" w:hAnsi="Times New Roman" w:cs="Times New Roman"/>
          <w:color w:val="000000" w:themeColor="text1"/>
          <w:sz w:val="24"/>
          <w:szCs w:val="24"/>
        </w:rPr>
        <w:t>S</w:t>
      </w:r>
      <w:r w:rsidR="00DB5F95">
        <w:rPr>
          <w:rFonts w:ascii="Times New Roman" w:hAnsi="Times New Roman" w:cs="Times New Roman"/>
          <w:color w:val="000000" w:themeColor="text1"/>
          <w:sz w:val="24"/>
          <w:szCs w:val="24"/>
        </w:rPr>
        <w:t>1-</w:t>
      </w:r>
      <w:r w:rsidR="00D31952">
        <w:rPr>
          <w:rFonts w:ascii="Times New Roman" w:hAnsi="Times New Roman" w:cs="Times New Roman"/>
          <w:color w:val="000000" w:themeColor="text1"/>
          <w:sz w:val="24"/>
          <w:szCs w:val="24"/>
        </w:rPr>
        <w:t>S</w:t>
      </w:r>
      <w:r w:rsidR="00DB5F95">
        <w:rPr>
          <w:rFonts w:ascii="Times New Roman" w:hAnsi="Times New Roman" w:cs="Times New Roman"/>
          <w:color w:val="000000" w:themeColor="text1"/>
          <w:sz w:val="24"/>
          <w:szCs w:val="24"/>
        </w:rPr>
        <w:t>3</w:t>
      </w:r>
      <w:r w:rsidR="00C5696A">
        <w:rPr>
          <w:rFonts w:ascii="Times New Roman" w:hAnsi="Times New Roman" w:cs="Times New Roman"/>
          <w:color w:val="000000" w:themeColor="text1"/>
          <w:sz w:val="24"/>
          <w:szCs w:val="24"/>
        </w:rPr>
        <w:t>)</w:t>
      </w:r>
      <w:r w:rsidR="00A3320C">
        <w:rPr>
          <w:rFonts w:ascii="Times New Roman" w:hAnsi="Times New Roman" w:cs="Times New Roman"/>
          <w:color w:val="000000" w:themeColor="text1"/>
          <w:sz w:val="24"/>
          <w:szCs w:val="24"/>
        </w:rPr>
        <w:t xml:space="preserve">, fecal samples obtained at </w:t>
      </w:r>
      <w:r w:rsidR="00C5696A">
        <w:rPr>
          <w:rFonts w:ascii="Times New Roman" w:hAnsi="Times New Roman" w:cs="Times New Roman"/>
          <w:color w:val="000000" w:themeColor="text1"/>
          <w:sz w:val="24"/>
          <w:szCs w:val="24"/>
        </w:rPr>
        <w:t xml:space="preserve">necropsy </w:t>
      </w:r>
      <w:r w:rsidR="009D2E96">
        <w:rPr>
          <w:rFonts w:ascii="Times New Roman" w:hAnsi="Times New Roman" w:cs="Times New Roman"/>
          <w:color w:val="000000" w:themeColor="text1"/>
          <w:sz w:val="24"/>
          <w:szCs w:val="24"/>
        </w:rPr>
        <w:t>(</w:t>
      </w:r>
      <w:r w:rsidR="0009314D">
        <w:rPr>
          <w:rFonts w:ascii="Times New Roman" w:hAnsi="Times New Roman" w:cs="Times New Roman"/>
          <w:color w:val="000000" w:themeColor="text1"/>
          <w:sz w:val="24"/>
          <w:szCs w:val="24"/>
        </w:rPr>
        <w:t>Fig</w:t>
      </w:r>
      <w:r w:rsidR="00FF11AC">
        <w:rPr>
          <w:rFonts w:ascii="Times New Roman" w:hAnsi="Times New Roman" w:cs="Times New Roman"/>
          <w:color w:val="000000" w:themeColor="text1"/>
          <w:sz w:val="24"/>
          <w:szCs w:val="24"/>
        </w:rPr>
        <w:t>ure</w:t>
      </w:r>
      <w:r w:rsidR="0009314D">
        <w:rPr>
          <w:rFonts w:ascii="Times New Roman" w:hAnsi="Times New Roman" w:cs="Times New Roman"/>
          <w:color w:val="000000" w:themeColor="text1"/>
          <w:sz w:val="24"/>
          <w:szCs w:val="24"/>
        </w:rPr>
        <w:t xml:space="preserve"> </w:t>
      </w:r>
      <w:r w:rsidR="002027B8">
        <w:rPr>
          <w:rFonts w:ascii="Times New Roman" w:hAnsi="Times New Roman" w:cs="Times New Roman"/>
          <w:color w:val="000000" w:themeColor="text1"/>
          <w:sz w:val="24"/>
          <w:szCs w:val="24"/>
        </w:rPr>
        <w:t>S</w:t>
      </w:r>
      <w:r w:rsidR="0009314D">
        <w:rPr>
          <w:rFonts w:ascii="Times New Roman" w:hAnsi="Times New Roman" w:cs="Times New Roman"/>
          <w:color w:val="000000" w:themeColor="text1"/>
          <w:sz w:val="24"/>
          <w:szCs w:val="24"/>
        </w:rPr>
        <w:t>2</w:t>
      </w:r>
      <w:r w:rsidR="002027B8">
        <w:rPr>
          <w:rFonts w:ascii="Times New Roman" w:hAnsi="Times New Roman" w:cs="Times New Roman"/>
          <w:color w:val="000000" w:themeColor="text1"/>
          <w:sz w:val="24"/>
          <w:szCs w:val="24"/>
        </w:rPr>
        <w:t>A</w:t>
      </w:r>
      <w:r w:rsidR="0009314D">
        <w:rPr>
          <w:rFonts w:ascii="Times New Roman" w:hAnsi="Times New Roman" w:cs="Times New Roman"/>
          <w:color w:val="000000" w:themeColor="text1"/>
          <w:sz w:val="24"/>
          <w:szCs w:val="24"/>
        </w:rPr>
        <w:t>,</w:t>
      </w:r>
      <w:r w:rsidR="002027B8">
        <w:rPr>
          <w:rFonts w:ascii="Times New Roman" w:hAnsi="Times New Roman" w:cs="Times New Roman"/>
          <w:color w:val="000000" w:themeColor="text1"/>
          <w:sz w:val="24"/>
          <w:szCs w:val="24"/>
        </w:rPr>
        <w:t xml:space="preserve"> </w:t>
      </w:r>
      <w:r w:rsidR="009D2E96">
        <w:rPr>
          <w:rFonts w:ascii="Times New Roman" w:hAnsi="Times New Roman" w:cs="Times New Roman"/>
          <w:color w:val="000000" w:themeColor="text1"/>
          <w:sz w:val="24"/>
          <w:szCs w:val="24"/>
        </w:rPr>
        <w:t>Table</w:t>
      </w:r>
      <w:r w:rsidR="00FF11AC">
        <w:rPr>
          <w:rFonts w:ascii="Times New Roman" w:hAnsi="Times New Roman" w:cs="Times New Roman"/>
          <w:color w:val="000000" w:themeColor="text1"/>
          <w:sz w:val="24"/>
          <w:szCs w:val="24"/>
        </w:rPr>
        <w:t xml:space="preserve"> S</w:t>
      </w:r>
      <w:r w:rsidR="00DB5F95">
        <w:rPr>
          <w:rFonts w:ascii="Times New Roman" w:hAnsi="Times New Roman" w:cs="Times New Roman"/>
          <w:color w:val="000000" w:themeColor="text1"/>
          <w:sz w:val="24"/>
          <w:szCs w:val="24"/>
        </w:rPr>
        <w:t>4</w:t>
      </w:r>
      <w:r w:rsidR="009D2E96">
        <w:rPr>
          <w:rFonts w:ascii="Times New Roman" w:hAnsi="Times New Roman" w:cs="Times New Roman"/>
          <w:sz w:val="24"/>
          <w:szCs w:val="24"/>
        </w:rPr>
        <w:t>)</w:t>
      </w:r>
      <w:r w:rsidR="000A0325">
        <w:rPr>
          <w:rFonts w:ascii="Times New Roman" w:hAnsi="Times New Roman" w:cs="Times New Roman"/>
          <w:sz w:val="24"/>
          <w:szCs w:val="24"/>
        </w:rPr>
        <w:t xml:space="preserve">, </w:t>
      </w:r>
      <w:r w:rsidR="00A3320C">
        <w:rPr>
          <w:rFonts w:ascii="Times New Roman" w:hAnsi="Times New Roman" w:cs="Times New Roman"/>
          <w:sz w:val="24"/>
          <w:szCs w:val="24"/>
        </w:rPr>
        <w:t xml:space="preserve">as well as samples obtained from </w:t>
      </w:r>
      <w:r w:rsidR="000A0325">
        <w:rPr>
          <w:rFonts w:ascii="Times New Roman" w:hAnsi="Times New Roman" w:cs="Times New Roman"/>
          <w:sz w:val="24"/>
          <w:szCs w:val="24"/>
        </w:rPr>
        <w:t xml:space="preserve">oral </w:t>
      </w:r>
      <w:r w:rsidR="00A3320C">
        <w:rPr>
          <w:rFonts w:ascii="Times New Roman" w:hAnsi="Times New Roman" w:cs="Times New Roman"/>
          <w:sz w:val="24"/>
          <w:szCs w:val="24"/>
        </w:rPr>
        <w:t xml:space="preserve">swabs </w:t>
      </w:r>
      <w:r w:rsidR="000A0325">
        <w:rPr>
          <w:rFonts w:ascii="Times New Roman" w:hAnsi="Times New Roman" w:cs="Times New Roman"/>
          <w:sz w:val="24"/>
          <w:szCs w:val="24"/>
        </w:rPr>
        <w:t>(Fig</w:t>
      </w:r>
      <w:r w:rsidR="00F16561">
        <w:rPr>
          <w:rFonts w:ascii="Times New Roman" w:hAnsi="Times New Roman" w:cs="Times New Roman"/>
          <w:sz w:val="24"/>
          <w:szCs w:val="24"/>
        </w:rPr>
        <w:t>ure</w:t>
      </w:r>
      <w:r w:rsidR="0009314D">
        <w:rPr>
          <w:rFonts w:ascii="Times New Roman" w:hAnsi="Times New Roman" w:cs="Times New Roman"/>
          <w:sz w:val="24"/>
          <w:szCs w:val="24"/>
        </w:rPr>
        <w:t xml:space="preserve"> </w:t>
      </w:r>
      <w:r w:rsidR="002027B8">
        <w:rPr>
          <w:rFonts w:ascii="Times New Roman" w:hAnsi="Times New Roman" w:cs="Times New Roman"/>
          <w:sz w:val="24"/>
          <w:szCs w:val="24"/>
        </w:rPr>
        <w:t>S</w:t>
      </w:r>
      <w:r w:rsidR="0009314D">
        <w:rPr>
          <w:rFonts w:ascii="Times New Roman" w:hAnsi="Times New Roman" w:cs="Times New Roman"/>
          <w:sz w:val="24"/>
          <w:szCs w:val="24"/>
        </w:rPr>
        <w:t>1</w:t>
      </w:r>
      <w:r w:rsidR="001F58B7">
        <w:rPr>
          <w:rFonts w:ascii="Times New Roman" w:hAnsi="Times New Roman" w:cs="Times New Roman"/>
          <w:sz w:val="24"/>
          <w:szCs w:val="24"/>
        </w:rPr>
        <w:t>A-J</w:t>
      </w:r>
      <w:r w:rsidR="0009314D">
        <w:rPr>
          <w:rFonts w:ascii="Times New Roman" w:hAnsi="Times New Roman" w:cs="Times New Roman"/>
          <w:sz w:val="24"/>
          <w:szCs w:val="24"/>
        </w:rPr>
        <w:t xml:space="preserve">, </w:t>
      </w:r>
      <w:r w:rsidR="002027B8">
        <w:rPr>
          <w:rFonts w:ascii="Times New Roman" w:hAnsi="Times New Roman" w:cs="Times New Roman"/>
          <w:sz w:val="24"/>
          <w:szCs w:val="24"/>
        </w:rPr>
        <w:t>Tables</w:t>
      </w:r>
      <w:r w:rsidR="000A0325">
        <w:rPr>
          <w:rFonts w:ascii="Times New Roman" w:hAnsi="Times New Roman" w:cs="Times New Roman"/>
          <w:sz w:val="24"/>
          <w:szCs w:val="24"/>
        </w:rPr>
        <w:t xml:space="preserve"> </w:t>
      </w:r>
      <w:r w:rsidR="002027B8">
        <w:rPr>
          <w:rFonts w:ascii="Times New Roman" w:hAnsi="Times New Roman" w:cs="Times New Roman"/>
          <w:sz w:val="24"/>
          <w:szCs w:val="24"/>
        </w:rPr>
        <w:t>S</w:t>
      </w:r>
      <w:r w:rsidR="00DB5F95">
        <w:rPr>
          <w:rFonts w:ascii="Times New Roman" w:hAnsi="Times New Roman" w:cs="Times New Roman"/>
          <w:sz w:val="24"/>
          <w:szCs w:val="24"/>
        </w:rPr>
        <w:t>5</w:t>
      </w:r>
      <w:r w:rsidR="00247BF7">
        <w:rPr>
          <w:rFonts w:ascii="Times New Roman" w:hAnsi="Times New Roman" w:cs="Times New Roman"/>
          <w:sz w:val="24"/>
          <w:szCs w:val="24"/>
        </w:rPr>
        <w:t>-</w:t>
      </w:r>
      <w:r w:rsidR="00DB5F95">
        <w:rPr>
          <w:rFonts w:ascii="Times New Roman" w:hAnsi="Times New Roman" w:cs="Times New Roman"/>
          <w:sz w:val="24"/>
          <w:szCs w:val="24"/>
        </w:rPr>
        <w:t>7</w:t>
      </w:r>
      <w:r w:rsidR="00247BF7">
        <w:rPr>
          <w:rFonts w:ascii="Times New Roman" w:hAnsi="Times New Roman" w:cs="Times New Roman"/>
          <w:sz w:val="24"/>
          <w:szCs w:val="24"/>
        </w:rPr>
        <w:t>)</w:t>
      </w:r>
      <w:r w:rsidR="009D2E96">
        <w:rPr>
          <w:rFonts w:ascii="Times New Roman" w:hAnsi="Times New Roman" w:cs="Times New Roman"/>
          <w:sz w:val="24"/>
          <w:szCs w:val="24"/>
        </w:rPr>
        <w:t>.</w:t>
      </w:r>
      <w:r w:rsidR="004747B6">
        <w:rPr>
          <w:rFonts w:ascii="Times New Roman" w:hAnsi="Times New Roman" w:cs="Times New Roman"/>
          <w:sz w:val="24"/>
          <w:szCs w:val="24"/>
        </w:rPr>
        <w:t xml:space="preserve"> </w:t>
      </w:r>
      <w:r w:rsidR="00A11E2D">
        <w:rPr>
          <w:rFonts w:ascii="Times New Roman" w:hAnsi="Times New Roman" w:cs="Times New Roman"/>
          <w:sz w:val="24"/>
          <w:szCs w:val="24"/>
        </w:rPr>
        <w:t xml:space="preserve">Additionally, </w:t>
      </w:r>
      <w:r w:rsidR="005B2875">
        <w:rPr>
          <w:rFonts w:ascii="Times New Roman" w:hAnsi="Times New Roman" w:cs="Times New Roman"/>
          <w:sz w:val="24"/>
          <w:szCs w:val="24"/>
        </w:rPr>
        <w:t xml:space="preserve">LAR to Earth </w:t>
      </w:r>
      <w:r w:rsidR="00A11E2D">
        <w:rPr>
          <w:rFonts w:ascii="Times New Roman" w:hAnsi="Times New Roman" w:cs="Times New Roman"/>
          <w:sz w:val="24"/>
          <w:szCs w:val="24"/>
        </w:rPr>
        <w:t>analysis revealed enrichment of</w:t>
      </w:r>
      <w:r w:rsidR="00A747F3">
        <w:rPr>
          <w:rFonts w:ascii="Times New Roman" w:hAnsi="Times New Roman" w:cs="Times New Roman"/>
          <w:sz w:val="24"/>
          <w:szCs w:val="24"/>
        </w:rPr>
        <w:t xml:space="preserve"> gut</w:t>
      </w:r>
      <w:r w:rsidR="0091522B">
        <w:rPr>
          <w:rFonts w:ascii="Times New Roman" w:hAnsi="Times New Roman" w:cs="Times New Roman"/>
          <w:sz w:val="24"/>
          <w:szCs w:val="24"/>
        </w:rPr>
        <w:t xml:space="preserve"> microbiome</w:t>
      </w:r>
      <w:r w:rsidR="00A11E2D">
        <w:rPr>
          <w:rFonts w:ascii="Times New Roman" w:hAnsi="Times New Roman" w:cs="Times New Roman"/>
          <w:sz w:val="24"/>
          <w:szCs w:val="24"/>
        </w:rPr>
        <w:t xml:space="preserve"> genera </w:t>
      </w:r>
      <w:r w:rsidR="00A11E2D">
        <w:rPr>
          <w:rFonts w:ascii="Times New Roman" w:hAnsi="Times New Roman" w:cs="Times New Roman"/>
          <w:i/>
          <w:iCs/>
          <w:sz w:val="24"/>
          <w:szCs w:val="24"/>
        </w:rPr>
        <w:t xml:space="preserve">Lactobacillus, </w:t>
      </w:r>
      <w:proofErr w:type="spellStart"/>
      <w:r w:rsidR="00A11E2D">
        <w:rPr>
          <w:rFonts w:ascii="Times New Roman" w:hAnsi="Times New Roman" w:cs="Times New Roman"/>
          <w:i/>
          <w:iCs/>
          <w:sz w:val="24"/>
          <w:szCs w:val="24"/>
        </w:rPr>
        <w:t>Ruminiclostridum</w:t>
      </w:r>
      <w:proofErr w:type="spellEnd"/>
      <w:r w:rsidR="00A11E2D">
        <w:rPr>
          <w:rFonts w:ascii="Times New Roman" w:hAnsi="Times New Roman" w:cs="Times New Roman"/>
          <w:i/>
          <w:iCs/>
          <w:sz w:val="24"/>
          <w:szCs w:val="24"/>
        </w:rPr>
        <w:t xml:space="preserve"> 9, </w:t>
      </w:r>
      <w:proofErr w:type="spellStart"/>
      <w:r w:rsidR="00A11E2D">
        <w:rPr>
          <w:rFonts w:ascii="Times New Roman" w:hAnsi="Times New Roman" w:cs="Times New Roman"/>
          <w:i/>
          <w:iCs/>
          <w:sz w:val="24"/>
          <w:szCs w:val="24"/>
        </w:rPr>
        <w:t>Shuttleworthia</w:t>
      </w:r>
      <w:proofErr w:type="spellEnd"/>
      <w:r w:rsidR="00A11E2D">
        <w:rPr>
          <w:rFonts w:ascii="Times New Roman" w:hAnsi="Times New Roman" w:cs="Times New Roman"/>
          <w:i/>
          <w:iCs/>
          <w:sz w:val="24"/>
          <w:szCs w:val="24"/>
        </w:rPr>
        <w:t>,</w:t>
      </w:r>
      <w:r w:rsidR="00A50409">
        <w:rPr>
          <w:rFonts w:ascii="Times New Roman" w:hAnsi="Times New Roman" w:cs="Times New Roman"/>
          <w:sz w:val="24"/>
          <w:szCs w:val="24"/>
        </w:rPr>
        <w:t xml:space="preserve"> and</w:t>
      </w:r>
      <w:r w:rsidR="00A11E2D">
        <w:rPr>
          <w:rFonts w:ascii="Times New Roman" w:hAnsi="Times New Roman" w:cs="Times New Roman"/>
          <w:sz w:val="24"/>
          <w:szCs w:val="24"/>
        </w:rPr>
        <w:t xml:space="preserve"> </w:t>
      </w:r>
      <w:proofErr w:type="spellStart"/>
      <w:r w:rsidR="00454038" w:rsidRPr="00454038">
        <w:rPr>
          <w:rFonts w:ascii="Times New Roman" w:hAnsi="Times New Roman" w:cs="Times New Roman"/>
          <w:i/>
          <w:iCs/>
          <w:sz w:val="24"/>
          <w:szCs w:val="24"/>
        </w:rPr>
        <w:t>A</w:t>
      </w:r>
      <w:r w:rsidR="00454038">
        <w:rPr>
          <w:rFonts w:ascii="Times New Roman" w:hAnsi="Times New Roman" w:cs="Times New Roman"/>
          <w:i/>
          <w:iCs/>
          <w:sz w:val="24"/>
          <w:szCs w:val="24"/>
        </w:rPr>
        <w:t>cetatifactor</w:t>
      </w:r>
      <w:proofErr w:type="spellEnd"/>
      <w:r w:rsidR="00454038">
        <w:rPr>
          <w:rFonts w:ascii="Times New Roman" w:hAnsi="Times New Roman" w:cs="Times New Roman"/>
          <w:i/>
          <w:iCs/>
          <w:sz w:val="24"/>
          <w:szCs w:val="24"/>
        </w:rPr>
        <w:t xml:space="preserve"> </w:t>
      </w:r>
      <w:r w:rsidR="00A11E2D">
        <w:rPr>
          <w:rFonts w:ascii="Times New Roman" w:hAnsi="Times New Roman" w:cs="Times New Roman"/>
          <w:sz w:val="24"/>
          <w:szCs w:val="24"/>
        </w:rPr>
        <w:t xml:space="preserve">with loss of </w:t>
      </w:r>
      <w:r w:rsidR="00954D75">
        <w:rPr>
          <w:rFonts w:ascii="Times New Roman" w:hAnsi="Times New Roman" w:cs="Times New Roman"/>
          <w:i/>
          <w:iCs/>
          <w:sz w:val="24"/>
          <w:szCs w:val="24"/>
        </w:rPr>
        <w:t>Escherichia-</w:t>
      </w:r>
      <w:r w:rsidR="00954D75" w:rsidRPr="00F8303F">
        <w:rPr>
          <w:rFonts w:ascii="Times New Roman" w:hAnsi="Times New Roman" w:cs="Times New Roman"/>
          <w:i/>
          <w:iCs/>
          <w:sz w:val="24"/>
          <w:szCs w:val="24"/>
        </w:rPr>
        <w:t>Shigella</w:t>
      </w:r>
      <w:r w:rsidR="00954D75">
        <w:rPr>
          <w:rFonts w:ascii="Times New Roman" w:hAnsi="Times New Roman" w:cs="Times New Roman"/>
          <w:sz w:val="24"/>
          <w:szCs w:val="24"/>
        </w:rPr>
        <w:t xml:space="preserve">, </w:t>
      </w:r>
      <w:proofErr w:type="spellStart"/>
      <w:r w:rsidR="00A11E2D" w:rsidRPr="00954D75">
        <w:rPr>
          <w:rFonts w:ascii="Times New Roman" w:hAnsi="Times New Roman" w:cs="Times New Roman"/>
          <w:i/>
          <w:iCs/>
          <w:sz w:val="24"/>
          <w:szCs w:val="24"/>
        </w:rPr>
        <w:t>Hungatella</w:t>
      </w:r>
      <w:proofErr w:type="spellEnd"/>
      <w:r w:rsidR="00954D75">
        <w:rPr>
          <w:rFonts w:ascii="Times New Roman" w:hAnsi="Times New Roman" w:cs="Times New Roman"/>
          <w:sz w:val="24"/>
          <w:szCs w:val="24"/>
        </w:rPr>
        <w:t>,</w:t>
      </w:r>
      <w:r w:rsidR="00A11E2D">
        <w:rPr>
          <w:rFonts w:ascii="Times New Roman" w:hAnsi="Times New Roman" w:cs="Times New Roman"/>
          <w:i/>
          <w:iCs/>
          <w:sz w:val="24"/>
          <w:szCs w:val="24"/>
        </w:rPr>
        <w:t xml:space="preserve"> </w:t>
      </w:r>
      <w:r w:rsidR="00A11E2D" w:rsidRPr="00454038">
        <w:rPr>
          <w:rFonts w:ascii="Times New Roman" w:hAnsi="Times New Roman" w:cs="Times New Roman"/>
          <w:sz w:val="24"/>
          <w:szCs w:val="24"/>
        </w:rPr>
        <w:t xml:space="preserve">and </w:t>
      </w:r>
      <w:proofErr w:type="spellStart"/>
      <w:r w:rsidR="00A11E2D">
        <w:rPr>
          <w:rFonts w:ascii="Times New Roman" w:hAnsi="Times New Roman" w:cs="Times New Roman"/>
          <w:i/>
          <w:iCs/>
          <w:sz w:val="24"/>
          <w:szCs w:val="24"/>
        </w:rPr>
        <w:t>A</w:t>
      </w:r>
      <w:r w:rsidR="00954D75">
        <w:rPr>
          <w:rFonts w:ascii="Times New Roman" w:hAnsi="Times New Roman" w:cs="Times New Roman"/>
          <w:i/>
          <w:iCs/>
          <w:sz w:val="24"/>
          <w:szCs w:val="24"/>
        </w:rPr>
        <w:t>cetat</w:t>
      </w:r>
      <w:r w:rsidR="002043B3">
        <w:rPr>
          <w:rFonts w:ascii="Times New Roman" w:hAnsi="Times New Roman" w:cs="Times New Roman"/>
          <w:i/>
          <w:iCs/>
          <w:sz w:val="24"/>
          <w:szCs w:val="24"/>
        </w:rPr>
        <w:t>ifactor</w:t>
      </w:r>
      <w:proofErr w:type="spellEnd"/>
      <w:r w:rsidR="0093450A">
        <w:rPr>
          <w:rFonts w:ascii="Times New Roman" w:hAnsi="Times New Roman" w:cs="Times New Roman"/>
          <w:sz w:val="24"/>
          <w:szCs w:val="24"/>
        </w:rPr>
        <w:t xml:space="preserve">, </w:t>
      </w:r>
      <w:r w:rsidR="00454038">
        <w:rPr>
          <w:rFonts w:ascii="Times New Roman" w:hAnsi="Times New Roman" w:cs="Times New Roman"/>
          <w:sz w:val="24"/>
          <w:szCs w:val="24"/>
        </w:rPr>
        <w:t xml:space="preserve">that were not differently abundant by termination </w:t>
      </w:r>
      <w:r w:rsidR="00F16561">
        <w:rPr>
          <w:rFonts w:ascii="Times New Roman" w:hAnsi="Times New Roman" w:cs="Times New Roman"/>
          <w:sz w:val="24"/>
          <w:szCs w:val="24"/>
        </w:rPr>
        <w:t>(Figure 1)</w:t>
      </w:r>
      <w:r w:rsidR="00454038">
        <w:rPr>
          <w:rFonts w:ascii="Times New Roman" w:hAnsi="Times New Roman" w:cs="Times New Roman"/>
          <w:sz w:val="24"/>
          <w:szCs w:val="24"/>
        </w:rPr>
        <w:t xml:space="preserve">. </w:t>
      </w:r>
    </w:p>
    <w:p w14:paraId="2E4B3639" w14:textId="77777777" w:rsidR="0075186E" w:rsidRDefault="0075186E" w:rsidP="00434B71">
      <w:pPr>
        <w:rPr>
          <w:rFonts w:ascii="Times New Roman" w:hAnsi="Times New Roman" w:cs="Times New Roman"/>
          <w:b/>
          <w:sz w:val="24"/>
          <w:szCs w:val="24"/>
        </w:rPr>
      </w:pPr>
    </w:p>
    <w:p w14:paraId="65D27A42" w14:textId="261660C9" w:rsidR="00434B71" w:rsidRPr="00113EF4" w:rsidRDefault="00E87B55" w:rsidP="00434B71">
      <w:pPr>
        <w:rPr>
          <w:rFonts w:ascii="Times New Roman" w:hAnsi="Times New Roman" w:cs="Times New Roman"/>
          <w:b/>
          <w:sz w:val="24"/>
          <w:szCs w:val="24"/>
        </w:rPr>
      </w:pPr>
      <w:r>
        <w:rPr>
          <w:rFonts w:ascii="Times New Roman" w:hAnsi="Times New Roman" w:cs="Times New Roman"/>
          <w:b/>
          <w:sz w:val="24"/>
          <w:szCs w:val="24"/>
        </w:rPr>
        <w:t xml:space="preserve">Microgravity </w:t>
      </w:r>
      <w:r w:rsidR="008B70F3">
        <w:rPr>
          <w:rFonts w:ascii="Times New Roman" w:hAnsi="Times New Roman" w:cs="Times New Roman"/>
          <w:b/>
          <w:sz w:val="24"/>
          <w:szCs w:val="24"/>
        </w:rPr>
        <w:t>influences</w:t>
      </w:r>
      <w:r>
        <w:rPr>
          <w:rFonts w:ascii="Times New Roman" w:hAnsi="Times New Roman" w:cs="Times New Roman"/>
          <w:b/>
          <w:sz w:val="24"/>
          <w:szCs w:val="24"/>
        </w:rPr>
        <w:t xml:space="preserve"> </w:t>
      </w:r>
      <w:r w:rsidR="008B70F3">
        <w:rPr>
          <w:rFonts w:ascii="Times New Roman" w:hAnsi="Times New Roman" w:cs="Times New Roman"/>
          <w:b/>
          <w:sz w:val="24"/>
          <w:szCs w:val="24"/>
        </w:rPr>
        <w:t>m</w:t>
      </w:r>
      <w:r>
        <w:rPr>
          <w:rFonts w:ascii="Times New Roman" w:hAnsi="Times New Roman" w:cs="Times New Roman"/>
          <w:b/>
          <w:sz w:val="24"/>
          <w:szCs w:val="24"/>
        </w:rPr>
        <w:t>icrobial</w:t>
      </w:r>
      <w:r w:rsidR="00EF39C5">
        <w:rPr>
          <w:rFonts w:ascii="Times New Roman" w:hAnsi="Times New Roman" w:cs="Times New Roman"/>
          <w:b/>
          <w:sz w:val="24"/>
          <w:szCs w:val="24"/>
        </w:rPr>
        <w:t xml:space="preserve"> </w:t>
      </w:r>
      <w:r w:rsidR="008B70F3">
        <w:rPr>
          <w:rFonts w:ascii="Times New Roman" w:hAnsi="Times New Roman" w:cs="Times New Roman"/>
          <w:b/>
          <w:sz w:val="24"/>
          <w:szCs w:val="24"/>
        </w:rPr>
        <w:t>d</w:t>
      </w:r>
      <w:r>
        <w:rPr>
          <w:rFonts w:ascii="Times New Roman" w:hAnsi="Times New Roman" w:cs="Times New Roman"/>
          <w:b/>
          <w:sz w:val="24"/>
          <w:szCs w:val="24"/>
        </w:rPr>
        <w:t>iversity</w:t>
      </w:r>
      <w:r w:rsidR="004327A0">
        <w:rPr>
          <w:rFonts w:ascii="Times New Roman" w:hAnsi="Times New Roman" w:cs="Times New Roman"/>
          <w:b/>
          <w:sz w:val="24"/>
          <w:szCs w:val="24"/>
        </w:rPr>
        <w:t xml:space="preserve"> of the ISS </w:t>
      </w:r>
      <w:r w:rsidR="008B70F3">
        <w:rPr>
          <w:rFonts w:ascii="Times New Roman" w:hAnsi="Times New Roman" w:cs="Times New Roman"/>
          <w:b/>
          <w:sz w:val="24"/>
          <w:szCs w:val="24"/>
        </w:rPr>
        <w:t>f</w:t>
      </w:r>
      <w:r w:rsidR="00FF5DDA">
        <w:rPr>
          <w:rFonts w:ascii="Times New Roman" w:hAnsi="Times New Roman" w:cs="Times New Roman"/>
          <w:b/>
          <w:sz w:val="24"/>
          <w:szCs w:val="24"/>
        </w:rPr>
        <w:t>light</w:t>
      </w:r>
      <w:r w:rsidR="00097189">
        <w:rPr>
          <w:rFonts w:ascii="Times New Roman" w:hAnsi="Times New Roman" w:cs="Times New Roman"/>
          <w:b/>
          <w:sz w:val="24"/>
          <w:szCs w:val="24"/>
        </w:rPr>
        <w:t xml:space="preserve"> </w:t>
      </w:r>
      <w:r w:rsidR="008B70F3">
        <w:rPr>
          <w:rFonts w:ascii="Times New Roman" w:hAnsi="Times New Roman" w:cs="Times New Roman"/>
          <w:b/>
          <w:sz w:val="24"/>
          <w:szCs w:val="24"/>
        </w:rPr>
        <w:t>g</w:t>
      </w:r>
      <w:r w:rsidR="004327A0">
        <w:rPr>
          <w:rFonts w:ascii="Times New Roman" w:hAnsi="Times New Roman" w:cs="Times New Roman"/>
          <w:b/>
          <w:sz w:val="24"/>
          <w:szCs w:val="24"/>
        </w:rPr>
        <w:t>roup</w:t>
      </w:r>
      <w:r w:rsidR="004660EE">
        <w:rPr>
          <w:rFonts w:ascii="Times New Roman" w:hAnsi="Times New Roman" w:cs="Times New Roman"/>
          <w:b/>
          <w:sz w:val="24"/>
          <w:szCs w:val="24"/>
        </w:rPr>
        <w:t xml:space="preserve"> (Experiment </w:t>
      </w:r>
      <w:r w:rsidR="00BE6267">
        <w:rPr>
          <w:rFonts w:ascii="Times New Roman" w:hAnsi="Times New Roman" w:cs="Times New Roman"/>
          <w:b/>
          <w:sz w:val="24"/>
          <w:szCs w:val="24"/>
        </w:rPr>
        <w:t>1</w:t>
      </w:r>
      <w:r w:rsidR="004660EE">
        <w:rPr>
          <w:rFonts w:ascii="Times New Roman" w:hAnsi="Times New Roman" w:cs="Times New Roman"/>
          <w:b/>
          <w:sz w:val="24"/>
          <w:szCs w:val="24"/>
        </w:rPr>
        <w:t>)</w:t>
      </w:r>
      <w:r w:rsidR="00113EF4">
        <w:rPr>
          <w:rFonts w:ascii="Times New Roman" w:hAnsi="Times New Roman" w:cs="Times New Roman"/>
          <w:b/>
          <w:sz w:val="24"/>
          <w:szCs w:val="24"/>
        </w:rPr>
        <w:t>.</w:t>
      </w:r>
      <w:r w:rsidR="008B70F3">
        <w:rPr>
          <w:rFonts w:ascii="Times New Roman" w:hAnsi="Times New Roman" w:cs="Times New Roman"/>
          <w:b/>
          <w:sz w:val="24"/>
          <w:szCs w:val="24"/>
        </w:rPr>
        <w:t xml:space="preserve"> </w:t>
      </w:r>
      <w:r w:rsidR="00864063">
        <w:rPr>
          <w:rFonts w:ascii="Times New Roman" w:hAnsi="Times New Roman" w:cs="Times New Roman"/>
          <w:sz w:val="24"/>
          <w:szCs w:val="24"/>
        </w:rPr>
        <w:t>Th</w:t>
      </w:r>
      <w:r w:rsidR="00F504FB">
        <w:rPr>
          <w:rFonts w:ascii="Times New Roman" w:hAnsi="Times New Roman" w:cs="Times New Roman"/>
          <w:sz w:val="24"/>
          <w:szCs w:val="24"/>
        </w:rPr>
        <w:t>e most recent assessment of</w:t>
      </w:r>
      <w:r w:rsidR="00864063">
        <w:rPr>
          <w:rFonts w:ascii="Times New Roman" w:hAnsi="Times New Roman" w:cs="Times New Roman"/>
          <w:sz w:val="24"/>
          <w:szCs w:val="24"/>
        </w:rPr>
        <w:t xml:space="preserve"> the rodent gut microbiome</w:t>
      </w:r>
      <w:r w:rsidR="00F504FB">
        <w:rPr>
          <w:rFonts w:ascii="Times New Roman" w:hAnsi="Times New Roman" w:cs="Times New Roman"/>
          <w:sz w:val="24"/>
          <w:szCs w:val="24"/>
        </w:rPr>
        <w:t xml:space="preserve"> exposed </w:t>
      </w:r>
      <w:r w:rsidR="00FA13C2">
        <w:rPr>
          <w:rFonts w:ascii="Times New Roman" w:hAnsi="Times New Roman" w:cs="Times New Roman"/>
          <w:sz w:val="24"/>
          <w:szCs w:val="24"/>
        </w:rPr>
        <w:t>to microgravity</w:t>
      </w:r>
      <w:r w:rsidR="00864063">
        <w:rPr>
          <w:rFonts w:ascii="Times New Roman" w:hAnsi="Times New Roman" w:cs="Times New Roman"/>
          <w:sz w:val="24"/>
          <w:szCs w:val="24"/>
        </w:rPr>
        <w:t xml:space="preserve"> was </w:t>
      </w:r>
      <w:r w:rsidR="00680147">
        <w:rPr>
          <w:rFonts w:ascii="Times New Roman" w:hAnsi="Times New Roman" w:cs="Times New Roman"/>
          <w:sz w:val="24"/>
          <w:szCs w:val="24"/>
        </w:rPr>
        <w:t>of modest sample size</w:t>
      </w:r>
      <w:r w:rsidR="00DC5A8C">
        <w:rPr>
          <w:rFonts w:ascii="Times New Roman" w:hAnsi="Times New Roman" w:cs="Times New Roman"/>
          <w:sz w:val="24"/>
          <w:szCs w:val="24"/>
        </w:rPr>
        <w:t xml:space="preserve"> (</w:t>
      </w:r>
      <w:r w:rsidR="00535BBD">
        <w:rPr>
          <w:rFonts w:ascii="Times New Roman" w:hAnsi="Times New Roman" w:cs="Times New Roman"/>
          <w:sz w:val="24"/>
          <w:szCs w:val="24"/>
        </w:rPr>
        <w:t>N</w:t>
      </w:r>
      <w:r w:rsidR="00DC5A8C">
        <w:rPr>
          <w:rFonts w:ascii="Times New Roman" w:hAnsi="Times New Roman" w:cs="Times New Roman"/>
          <w:sz w:val="24"/>
          <w:szCs w:val="24"/>
        </w:rPr>
        <w:t>=6)</w:t>
      </w:r>
      <w:r w:rsidR="00680147">
        <w:rPr>
          <w:rFonts w:ascii="Times New Roman" w:hAnsi="Times New Roman" w:cs="Times New Roman"/>
          <w:sz w:val="24"/>
          <w:szCs w:val="24"/>
        </w:rPr>
        <w:t xml:space="preserve"> and involved only a </w:t>
      </w:r>
      <w:r w:rsidR="00864063">
        <w:rPr>
          <w:rFonts w:ascii="Times New Roman" w:hAnsi="Times New Roman" w:cs="Times New Roman"/>
          <w:sz w:val="24"/>
          <w:szCs w:val="24"/>
        </w:rPr>
        <w:t>short dura</w:t>
      </w:r>
      <w:r w:rsidR="00680147">
        <w:rPr>
          <w:rFonts w:ascii="Times New Roman" w:hAnsi="Times New Roman" w:cs="Times New Roman"/>
          <w:sz w:val="24"/>
          <w:szCs w:val="24"/>
        </w:rPr>
        <w:t>tion</w:t>
      </w:r>
      <w:r w:rsidR="00864063">
        <w:rPr>
          <w:rFonts w:ascii="Times New Roman" w:hAnsi="Times New Roman" w:cs="Times New Roman"/>
          <w:sz w:val="24"/>
          <w:szCs w:val="24"/>
        </w:rPr>
        <w:t xml:space="preserve"> exposure </w:t>
      </w:r>
      <w:r w:rsidR="00DC5A8C">
        <w:rPr>
          <w:rFonts w:ascii="Times New Roman" w:hAnsi="Times New Roman" w:cs="Times New Roman"/>
          <w:sz w:val="24"/>
          <w:szCs w:val="24"/>
        </w:rPr>
        <w:t>of 37 days</w:t>
      </w:r>
      <w:r w:rsidR="004B4768">
        <w:rPr>
          <w:rFonts w:ascii="Times New Roman" w:hAnsi="Times New Roman" w:cs="Times New Roman"/>
          <w:sz w:val="24"/>
          <w:szCs w:val="24"/>
        </w:rPr>
        <w:t xml:space="preserve"> </w:t>
      </w:r>
      <w:r w:rsidR="005C60DF">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5C60DF">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9" w:tooltip="Jiang, 2019 #543" w:history="1">
        <w:r w:rsidR="00352BCC">
          <w:rPr>
            <w:rFonts w:ascii="Times New Roman" w:hAnsi="Times New Roman" w:cs="Times New Roman"/>
            <w:noProof/>
            <w:sz w:val="24"/>
            <w:szCs w:val="24"/>
          </w:rPr>
          <w:t>Jiang et al., 2019</w:t>
        </w:r>
      </w:hyperlink>
      <w:r w:rsidR="00AD2343">
        <w:rPr>
          <w:rFonts w:ascii="Times New Roman" w:hAnsi="Times New Roman" w:cs="Times New Roman"/>
          <w:noProof/>
          <w:sz w:val="24"/>
          <w:szCs w:val="24"/>
        </w:rPr>
        <w:t>)</w:t>
      </w:r>
      <w:r w:rsidR="005C60DF">
        <w:rPr>
          <w:rFonts w:ascii="Times New Roman" w:hAnsi="Times New Roman" w:cs="Times New Roman"/>
          <w:sz w:val="24"/>
          <w:szCs w:val="24"/>
        </w:rPr>
        <w:fldChar w:fldCharType="end"/>
      </w:r>
      <w:r w:rsidR="00FA13C2">
        <w:rPr>
          <w:rFonts w:ascii="Times New Roman" w:hAnsi="Times New Roman" w:cs="Times New Roman"/>
          <w:sz w:val="24"/>
          <w:szCs w:val="24"/>
        </w:rPr>
        <w:t>.</w:t>
      </w:r>
      <w:r w:rsidR="00905F16">
        <w:rPr>
          <w:rFonts w:ascii="Times New Roman" w:hAnsi="Times New Roman" w:cs="Times New Roman"/>
          <w:sz w:val="24"/>
          <w:szCs w:val="24"/>
        </w:rPr>
        <w:t xml:space="preserve"> </w:t>
      </w:r>
      <w:r w:rsidR="00680147">
        <w:rPr>
          <w:rFonts w:ascii="Times New Roman" w:hAnsi="Times New Roman" w:cs="Times New Roman"/>
          <w:sz w:val="24"/>
          <w:szCs w:val="24"/>
        </w:rPr>
        <w:t xml:space="preserve">To gain insights into the effects of </w:t>
      </w:r>
      <w:r w:rsidR="004B4768">
        <w:rPr>
          <w:rFonts w:ascii="Times New Roman" w:hAnsi="Times New Roman" w:cs="Times New Roman"/>
          <w:sz w:val="24"/>
          <w:szCs w:val="24"/>
        </w:rPr>
        <w:t>longer-term</w:t>
      </w:r>
      <w:r w:rsidR="00680147">
        <w:rPr>
          <w:rFonts w:ascii="Times New Roman" w:hAnsi="Times New Roman" w:cs="Times New Roman"/>
          <w:sz w:val="24"/>
          <w:szCs w:val="24"/>
        </w:rPr>
        <w:t xml:space="preserve"> exposure</w:t>
      </w:r>
      <w:r w:rsidR="00F83673">
        <w:rPr>
          <w:rFonts w:ascii="Times New Roman" w:hAnsi="Times New Roman" w:cs="Times New Roman"/>
          <w:sz w:val="24"/>
          <w:szCs w:val="24"/>
        </w:rPr>
        <w:t xml:space="preserve"> to microgravity</w:t>
      </w:r>
      <w:r w:rsidR="00FA13C2">
        <w:rPr>
          <w:rFonts w:ascii="Times New Roman" w:hAnsi="Times New Roman" w:cs="Times New Roman"/>
          <w:sz w:val="24"/>
          <w:szCs w:val="24"/>
        </w:rPr>
        <w:t>,</w:t>
      </w:r>
      <w:r w:rsidR="00152CBC">
        <w:rPr>
          <w:rFonts w:ascii="Times New Roman" w:hAnsi="Times New Roman" w:cs="Times New Roman"/>
          <w:sz w:val="24"/>
          <w:szCs w:val="24"/>
        </w:rPr>
        <w:t xml:space="preserve"> t</w:t>
      </w:r>
      <w:r w:rsidR="001F4249">
        <w:rPr>
          <w:rFonts w:ascii="Times New Roman" w:hAnsi="Times New Roman" w:cs="Times New Roman"/>
          <w:sz w:val="24"/>
          <w:szCs w:val="24"/>
        </w:rPr>
        <w:t xml:space="preserve">he gut microbiome of </w:t>
      </w:r>
      <w:r w:rsidR="00152CBC">
        <w:rPr>
          <w:rFonts w:ascii="Times New Roman" w:hAnsi="Times New Roman" w:cs="Times New Roman"/>
          <w:sz w:val="24"/>
          <w:szCs w:val="24"/>
        </w:rPr>
        <w:t>the ISS</w:t>
      </w:r>
      <w:r w:rsidR="0032159C">
        <w:rPr>
          <w:rFonts w:ascii="Times New Roman" w:hAnsi="Times New Roman" w:cs="Times New Roman"/>
          <w:sz w:val="24"/>
          <w:szCs w:val="24"/>
        </w:rPr>
        <w:t xml:space="preserve"> group</w:t>
      </w:r>
      <w:r w:rsidR="004B4768">
        <w:rPr>
          <w:rFonts w:ascii="Times New Roman" w:hAnsi="Times New Roman" w:cs="Times New Roman"/>
          <w:sz w:val="24"/>
          <w:szCs w:val="24"/>
        </w:rPr>
        <w:t xml:space="preserve"> in the present study</w:t>
      </w:r>
      <w:r w:rsidR="00377279">
        <w:rPr>
          <w:rFonts w:ascii="Times New Roman" w:hAnsi="Times New Roman" w:cs="Times New Roman"/>
          <w:sz w:val="24"/>
          <w:szCs w:val="24"/>
        </w:rPr>
        <w:t>, wh</w:t>
      </w:r>
      <w:r w:rsidR="00C66B59">
        <w:rPr>
          <w:rFonts w:ascii="Times New Roman" w:hAnsi="Times New Roman" w:cs="Times New Roman"/>
          <w:sz w:val="24"/>
          <w:szCs w:val="24"/>
        </w:rPr>
        <w:t>ich</w:t>
      </w:r>
      <w:r w:rsidR="00377279">
        <w:rPr>
          <w:rFonts w:ascii="Times New Roman" w:hAnsi="Times New Roman" w:cs="Times New Roman"/>
          <w:sz w:val="24"/>
          <w:szCs w:val="24"/>
        </w:rPr>
        <w:t xml:space="preserve"> </w:t>
      </w:r>
      <w:r w:rsidR="00032FC3" w:rsidRPr="00A21344">
        <w:rPr>
          <w:rFonts w:ascii="Times New Roman" w:hAnsi="Times New Roman" w:cs="Times New Roman"/>
          <w:sz w:val="24"/>
          <w:szCs w:val="24"/>
        </w:rPr>
        <w:t xml:space="preserve">remained </w:t>
      </w:r>
      <w:r w:rsidR="00DB6287">
        <w:rPr>
          <w:rFonts w:ascii="Times New Roman" w:hAnsi="Times New Roman" w:cs="Times New Roman"/>
          <w:sz w:val="24"/>
          <w:szCs w:val="24"/>
        </w:rPr>
        <w:t>i</w:t>
      </w:r>
      <w:r w:rsidR="00032FC3" w:rsidRPr="00A21344">
        <w:rPr>
          <w:rFonts w:ascii="Times New Roman" w:hAnsi="Times New Roman" w:cs="Times New Roman"/>
          <w:sz w:val="24"/>
          <w:szCs w:val="24"/>
        </w:rPr>
        <w:t>n the</w:t>
      </w:r>
      <w:r w:rsidR="00DB6287">
        <w:rPr>
          <w:rFonts w:ascii="Times New Roman" w:hAnsi="Times New Roman" w:cs="Times New Roman"/>
          <w:sz w:val="24"/>
          <w:szCs w:val="24"/>
        </w:rPr>
        <w:t xml:space="preserve"> International Space Station</w:t>
      </w:r>
      <w:r w:rsidR="00032FC3" w:rsidRPr="00A21344">
        <w:rPr>
          <w:rFonts w:ascii="Times New Roman" w:hAnsi="Times New Roman" w:cs="Times New Roman"/>
          <w:sz w:val="24"/>
          <w:szCs w:val="24"/>
        </w:rPr>
        <w:t xml:space="preserve"> </w:t>
      </w:r>
      <w:r w:rsidR="00DB6287">
        <w:rPr>
          <w:rFonts w:ascii="Times New Roman" w:hAnsi="Times New Roman" w:cs="Times New Roman"/>
          <w:sz w:val="24"/>
          <w:szCs w:val="24"/>
        </w:rPr>
        <w:t>until termination</w:t>
      </w:r>
      <w:r w:rsidR="004B4768">
        <w:rPr>
          <w:rFonts w:ascii="Times New Roman" w:hAnsi="Times New Roman" w:cs="Times New Roman"/>
          <w:sz w:val="24"/>
          <w:szCs w:val="24"/>
        </w:rPr>
        <w:t xml:space="preserve"> (</w:t>
      </w:r>
      <w:r w:rsidR="00DD2AB3">
        <w:rPr>
          <w:rFonts w:ascii="Times New Roman" w:hAnsi="Times New Roman" w:cs="Times New Roman"/>
          <w:sz w:val="24"/>
          <w:szCs w:val="24"/>
        </w:rPr>
        <w:t>w</w:t>
      </w:r>
      <w:r w:rsidR="004B4768">
        <w:rPr>
          <w:rFonts w:ascii="Times New Roman" w:hAnsi="Times New Roman" w:cs="Times New Roman"/>
          <w:sz w:val="24"/>
          <w:szCs w:val="24"/>
        </w:rPr>
        <w:t>eek 9)</w:t>
      </w:r>
      <w:r w:rsidR="00032FC3" w:rsidRPr="00A21344">
        <w:rPr>
          <w:rFonts w:ascii="Times New Roman" w:hAnsi="Times New Roman" w:cs="Times New Roman"/>
          <w:sz w:val="24"/>
          <w:szCs w:val="24"/>
        </w:rPr>
        <w:t>,</w:t>
      </w:r>
      <w:r w:rsidR="00C66B59">
        <w:rPr>
          <w:rFonts w:ascii="Times New Roman" w:hAnsi="Times New Roman" w:cs="Times New Roman"/>
          <w:sz w:val="24"/>
          <w:szCs w:val="24"/>
        </w:rPr>
        <w:t xml:space="preserve"> </w:t>
      </w:r>
      <w:r w:rsidR="00377279">
        <w:rPr>
          <w:rFonts w:ascii="Times New Roman" w:hAnsi="Times New Roman" w:cs="Times New Roman"/>
          <w:sz w:val="24"/>
          <w:szCs w:val="24"/>
        </w:rPr>
        <w:t xml:space="preserve">was compared to its </w:t>
      </w:r>
      <w:r w:rsidR="00C66B59">
        <w:rPr>
          <w:rFonts w:ascii="Times New Roman" w:hAnsi="Times New Roman" w:cs="Times New Roman"/>
          <w:sz w:val="24"/>
          <w:szCs w:val="24"/>
        </w:rPr>
        <w:t xml:space="preserve">terrestrial </w:t>
      </w:r>
      <w:r w:rsidR="00377279">
        <w:rPr>
          <w:rFonts w:ascii="Times New Roman" w:hAnsi="Times New Roman" w:cs="Times New Roman"/>
          <w:sz w:val="24"/>
          <w:szCs w:val="24"/>
        </w:rPr>
        <w:t xml:space="preserve">corresponding </w:t>
      </w:r>
      <w:r w:rsidR="00032FC3" w:rsidRPr="00A21344">
        <w:rPr>
          <w:rFonts w:ascii="Times New Roman" w:hAnsi="Times New Roman" w:cs="Times New Roman"/>
          <w:sz w:val="24"/>
          <w:szCs w:val="24"/>
        </w:rPr>
        <w:t>ground contro</w:t>
      </w:r>
      <w:r w:rsidR="0075186E">
        <w:rPr>
          <w:rFonts w:ascii="Times New Roman" w:hAnsi="Times New Roman" w:cs="Times New Roman"/>
          <w:sz w:val="24"/>
          <w:szCs w:val="24"/>
        </w:rPr>
        <w:t>l</w:t>
      </w:r>
      <w:r w:rsidR="004B4768">
        <w:rPr>
          <w:rFonts w:ascii="Times New Roman" w:hAnsi="Times New Roman" w:cs="Times New Roman"/>
          <w:sz w:val="24"/>
          <w:szCs w:val="24"/>
        </w:rPr>
        <w:t>,</w:t>
      </w:r>
      <w:r w:rsidR="0075186E">
        <w:rPr>
          <w:rFonts w:ascii="Times New Roman" w:hAnsi="Times New Roman" w:cs="Times New Roman"/>
          <w:sz w:val="24"/>
          <w:szCs w:val="24"/>
        </w:rPr>
        <w:t xml:space="preserve"> </w:t>
      </w:r>
      <w:r w:rsidR="00EE3BD3">
        <w:rPr>
          <w:rFonts w:ascii="Times New Roman" w:hAnsi="Times New Roman" w:cs="Times New Roman"/>
          <w:sz w:val="24"/>
          <w:szCs w:val="24"/>
        </w:rPr>
        <w:t>ISS_G</w:t>
      </w:r>
      <w:r w:rsidR="0032159C">
        <w:rPr>
          <w:rFonts w:ascii="Times New Roman" w:hAnsi="Times New Roman" w:cs="Times New Roman"/>
          <w:sz w:val="24"/>
          <w:szCs w:val="24"/>
        </w:rPr>
        <w:t>.</w:t>
      </w:r>
      <w:r w:rsidR="001F4249">
        <w:rPr>
          <w:rFonts w:ascii="Times New Roman" w:hAnsi="Times New Roman" w:cs="Times New Roman"/>
          <w:sz w:val="24"/>
          <w:szCs w:val="24"/>
        </w:rPr>
        <w:t xml:space="preserve"> </w:t>
      </w:r>
      <w:r w:rsidR="0050785D">
        <w:rPr>
          <w:rFonts w:ascii="Times New Roman" w:hAnsi="Times New Roman" w:cs="Times New Roman"/>
          <w:sz w:val="24"/>
          <w:szCs w:val="24"/>
        </w:rPr>
        <w:t xml:space="preserve">Fecal </w:t>
      </w:r>
      <w:r w:rsidR="00FD6C2A">
        <w:rPr>
          <w:rFonts w:ascii="Times New Roman" w:hAnsi="Times New Roman" w:cs="Times New Roman"/>
          <w:sz w:val="24"/>
          <w:szCs w:val="24"/>
        </w:rPr>
        <w:t xml:space="preserve">samples </w:t>
      </w:r>
      <w:r w:rsidR="005C6DD9">
        <w:rPr>
          <w:rFonts w:ascii="Times New Roman" w:hAnsi="Times New Roman" w:cs="Times New Roman"/>
          <w:sz w:val="24"/>
          <w:szCs w:val="24"/>
        </w:rPr>
        <w:t xml:space="preserve">were </w:t>
      </w:r>
      <w:r w:rsidR="004B4768">
        <w:rPr>
          <w:rFonts w:ascii="Times New Roman" w:hAnsi="Times New Roman" w:cs="Times New Roman"/>
          <w:sz w:val="24"/>
          <w:szCs w:val="24"/>
        </w:rPr>
        <w:t xml:space="preserve">collected </w:t>
      </w:r>
      <w:r w:rsidR="00FE7FE8">
        <w:rPr>
          <w:rFonts w:ascii="Times New Roman" w:hAnsi="Times New Roman" w:cs="Times New Roman"/>
          <w:sz w:val="24"/>
          <w:szCs w:val="24"/>
        </w:rPr>
        <w:t xml:space="preserve">at necropsy </w:t>
      </w:r>
      <w:r w:rsidR="006058EC">
        <w:rPr>
          <w:rFonts w:ascii="Times New Roman" w:hAnsi="Times New Roman" w:cs="Times New Roman"/>
          <w:sz w:val="24"/>
          <w:szCs w:val="24"/>
        </w:rPr>
        <w:t>at</w:t>
      </w:r>
      <w:r w:rsidR="00652483">
        <w:rPr>
          <w:rFonts w:ascii="Times New Roman" w:hAnsi="Times New Roman" w:cs="Times New Roman"/>
          <w:sz w:val="24"/>
          <w:szCs w:val="24"/>
        </w:rPr>
        <w:t xml:space="preserve"> </w:t>
      </w:r>
      <w:r w:rsidR="0075186E">
        <w:rPr>
          <w:rFonts w:ascii="Times New Roman" w:hAnsi="Times New Roman" w:cs="Times New Roman"/>
          <w:sz w:val="24"/>
          <w:szCs w:val="24"/>
        </w:rPr>
        <w:t xml:space="preserve">termination </w:t>
      </w:r>
      <w:r w:rsidR="002328C4">
        <w:rPr>
          <w:rFonts w:ascii="Times New Roman" w:hAnsi="Times New Roman" w:cs="Times New Roman"/>
          <w:sz w:val="24"/>
          <w:szCs w:val="24"/>
        </w:rPr>
        <w:t>after euthanasia</w:t>
      </w:r>
      <w:r w:rsidR="0075186E">
        <w:rPr>
          <w:rFonts w:ascii="Times New Roman" w:hAnsi="Times New Roman" w:cs="Times New Roman"/>
          <w:sz w:val="24"/>
          <w:szCs w:val="24"/>
        </w:rPr>
        <w:t>.</w:t>
      </w:r>
      <w:r w:rsidR="00B04D94">
        <w:rPr>
          <w:rFonts w:ascii="Times New Roman" w:hAnsi="Times New Roman" w:cs="Times New Roman"/>
          <w:sz w:val="24"/>
          <w:szCs w:val="24"/>
        </w:rPr>
        <w:t xml:space="preserve"> </w:t>
      </w:r>
      <w:r w:rsidR="00272CC6">
        <w:rPr>
          <w:rFonts w:ascii="Times New Roman" w:hAnsi="Times New Roman" w:cs="Times New Roman"/>
          <w:sz w:val="24"/>
          <w:szCs w:val="24"/>
        </w:rPr>
        <w:t>Evaluation of the microbiome</w:t>
      </w:r>
      <w:r w:rsidR="007476BF">
        <w:rPr>
          <w:rFonts w:ascii="Times New Roman" w:hAnsi="Times New Roman" w:cs="Times New Roman"/>
          <w:sz w:val="24"/>
          <w:szCs w:val="24"/>
        </w:rPr>
        <w:t xml:space="preserve"> diversity</w:t>
      </w:r>
      <w:r w:rsidR="002328C4">
        <w:rPr>
          <w:rFonts w:ascii="Times New Roman" w:hAnsi="Times New Roman" w:cs="Times New Roman"/>
          <w:sz w:val="24"/>
          <w:szCs w:val="24"/>
        </w:rPr>
        <w:t xml:space="preserve"> via 16S rRNA amplicon sequencing</w:t>
      </w:r>
      <w:r w:rsidR="007476BF">
        <w:rPr>
          <w:rFonts w:ascii="Times New Roman" w:hAnsi="Times New Roman" w:cs="Times New Roman"/>
          <w:sz w:val="24"/>
          <w:szCs w:val="24"/>
        </w:rPr>
        <w:t xml:space="preserve"> of the ISS group</w:t>
      </w:r>
      <w:r w:rsidR="00487354">
        <w:rPr>
          <w:rFonts w:ascii="Times New Roman" w:hAnsi="Times New Roman" w:cs="Times New Roman"/>
          <w:sz w:val="24"/>
          <w:szCs w:val="24"/>
        </w:rPr>
        <w:t xml:space="preserve"> </w:t>
      </w:r>
      <w:r w:rsidR="007476BF">
        <w:rPr>
          <w:rFonts w:ascii="Times New Roman" w:hAnsi="Times New Roman" w:cs="Times New Roman"/>
          <w:sz w:val="24"/>
          <w:szCs w:val="24"/>
        </w:rPr>
        <w:t>and its corresponding ground control</w:t>
      </w:r>
      <w:r w:rsidR="00487354">
        <w:rPr>
          <w:rFonts w:ascii="Times New Roman" w:hAnsi="Times New Roman" w:cs="Times New Roman"/>
          <w:sz w:val="24"/>
          <w:szCs w:val="24"/>
        </w:rPr>
        <w:t>, ISS_G</w:t>
      </w:r>
      <w:r w:rsidR="007476BF">
        <w:rPr>
          <w:rFonts w:ascii="Times New Roman" w:hAnsi="Times New Roman" w:cs="Times New Roman"/>
          <w:sz w:val="24"/>
          <w:szCs w:val="24"/>
        </w:rPr>
        <w:t xml:space="preserve">, </w:t>
      </w:r>
      <w:r w:rsidR="00272CC6">
        <w:rPr>
          <w:rFonts w:ascii="Times New Roman" w:hAnsi="Times New Roman" w:cs="Times New Roman"/>
          <w:sz w:val="24"/>
          <w:szCs w:val="24"/>
        </w:rPr>
        <w:t>revealed</w:t>
      </w:r>
      <w:r w:rsidR="00F37734" w:rsidRPr="00A21344">
        <w:rPr>
          <w:rFonts w:ascii="Times New Roman" w:hAnsi="Times New Roman" w:cs="Times New Roman"/>
          <w:color w:val="000000" w:themeColor="text1"/>
          <w:sz w:val="24"/>
          <w:szCs w:val="24"/>
        </w:rPr>
        <w:t xml:space="preserve"> </w:t>
      </w:r>
      <w:r w:rsidR="00F37734">
        <w:rPr>
          <w:rFonts w:ascii="Times New Roman" w:hAnsi="Times New Roman" w:cs="Times New Roman"/>
          <w:color w:val="000000" w:themeColor="text1"/>
          <w:sz w:val="24"/>
          <w:szCs w:val="24"/>
        </w:rPr>
        <w:t xml:space="preserve">statistically significant </w:t>
      </w:r>
      <w:r w:rsidR="00F37734" w:rsidRPr="00A21344">
        <w:rPr>
          <w:rFonts w:ascii="Times New Roman" w:hAnsi="Times New Roman" w:cs="Times New Roman"/>
          <w:color w:val="000000" w:themeColor="text1"/>
          <w:sz w:val="24"/>
          <w:szCs w:val="24"/>
        </w:rPr>
        <w:t>increases</w:t>
      </w:r>
      <w:r w:rsidR="00194F19">
        <w:rPr>
          <w:rFonts w:ascii="Times New Roman" w:hAnsi="Times New Roman" w:cs="Times New Roman"/>
          <w:color w:val="000000" w:themeColor="text1"/>
          <w:sz w:val="24"/>
          <w:szCs w:val="24"/>
        </w:rPr>
        <w:t xml:space="preserve"> in</w:t>
      </w:r>
      <w:r w:rsidR="00F37734" w:rsidRPr="00A21344">
        <w:rPr>
          <w:rFonts w:ascii="Times New Roman" w:hAnsi="Times New Roman" w:cs="Times New Roman"/>
          <w:color w:val="000000" w:themeColor="text1"/>
          <w:sz w:val="24"/>
          <w:szCs w:val="24"/>
        </w:rPr>
        <w:t xml:space="preserve"> </w:t>
      </w:r>
      <w:r w:rsidR="007842C4">
        <w:rPr>
          <w:rFonts w:ascii="Times New Roman" w:hAnsi="Times New Roman" w:cs="Times New Roman"/>
          <w:color w:val="000000" w:themeColor="text1"/>
          <w:sz w:val="24"/>
          <w:szCs w:val="24"/>
        </w:rPr>
        <w:t xml:space="preserve">overall </w:t>
      </w:r>
      <w:r w:rsidR="00F37734" w:rsidRPr="00A21344">
        <w:rPr>
          <w:rFonts w:ascii="Times New Roman" w:hAnsi="Times New Roman" w:cs="Times New Roman"/>
          <w:color w:val="000000" w:themeColor="text1"/>
          <w:sz w:val="24"/>
          <w:szCs w:val="24"/>
        </w:rPr>
        <w:t>alpha</w:t>
      </w:r>
      <w:r w:rsidR="00F37734">
        <w:rPr>
          <w:rFonts w:ascii="Times New Roman" w:hAnsi="Times New Roman" w:cs="Times New Roman"/>
          <w:color w:val="000000" w:themeColor="text1"/>
          <w:sz w:val="24"/>
          <w:szCs w:val="24"/>
        </w:rPr>
        <w:t xml:space="preserve"> and </w:t>
      </w:r>
      <w:r w:rsidR="00F37734" w:rsidRPr="00A21344">
        <w:rPr>
          <w:rFonts w:ascii="Times New Roman" w:hAnsi="Times New Roman" w:cs="Times New Roman"/>
          <w:color w:val="000000" w:themeColor="text1"/>
          <w:sz w:val="24"/>
          <w:szCs w:val="24"/>
        </w:rPr>
        <w:t>beta diversity</w:t>
      </w:r>
      <w:r w:rsidR="00680147">
        <w:rPr>
          <w:rFonts w:ascii="Times New Roman" w:hAnsi="Times New Roman" w:cs="Times New Roman"/>
          <w:color w:val="000000" w:themeColor="text1"/>
          <w:sz w:val="24"/>
          <w:szCs w:val="24"/>
        </w:rPr>
        <w:t xml:space="preserve"> compared to the ISS_G control group</w:t>
      </w:r>
      <w:r w:rsidR="007D198C">
        <w:rPr>
          <w:rFonts w:ascii="Times New Roman" w:hAnsi="Times New Roman" w:cs="Times New Roman"/>
          <w:color w:val="000000" w:themeColor="text1"/>
          <w:sz w:val="24"/>
          <w:szCs w:val="24"/>
        </w:rPr>
        <w:t xml:space="preserve"> </w:t>
      </w:r>
      <w:r w:rsidR="007D198C">
        <w:rPr>
          <w:rFonts w:ascii="Times New Roman" w:hAnsi="Times New Roman" w:cs="Times New Roman"/>
          <w:sz w:val="24"/>
          <w:szCs w:val="24"/>
        </w:rPr>
        <w:t>as previously observed</w:t>
      </w:r>
      <w:r w:rsidR="004045B4">
        <w:rPr>
          <w:rFonts w:ascii="Times New Roman" w:hAnsi="Times New Roman" w:cs="Times New Roman"/>
          <w:sz w:val="24"/>
          <w:szCs w:val="24"/>
        </w:rPr>
        <w:t xml:space="preserve"> </w:t>
      </w:r>
      <w:r w:rsidR="007D198C">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7D198C">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9" w:tooltip="Jiang, 2019 #543" w:history="1">
        <w:r w:rsidR="00352BCC">
          <w:rPr>
            <w:rFonts w:ascii="Times New Roman" w:hAnsi="Times New Roman" w:cs="Times New Roman"/>
            <w:noProof/>
            <w:sz w:val="24"/>
            <w:szCs w:val="24"/>
          </w:rPr>
          <w:t>Jiang et al., 2019</w:t>
        </w:r>
      </w:hyperlink>
      <w:r w:rsidR="00AD2343">
        <w:rPr>
          <w:rFonts w:ascii="Times New Roman" w:hAnsi="Times New Roman" w:cs="Times New Roman"/>
          <w:noProof/>
          <w:sz w:val="24"/>
          <w:szCs w:val="24"/>
        </w:rPr>
        <w:t>)</w:t>
      </w:r>
      <w:r w:rsidR="007D198C">
        <w:rPr>
          <w:rFonts w:ascii="Times New Roman" w:hAnsi="Times New Roman" w:cs="Times New Roman"/>
          <w:sz w:val="24"/>
          <w:szCs w:val="24"/>
        </w:rPr>
        <w:fldChar w:fldCharType="end"/>
      </w:r>
      <w:r w:rsidR="007D198C">
        <w:rPr>
          <w:rFonts w:ascii="Times New Roman" w:hAnsi="Times New Roman" w:cs="Times New Roman"/>
          <w:color w:val="000000" w:themeColor="text1"/>
          <w:sz w:val="24"/>
          <w:szCs w:val="24"/>
        </w:rPr>
        <w:t xml:space="preserve">, </w:t>
      </w:r>
      <w:r w:rsidR="00D675C9">
        <w:rPr>
          <w:rFonts w:ascii="Times New Roman" w:hAnsi="Times New Roman" w:cs="Times New Roman"/>
          <w:color w:val="000000" w:themeColor="text1"/>
          <w:sz w:val="24"/>
          <w:szCs w:val="24"/>
        </w:rPr>
        <w:t xml:space="preserve">albeit </w:t>
      </w:r>
      <w:r w:rsidR="00680147">
        <w:rPr>
          <w:rFonts w:ascii="Times New Roman" w:hAnsi="Times New Roman" w:cs="Times New Roman"/>
          <w:color w:val="000000" w:themeColor="text1"/>
          <w:sz w:val="24"/>
          <w:szCs w:val="24"/>
        </w:rPr>
        <w:t xml:space="preserve">with </w:t>
      </w:r>
      <w:r w:rsidR="00D675C9">
        <w:rPr>
          <w:rFonts w:ascii="Times New Roman" w:hAnsi="Times New Roman" w:cs="Times New Roman"/>
          <w:color w:val="000000" w:themeColor="text1"/>
          <w:sz w:val="24"/>
          <w:szCs w:val="24"/>
        </w:rPr>
        <w:t>no change in genera</w:t>
      </w:r>
      <w:r w:rsidR="00F37734" w:rsidRPr="00A21344">
        <w:rPr>
          <w:rFonts w:ascii="Times New Roman" w:hAnsi="Times New Roman" w:cs="Times New Roman"/>
          <w:color w:val="000000" w:themeColor="text1"/>
          <w:sz w:val="24"/>
          <w:szCs w:val="24"/>
        </w:rPr>
        <w:t xml:space="preserve"> </w:t>
      </w:r>
      <w:r w:rsidR="00174132">
        <w:rPr>
          <w:rFonts w:ascii="Times New Roman" w:hAnsi="Times New Roman" w:cs="Times New Roman"/>
          <w:color w:val="000000" w:themeColor="text1"/>
          <w:sz w:val="24"/>
          <w:szCs w:val="24"/>
        </w:rPr>
        <w:t>richness</w:t>
      </w:r>
      <w:r w:rsidR="004A2B5E">
        <w:rPr>
          <w:rFonts w:ascii="Times New Roman" w:hAnsi="Times New Roman" w:cs="Times New Roman"/>
          <w:color w:val="000000" w:themeColor="text1"/>
          <w:sz w:val="24"/>
          <w:szCs w:val="24"/>
        </w:rPr>
        <w:t>, that were correlated</w:t>
      </w:r>
      <w:r w:rsidR="0012385B">
        <w:rPr>
          <w:rFonts w:ascii="Times New Roman" w:hAnsi="Times New Roman" w:cs="Times New Roman"/>
          <w:color w:val="000000" w:themeColor="text1"/>
          <w:sz w:val="24"/>
          <w:szCs w:val="24"/>
        </w:rPr>
        <w:t xml:space="preserve"> with microgravity exposure</w:t>
      </w:r>
      <w:r w:rsidR="00F37734">
        <w:rPr>
          <w:rFonts w:ascii="Times New Roman" w:hAnsi="Times New Roman" w:cs="Times New Roman"/>
          <w:color w:val="000000" w:themeColor="text1"/>
          <w:sz w:val="24"/>
          <w:szCs w:val="24"/>
        </w:rPr>
        <w:t xml:space="preserve"> </w:t>
      </w:r>
      <w:r w:rsidR="00F16561">
        <w:rPr>
          <w:rFonts w:ascii="Times New Roman" w:hAnsi="Times New Roman" w:cs="Times New Roman"/>
          <w:color w:val="000000" w:themeColor="text1"/>
          <w:sz w:val="24"/>
          <w:szCs w:val="24"/>
        </w:rPr>
        <w:t>(Figure 1)</w:t>
      </w:r>
      <w:r w:rsidR="00187946">
        <w:rPr>
          <w:rFonts w:ascii="Times New Roman" w:hAnsi="Times New Roman" w:cs="Times New Roman"/>
          <w:color w:val="000000" w:themeColor="text1"/>
          <w:sz w:val="24"/>
          <w:szCs w:val="24"/>
        </w:rPr>
        <w:t>.</w:t>
      </w:r>
      <w:r w:rsidR="00155135">
        <w:rPr>
          <w:rFonts w:ascii="Times New Roman" w:hAnsi="Times New Roman" w:cs="Times New Roman"/>
          <w:color w:val="000000" w:themeColor="text1"/>
          <w:sz w:val="24"/>
          <w:szCs w:val="24"/>
        </w:rPr>
        <w:t xml:space="preserve"> Hill number</w:t>
      </w:r>
      <w:r w:rsidR="00C64FB3">
        <w:rPr>
          <w:rFonts w:ascii="Times New Roman" w:hAnsi="Times New Roman" w:cs="Times New Roman"/>
          <w:color w:val="000000" w:themeColor="text1"/>
          <w:sz w:val="24"/>
          <w:szCs w:val="24"/>
        </w:rPr>
        <w:t xml:space="preserve"> </w:t>
      </w:r>
      <w:r w:rsidR="0012385B">
        <w:rPr>
          <w:rFonts w:ascii="Times New Roman" w:hAnsi="Times New Roman" w:cs="Times New Roman"/>
          <w:color w:val="000000" w:themeColor="text1"/>
          <w:sz w:val="24"/>
          <w:szCs w:val="24"/>
        </w:rPr>
        <w:t xml:space="preserve">analysis </w:t>
      </w:r>
      <w:r w:rsidR="008A6F93">
        <w:rPr>
          <w:rFonts w:ascii="Times New Roman" w:hAnsi="Times New Roman" w:cs="Times New Roman"/>
          <w:color w:val="000000" w:themeColor="text1"/>
          <w:sz w:val="24"/>
          <w:szCs w:val="24"/>
        </w:rPr>
        <w:t>determined</w:t>
      </w:r>
      <w:r w:rsidR="00155135">
        <w:rPr>
          <w:rFonts w:ascii="Times New Roman" w:hAnsi="Times New Roman" w:cs="Times New Roman"/>
          <w:color w:val="000000" w:themeColor="text1"/>
          <w:sz w:val="24"/>
          <w:szCs w:val="24"/>
        </w:rPr>
        <w:t xml:space="preserve"> </w:t>
      </w:r>
      <w:r w:rsidR="007337B4">
        <w:rPr>
          <w:rFonts w:ascii="Times New Roman" w:hAnsi="Times New Roman" w:cs="Times New Roman"/>
          <w:color w:val="000000" w:themeColor="text1"/>
          <w:sz w:val="24"/>
          <w:szCs w:val="24"/>
        </w:rPr>
        <w:t>a mean of 72 genera</w:t>
      </w:r>
      <w:r w:rsidR="00155135">
        <w:rPr>
          <w:rFonts w:ascii="Times New Roman" w:hAnsi="Times New Roman" w:cs="Times New Roman"/>
          <w:color w:val="000000" w:themeColor="text1"/>
          <w:sz w:val="24"/>
          <w:szCs w:val="24"/>
        </w:rPr>
        <w:t>, genera richness,</w:t>
      </w:r>
      <w:r w:rsidR="00D17E81">
        <w:rPr>
          <w:rFonts w:ascii="Times New Roman" w:hAnsi="Times New Roman" w:cs="Times New Roman"/>
          <w:color w:val="000000" w:themeColor="text1"/>
          <w:sz w:val="24"/>
          <w:szCs w:val="24"/>
        </w:rPr>
        <w:t xml:space="preserve"> that</w:t>
      </w:r>
      <w:r w:rsidR="007337B4">
        <w:rPr>
          <w:rFonts w:ascii="Times New Roman" w:hAnsi="Times New Roman" w:cs="Times New Roman"/>
          <w:color w:val="000000" w:themeColor="text1"/>
          <w:sz w:val="24"/>
          <w:szCs w:val="24"/>
        </w:rPr>
        <w:t xml:space="preserve"> were detected</w:t>
      </w:r>
      <w:r w:rsidR="00487354">
        <w:rPr>
          <w:rFonts w:ascii="Times New Roman" w:hAnsi="Times New Roman" w:cs="Times New Roman"/>
          <w:color w:val="000000" w:themeColor="text1"/>
          <w:sz w:val="24"/>
          <w:szCs w:val="24"/>
        </w:rPr>
        <w:t xml:space="preserve"> in the ISS group</w:t>
      </w:r>
      <w:r w:rsidR="007337B4">
        <w:rPr>
          <w:rFonts w:ascii="Times New Roman" w:hAnsi="Times New Roman" w:cs="Times New Roman"/>
          <w:color w:val="000000" w:themeColor="text1"/>
          <w:sz w:val="24"/>
          <w:szCs w:val="24"/>
        </w:rPr>
        <w:t xml:space="preserve"> relative to 7</w:t>
      </w:r>
      <w:r w:rsidR="006D7D8A">
        <w:rPr>
          <w:rFonts w:ascii="Times New Roman" w:hAnsi="Times New Roman" w:cs="Times New Roman"/>
          <w:color w:val="000000" w:themeColor="text1"/>
          <w:sz w:val="24"/>
          <w:szCs w:val="24"/>
        </w:rPr>
        <w:t>3</w:t>
      </w:r>
      <w:r w:rsidR="007337B4">
        <w:rPr>
          <w:rFonts w:ascii="Times New Roman" w:hAnsi="Times New Roman" w:cs="Times New Roman"/>
          <w:color w:val="000000" w:themeColor="text1"/>
          <w:sz w:val="24"/>
          <w:szCs w:val="24"/>
        </w:rPr>
        <w:t xml:space="preserve"> genera </w:t>
      </w:r>
      <w:r w:rsidR="0028302B">
        <w:rPr>
          <w:rFonts w:ascii="Times New Roman" w:hAnsi="Times New Roman" w:cs="Times New Roman"/>
          <w:color w:val="000000" w:themeColor="text1"/>
          <w:sz w:val="24"/>
          <w:szCs w:val="24"/>
        </w:rPr>
        <w:t xml:space="preserve">in the </w:t>
      </w:r>
      <w:r w:rsidR="007337B4">
        <w:rPr>
          <w:rFonts w:ascii="Times New Roman" w:hAnsi="Times New Roman" w:cs="Times New Roman"/>
          <w:color w:val="000000" w:themeColor="text1"/>
          <w:sz w:val="24"/>
          <w:szCs w:val="24"/>
        </w:rPr>
        <w:t>ISS_G</w:t>
      </w:r>
      <w:r w:rsidR="001A63E6">
        <w:rPr>
          <w:rFonts w:ascii="Times New Roman" w:hAnsi="Times New Roman" w:cs="Times New Roman"/>
          <w:color w:val="000000" w:themeColor="text1"/>
          <w:sz w:val="24"/>
          <w:szCs w:val="24"/>
        </w:rPr>
        <w:t xml:space="preserve"> </w:t>
      </w:r>
      <w:r w:rsidR="00010D67">
        <w:rPr>
          <w:rFonts w:ascii="Times New Roman" w:hAnsi="Times New Roman" w:cs="Times New Roman"/>
          <w:color w:val="000000" w:themeColor="text1"/>
          <w:sz w:val="24"/>
          <w:szCs w:val="24"/>
        </w:rPr>
        <w:t>(Fig</w:t>
      </w:r>
      <w:r w:rsidR="003425B8">
        <w:rPr>
          <w:rFonts w:ascii="Times New Roman" w:hAnsi="Times New Roman" w:cs="Times New Roman"/>
          <w:color w:val="000000" w:themeColor="text1"/>
          <w:sz w:val="24"/>
          <w:szCs w:val="24"/>
        </w:rPr>
        <w:t>ure</w:t>
      </w:r>
      <w:r w:rsidR="00010D67">
        <w:rPr>
          <w:rFonts w:ascii="Times New Roman" w:hAnsi="Times New Roman" w:cs="Times New Roman"/>
          <w:color w:val="000000" w:themeColor="text1"/>
          <w:sz w:val="24"/>
          <w:szCs w:val="24"/>
        </w:rPr>
        <w:t xml:space="preserve"> </w:t>
      </w:r>
      <w:r w:rsidR="00774133">
        <w:rPr>
          <w:rFonts w:ascii="Times New Roman" w:hAnsi="Times New Roman" w:cs="Times New Roman"/>
          <w:color w:val="000000" w:themeColor="text1"/>
          <w:sz w:val="24"/>
          <w:szCs w:val="24"/>
        </w:rPr>
        <w:t>2</w:t>
      </w:r>
      <w:r w:rsidR="004045B4">
        <w:rPr>
          <w:rFonts w:ascii="Times New Roman" w:hAnsi="Times New Roman" w:cs="Times New Roman"/>
          <w:color w:val="000000" w:themeColor="text1"/>
          <w:sz w:val="24"/>
          <w:szCs w:val="24"/>
        </w:rPr>
        <w:t>A</w:t>
      </w:r>
      <w:r w:rsidR="00F978E9">
        <w:rPr>
          <w:rFonts w:ascii="Times New Roman" w:hAnsi="Times New Roman" w:cs="Times New Roman"/>
          <w:color w:val="000000" w:themeColor="text1"/>
          <w:sz w:val="24"/>
          <w:szCs w:val="24"/>
        </w:rPr>
        <w:t>)</w:t>
      </w:r>
      <w:r w:rsidR="00487354">
        <w:rPr>
          <w:rFonts w:ascii="Times New Roman" w:hAnsi="Times New Roman" w:cs="Times New Roman"/>
          <w:color w:val="000000" w:themeColor="text1"/>
          <w:sz w:val="24"/>
          <w:szCs w:val="24"/>
        </w:rPr>
        <w:t>.</w:t>
      </w:r>
      <w:r w:rsidR="007337B4">
        <w:rPr>
          <w:rFonts w:ascii="Times New Roman" w:hAnsi="Times New Roman" w:cs="Times New Roman"/>
          <w:color w:val="000000" w:themeColor="text1"/>
          <w:sz w:val="24"/>
          <w:szCs w:val="24"/>
        </w:rPr>
        <w:t xml:space="preserve"> </w:t>
      </w:r>
      <w:r w:rsidR="001A63E6">
        <w:rPr>
          <w:rFonts w:ascii="Times New Roman" w:hAnsi="Times New Roman" w:cs="Times New Roman"/>
          <w:color w:val="000000" w:themeColor="text1"/>
          <w:sz w:val="24"/>
          <w:szCs w:val="24"/>
        </w:rPr>
        <w:t xml:space="preserve">However, </w:t>
      </w:r>
      <w:r w:rsidR="000E4E2C">
        <w:rPr>
          <w:rFonts w:ascii="Times New Roman" w:hAnsi="Times New Roman" w:cs="Times New Roman"/>
          <w:color w:val="000000" w:themeColor="text1"/>
          <w:sz w:val="24"/>
          <w:szCs w:val="24"/>
        </w:rPr>
        <w:t>the observed</w:t>
      </w:r>
      <w:r w:rsidR="002071D3">
        <w:rPr>
          <w:rFonts w:ascii="Times New Roman" w:hAnsi="Times New Roman" w:cs="Times New Roman"/>
          <w:color w:val="000000" w:themeColor="text1"/>
          <w:sz w:val="24"/>
          <w:szCs w:val="24"/>
        </w:rPr>
        <w:t xml:space="preserve"> Hill numbers </w:t>
      </w:r>
      <w:r w:rsidR="002328C4">
        <w:rPr>
          <w:rFonts w:ascii="Times New Roman" w:hAnsi="Times New Roman" w:cs="Times New Roman"/>
          <w:color w:val="000000" w:themeColor="text1"/>
          <w:sz w:val="24"/>
          <w:szCs w:val="24"/>
        </w:rPr>
        <w:t>calculated using the</w:t>
      </w:r>
      <w:r w:rsidR="000E4E2C">
        <w:rPr>
          <w:rFonts w:ascii="Times New Roman" w:hAnsi="Times New Roman" w:cs="Times New Roman"/>
          <w:color w:val="000000" w:themeColor="text1"/>
          <w:sz w:val="24"/>
          <w:szCs w:val="24"/>
        </w:rPr>
        <w:t xml:space="preserve"> </w:t>
      </w:r>
      <w:r w:rsidR="003D53FC">
        <w:rPr>
          <w:rFonts w:ascii="Times New Roman" w:hAnsi="Times New Roman" w:cs="Times New Roman"/>
          <w:color w:val="000000" w:themeColor="text1"/>
          <w:sz w:val="24"/>
          <w:szCs w:val="24"/>
        </w:rPr>
        <w:t>Shannon</w:t>
      </w:r>
      <w:r w:rsidR="002328C4">
        <w:rPr>
          <w:rFonts w:ascii="Times New Roman" w:hAnsi="Times New Roman" w:cs="Times New Roman"/>
          <w:color w:val="000000" w:themeColor="text1"/>
          <w:sz w:val="24"/>
          <w:szCs w:val="24"/>
        </w:rPr>
        <w:t xml:space="preserve"> Diversity index</w:t>
      </w:r>
      <w:r w:rsidR="002665E4">
        <w:rPr>
          <w:rFonts w:ascii="Times New Roman" w:hAnsi="Times New Roman" w:cs="Times New Roman"/>
          <w:color w:val="000000" w:themeColor="text1"/>
          <w:sz w:val="24"/>
          <w:szCs w:val="24"/>
        </w:rPr>
        <w:t>,</w:t>
      </w:r>
      <w:r w:rsidR="00912A14">
        <w:rPr>
          <w:rFonts w:ascii="Times New Roman" w:hAnsi="Times New Roman" w:cs="Times New Roman"/>
          <w:color w:val="000000" w:themeColor="text1"/>
          <w:sz w:val="24"/>
          <w:szCs w:val="24"/>
        </w:rPr>
        <w:t xml:space="preserve"> </w:t>
      </w:r>
      <w:r w:rsidR="00314E2F">
        <w:rPr>
          <w:rFonts w:ascii="Times New Roman" w:hAnsi="Times New Roman"/>
          <w:color w:val="000000" w:themeColor="text1"/>
          <w:sz w:val="24"/>
        </w:rPr>
        <w:t>7.4</w:t>
      </w:r>
      <w:r w:rsidR="002665E4">
        <w:rPr>
          <w:rFonts w:ascii="Times New Roman" w:hAnsi="Times New Roman" w:cs="Times New Roman"/>
          <w:color w:val="000000" w:themeColor="text1"/>
          <w:sz w:val="24"/>
          <w:szCs w:val="24"/>
        </w:rPr>
        <w:t>,</w:t>
      </w:r>
      <w:r w:rsidR="00F34A12">
        <w:rPr>
          <w:rFonts w:ascii="Times New Roman" w:hAnsi="Times New Roman" w:cs="Times New Roman"/>
          <w:color w:val="000000" w:themeColor="text1"/>
          <w:sz w:val="24"/>
          <w:szCs w:val="24"/>
        </w:rPr>
        <w:t xml:space="preserve"> </w:t>
      </w:r>
      <w:r w:rsidR="003D53FC">
        <w:rPr>
          <w:rFonts w:ascii="Times New Roman" w:hAnsi="Times New Roman" w:cs="Times New Roman"/>
          <w:color w:val="000000" w:themeColor="text1"/>
          <w:sz w:val="24"/>
          <w:szCs w:val="24"/>
        </w:rPr>
        <w:t xml:space="preserve">and </w:t>
      </w:r>
      <w:r w:rsidR="00893474">
        <w:rPr>
          <w:rFonts w:ascii="Times New Roman" w:hAnsi="Times New Roman" w:cs="Times New Roman"/>
          <w:color w:val="000000" w:themeColor="text1"/>
          <w:sz w:val="24"/>
          <w:szCs w:val="24"/>
        </w:rPr>
        <w:t>Simpson</w:t>
      </w:r>
      <w:r w:rsidR="002665E4">
        <w:rPr>
          <w:rFonts w:ascii="Times New Roman" w:hAnsi="Times New Roman" w:cs="Times New Roman"/>
          <w:color w:val="000000" w:themeColor="text1"/>
          <w:sz w:val="24"/>
          <w:szCs w:val="24"/>
        </w:rPr>
        <w:t xml:space="preserve"> </w:t>
      </w:r>
      <w:r w:rsidR="002328C4">
        <w:rPr>
          <w:rFonts w:ascii="Times New Roman" w:hAnsi="Times New Roman" w:cs="Times New Roman"/>
          <w:color w:val="000000" w:themeColor="text1"/>
          <w:sz w:val="24"/>
          <w:szCs w:val="24"/>
        </w:rPr>
        <w:t>Diversity index</w:t>
      </w:r>
      <w:r w:rsidR="00525145">
        <w:rPr>
          <w:rFonts w:ascii="Times New Roman" w:hAnsi="Times New Roman" w:cs="Times New Roman"/>
          <w:color w:val="000000" w:themeColor="text1"/>
          <w:sz w:val="24"/>
          <w:szCs w:val="24"/>
        </w:rPr>
        <w:t>,</w:t>
      </w:r>
      <w:r w:rsidR="002071D3">
        <w:rPr>
          <w:rFonts w:ascii="Times New Roman" w:hAnsi="Times New Roman" w:cs="Times New Roman"/>
          <w:color w:val="000000" w:themeColor="text1"/>
          <w:sz w:val="24"/>
          <w:szCs w:val="24"/>
        </w:rPr>
        <w:t xml:space="preserve"> </w:t>
      </w:r>
      <w:r w:rsidR="00EB22D3">
        <w:rPr>
          <w:rFonts w:ascii="Times New Roman" w:hAnsi="Times New Roman"/>
          <w:color w:val="000000" w:themeColor="text1"/>
          <w:sz w:val="24"/>
        </w:rPr>
        <w:t>3.</w:t>
      </w:r>
      <w:r w:rsidR="00A519C3">
        <w:rPr>
          <w:rFonts w:ascii="Times New Roman" w:hAnsi="Times New Roman"/>
          <w:color w:val="000000" w:themeColor="text1"/>
          <w:sz w:val="24"/>
        </w:rPr>
        <w:t>7</w:t>
      </w:r>
      <w:r w:rsidR="00912A14">
        <w:rPr>
          <w:rFonts w:ascii="Times New Roman" w:hAnsi="Times New Roman" w:cs="Times New Roman"/>
          <w:color w:val="000000" w:themeColor="text1"/>
          <w:sz w:val="24"/>
          <w:szCs w:val="24"/>
        </w:rPr>
        <w:t xml:space="preserve">, </w:t>
      </w:r>
      <w:r w:rsidR="007D198C">
        <w:rPr>
          <w:rFonts w:ascii="Times New Roman" w:hAnsi="Times New Roman" w:cs="Times New Roman"/>
          <w:color w:val="000000" w:themeColor="text1"/>
          <w:sz w:val="24"/>
          <w:szCs w:val="24"/>
        </w:rPr>
        <w:t xml:space="preserve">alpha diversity </w:t>
      </w:r>
      <w:r w:rsidR="003D53FC">
        <w:rPr>
          <w:rFonts w:ascii="Times New Roman" w:hAnsi="Times New Roman" w:cs="Times New Roman"/>
          <w:color w:val="000000" w:themeColor="text1"/>
          <w:sz w:val="24"/>
          <w:szCs w:val="24"/>
        </w:rPr>
        <w:t>in</w:t>
      </w:r>
      <w:r w:rsidR="00893474">
        <w:rPr>
          <w:rFonts w:ascii="Times New Roman" w:hAnsi="Times New Roman" w:cs="Times New Roman"/>
          <w:color w:val="000000" w:themeColor="text1"/>
          <w:sz w:val="24"/>
          <w:szCs w:val="24"/>
        </w:rPr>
        <w:t>dices</w:t>
      </w:r>
      <w:r w:rsidR="000E4E2C">
        <w:rPr>
          <w:rFonts w:ascii="Times New Roman" w:hAnsi="Times New Roman" w:cs="Times New Roman"/>
          <w:color w:val="000000" w:themeColor="text1"/>
          <w:sz w:val="24"/>
          <w:szCs w:val="24"/>
        </w:rPr>
        <w:t xml:space="preserve"> were </w:t>
      </w:r>
      <w:r w:rsidR="00430A38">
        <w:rPr>
          <w:rFonts w:ascii="Times New Roman" w:hAnsi="Times New Roman" w:cs="Times New Roman"/>
          <w:color w:val="000000" w:themeColor="text1"/>
          <w:sz w:val="24"/>
          <w:szCs w:val="24"/>
        </w:rPr>
        <w:t xml:space="preserve">modestly </w:t>
      </w:r>
      <w:r w:rsidR="000E4E2C">
        <w:rPr>
          <w:rFonts w:ascii="Times New Roman" w:hAnsi="Times New Roman" w:cs="Times New Roman"/>
          <w:color w:val="000000" w:themeColor="text1"/>
          <w:sz w:val="24"/>
          <w:szCs w:val="24"/>
        </w:rPr>
        <w:t>increased</w:t>
      </w:r>
      <w:r w:rsidR="007D198C">
        <w:rPr>
          <w:rFonts w:ascii="Times New Roman" w:hAnsi="Times New Roman" w:cs="Times New Roman"/>
          <w:color w:val="000000" w:themeColor="text1"/>
          <w:sz w:val="24"/>
          <w:szCs w:val="24"/>
        </w:rPr>
        <w:t xml:space="preserve"> </w:t>
      </w:r>
      <w:r w:rsidR="000E4E2C">
        <w:rPr>
          <w:rFonts w:ascii="Times New Roman" w:hAnsi="Times New Roman" w:cs="Times New Roman"/>
          <w:color w:val="000000" w:themeColor="text1"/>
          <w:sz w:val="24"/>
          <w:szCs w:val="24"/>
        </w:rPr>
        <w:t>in the ISS group relative to ISS</w:t>
      </w:r>
      <w:r w:rsidR="00F34A12">
        <w:rPr>
          <w:rFonts w:ascii="Times New Roman" w:hAnsi="Times New Roman" w:cs="Times New Roman"/>
          <w:color w:val="000000" w:themeColor="text1"/>
          <w:sz w:val="24"/>
          <w:szCs w:val="24"/>
        </w:rPr>
        <w:t>_</w:t>
      </w:r>
      <w:r w:rsidR="00525145">
        <w:rPr>
          <w:rFonts w:ascii="Times New Roman" w:hAnsi="Times New Roman" w:cs="Times New Roman"/>
          <w:color w:val="000000" w:themeColor="text1"/>
          <w:sz w:val="24"/>
          <w:szCs w:val="24"/>
        </w:rPr>
        <w:t>G</w:t>
      </w:r>
      <w:r w:rsidR="00EB22D3">
        <w:rPr>
          <w:rFonts w:ascii="Times New Roman" w:hAnsi="Times New Roman" w:cs="Times New Roman"/>
          <w:color w:val="000000" w:themeColor="text1"/>
          <w:sz w:val="24"/>
          <w:szCs w:val="24"/>
        </w:rPr>
        <w:t xml:space="preserve"> with 4.63, and </w:t>
      </w:r>
      <w:proofErr w:type="gramStart"/>
      <w:r w:rsidR="0064531A">
        <w:rPr>
          <w:rFonts w:ascii="Times New Roman" w:hAnsi="Times New Roman" w:cs="Times New Roman"/>
          <w:color w:val="000000" w:themeColor="text1"/>
          <w:sz w:val="24"/>
          <w:szCs w:val="24"/>
        </w:rPr>
        <w:t>2.29</w:t>
      </w:r>
      <w:proofErr w:type="gramEnd"/>
      <w:r w:rsidR="0064531A">
        <w:rPr>
          <w:rFonts w:ascii="Times New Roman" w:hAnsi="Times New Roman" w:cs="Times New Roman"/>
          <w:color w:val="000000" w:themeColor="text1"/>
          <w:sz w:val="24"/>
          <w:szCs w:val="24"/>
        </w:rPr>
        <w:t xml:space="preserve"> respectively</w:t>
      </w:r>
      <w:r w:rsidR="000E4E2C">
        <w:rPr>
          <w:rFonts w:ascii="Times New Roman" w:hAnsi="Times New Roman" w:cs="Times New Roman"/>
          <w:color w:val="000000" w:themeColor="text1"/>
          <w:sz w:val="24"/>
          <w:szCs w:val="24"/>
        </w:rPr>
        <w:t>.</w:t>
      </w:r>
      <w:r w:rsidR="00591407">
        <w:rPr>
          <w:rFonts w:ascii="Times New Roman" w:hAnsi="Times New Roman" w:cs="Times New Roman"/>
          <w:color w:val="000000" w:themeColor="text1"/>
          <w:sz w:val="24"/>
          <w:szCs w:val="24"/>
        </w:rPr>
        <w:t xml:space="preserve"> </w:t>
      </w:r>
      <w:r w:rsidR="00BB5D1C">
        <w:rPr>
          <w:rFonts w:ascii="Times New Roman" w:hAnsi="Times New Roman" w:cs="Times New Roman"/>
          <w:color w:val="000000" w:themeColor="text1"/>
          <w:sz w:val="24"/>
          <w:szCs w:val="24"/>
        </w:rPr>
        <w:t>C</w:t>
      </w:r>
      <w:r w:rsidR="00591407">
        <w:rPr>
          <w:rFonts w:ascii="Times New Roman" w:hAnsi="Times New Roman" w:cs="Times New Roman"/>
          <w:color w:val="000000" w:themeColor="text1"/>
          <w:sz w:val="24"/>
          <w:szCs w:val="24"/>
        </w:rPr>
        <w:t xml:space="preserve">ommunity structure analysis </w:t>
      </w:r>
      <w:r w:rsidR="00010D67">
        <w:rPr>
          <w:rFonts w:ascii="Times New Roman" w:hAnsi="Times New Roman" w:cs="Times New Roman"/>
          <w:color w:val="000000" w:themeColor="text1"/>
          <w:sz w:val="24"/>
          <w:szCs w:val="24"/>
        </w:rPr>
        <w:t>revealed</w:t>
      </w:r>
      <w:r w:rsidR="005C581C">
        <w:rPr>
          <w:rFonts w:ascii="Times New Roman" w:hAnsi="Times New Roman" w:cs="Times New Roman"/>
          <w:color w:val="000000" w:themeColor="text1"/>
          <w:sz w:val="24"/>
          <w:szCs w:val="24"/>
        </w:rPr>
        <w:t xml:space="preserve"> in</w:t>
      </w:r>
      <w:r w:rsidR="001D6021">
        <w:rPr>
          <w:rFonts w:ascii="Times New Roman" w:hAnsi="Times New Roman" w:cs="Times New Roman"/>
          <w:color w:val="000000" w:themeColor="text1"/>
          <w:sz w:val="24"/>
          <w:szCs w:val="24"/>
        </w:rPr>
        <w:t>crease</w:t>
      </w:r>
      <w:r w:rsidR="005C581C">
        <w:rPr>
          <w:rFonts w:ascii="Times New Roman" w:hAnsi="Times New Roman" w:cs="Times New Roman"/>
          <w:color w:val="000000" w:themeColor="text1"/>
          <w:sz w:val="24"/>
          <w:szCs w:val="24"/>
        </w:rPr>
        <w:t>s</w:t>
      </w:r>
      <w:r w:rsidR="00010D67">
        <w:rPr>
          <w:rFonts w:ascii="Times New Roman" w:hAnsi="Times New Roman" w:cs="Times New Roman"/>
          <w:color w:val="000000" w:themeColor="text1"/>
          <w:sz w:val="24"/>
          <w:szCs w:val="24"/>
        </w:rPr>
        <w:t xml:space="preserve"> in beta diversity </w:t>
      </w:r>
      <w:r w:rsidR="001D6021">
        <w:rPr>
          <w:rFonts w:ascii="Times New Roman" w:hAnsi="Times New Roman" w:cs="Times New Roman"/>
          <w:color w:val="000000" w:themeColor="text1"/>
          <w:sz w:val="24"/>
          <w:szCs w:val="24"/>
        </w:rPr>
        <w:t>between ISS and ISS_G</w:t>
      </w:r>
      <w:r w:rsidR="00503B1A">
        <w:rPr>
          <w:rFonts w:ascii="Times New Roman" w:hAnsi="Times New Roman" w:cs="Times New Roman"/>
          <w:color w:val="000000" w:themeColor="text1"/>
          <w:sz w:val="24"/>
          <w:szCs w:val="24"/>
        </w:rPr>
        <w:t xml:space="preserve"> </w:t>
      </w:r>
      <w:r w:rsidR="00503B1A" w:rsidRPr="00D40295">
        <w:rPr>
          <w:rFonts w:ascii="Times New Roman" w:hAnsi="Times New Roman" w:cs="Times New Roman"/>
          <w:color w:val="000000" w:themeColor="text1"/>
          <w:sz w:val="24"/>
          <w:szCs w:val="24"/>
        </w:rPr>
        <w:t>(Fig</w:t>
      </w:r>
      <w:r w:rsidR="004045B4" w:rsidRPr="00D40295">
        <w:rPr>
          <w:rFonts w:ascii="Times New Roman" w:hAnsi="Times New Roman" w:cs="Times New Roman"/>
          <w:color w:val="000000" w:themeColor="text1"/>
          <w:sz w:val="24"/>
          <w:szCs w:val="24"/>
        </w:rPr>
        <w:t>ure</w:t>
      </w:r>
      <w:r w:rsidR="00503B1A" w:rsidRPr="00D40295">
        <w:rPr>
          <w:rFonts w:ascii="Times New Roman" w:hAnsi="Times New Roman" w:cs="Times New Roman"/>
          <w:color w:val="000000" w:themeColor="text1"/>
          <w:sz w:val="24"/>
          <w:szCs w:val="24"/>
        </w:rPr>
        <w:t xml:space="preserve"> </w:t>
      </w:r>
      <w:r w:rsidR="00176665" w:rsidRPr="00D40295">
        <w:rPr>
          <w:rFonts w:ascii="Times New Roman" w:hAnsi="Times New Roman" w:cs="Times New Roman"/>
          <w:color w:val="000000" w:themeColor="text1"/>
          <w:sz w:val="24"/>
          <w:szCs w:val="24"/>
        </w:rPr>
        <w:t>2B</w:t>
      </w:r>
      <w:r w:rsidR="00503B1A" w:rsidRPr="00D40295">
        <w:rPr>
          <w:rFonts w:ascii="Times New Roman" w:hAnsi="Times New Roman" w:cs="Times New Roman"/>
          <w:color w:val="000000" w:themeColor="text1"/>
          <w:sz w:val="24"/>
          <w:szCs w:val="24"/>
        </w:rPr>
        <w:t>)</w:t>
      </w:r>
      <w:r w:rsidR="005C581C" w:rsidRPr="00D40295">
        <w:rPr>
          <w:rFonts w:ascii="Times New Roman" w:hAnsi="Times New Roman" w:cs="Times New Roman"/>
          <w:color w:val="000000" w:themeColor="text1"/>
          <w:sz w:val="24"/>
          <w:szCs w:val="24"/>
        </w:rPr>
        <w:t>.</w:t>
      </w:r>
      <w:r w:rsidR="00893474" w:rsidRPr="00D40295">
        <w:rPr>
          <w:rFonts w:ascii="Times New Roman" w:hAnsi="Times New Roman" w:cs="Times New Roman"/>
          <w:color w:val="000000" w:themeColor="text1"/>
          <w:sz w:val="24"/>
          <w:szCs w:val="24"/>
        </w:rPr>
        <w:t xml:space="preserve"> </w:t>
      </w:r>
      <w:r w:rsidR="007337B4" w:rsidRPr="00D40295">
        <w:rPr>
          <w:rFonts w:ascii="Times New Roman" w:hAnsi="Times New Roman" w:cs="Times New Roman"/>
          <w:color w:val="000000" w:themeColor="text1"/>
          <w:sz w:val="24"/>
          <w:szCs w:val="24"/>
        </w:rPr>
        <w:t>Furthermore,</w:t>
      </w:r>
      <w:r w:rsidR="007337B4" w:rsidRPr="00D40295">
        <w:rPr>
          <w:rFonts w:ascii="Times New Roman" w:hAnsi="Times New Roman" w:cs="Times New Roman"/>
          <w:sz w:val="24"/>
          <w:szCs w:val="24"/>
        </w:rPr>
        <w:t xml:space="preserve"> </w:t>
      </w:r>
      <w:r w:rsidR="00174132" w:rsidRPr="00D40295">
        <w:rPr>
          <w:rFonts w:ascii="Times New Roman" w:hAnsi="Times New Roman" w:cs="Times New Roman"/>
          <w:sz w:val="24"/>
          <w:szCs w:val="24"/>
        </w:rPr>
        <w:t xml:space="preserve">the ISS group showed </w:t>
      </w:r>
      <w:r w:rsidR="007337B4" w:rsidRPr="00D40295">
        <w:rPr>
          <w:rFonts w:ascii="Times New Roman" w:hAnsi="Times New Roman" w:cs="Times New Roman"/>
          <w:sz w:val="24"/>
          <w:szCs w:val="24"/>
        </w:rPr>
        <w:t>a significant increase in the relative abundance of the phyl</w:t>
      </w:r>
      <w:r w:rsidR="00174132" w:rsidRPr="00D40295">
        <w:rPr>
          <w:rFonts w:ascii="Times New Roman" w:hAnsi="Times New Roman" w:cs="Times New Roman"/>
          <w:sz w:val="24"/>
          <w:szCs w:val="24"/>
        </w:rPr>
        <w:t>um</w:t>
      </w:r>
      <w:r w:rsidR="007337B4" w:rsidRPr="00D40295">
        <w:rPr>
          <w:rFonts w:ascii="Times New Roman" w:hAnsi="Times New Roman" w:cs="Times New Roman"/>
          <w:sz w:val="24"/>
          <w:szCs w:val="24"/>
        </w:rPr>
        <w:t xml:space="preserve"> </w:t>
      </w:r>
      <w:r w:rsidR="007337B4" w:rsidRPr="00D40295">
        <w:rPr>
          <w:rFonts w:ascii="Times New Roman" w:hAnsi="Times New Roman"/>
          <w:i/>
          <w:sz w:val="24"/>
        </w:rPr>
        <w:t>Firmicutes</w:t>
      </w:r>
      <w:r w:rsidR="007337B4" w:rsidRPr="00D40295">
        <w:rPr>
          <w:rFonts w:ascii="Times New Roman" w:hAnsi="Times New Roman" w:cs="Times New Roman"/>
          <w:sz w:val="24"/>
          <w:szCs w:val="24"/>
        </w:rPr>
        <w:t xml:space="preserve"> relative to </w:t>
      </w:r>
      <w:r w:rsidR="007337B4" w:rsidRPr="00D40295">
        <w:rPr>
          <w:rFonts w:ascii="Times New Roman" w:hAnsi="Times New Roman"/>
          <w:i/>
          <w:sz w:val="24"/>
        </w:rPr>
        <w:t>Bacteroidetes</w:t>
      </w:r>
      <w:r w:rsidR="007337B4" w:rsidRPr="00D40295">
        <w:rPr>
          <w:rFonts w:ascii="Times New Roman" w:hAnsi="Times New Roman" w:cs="Times New Roman"/>
          <w:sz w:val="24"/>
          <w:szCs w:val="24"/>
        </w:rPr>
        <w:t xml:space="preserve"> (Fig</w:t>
      </w:r>
      <w:r w:rsidR="00A85517" w:rsidRPr="00D40295">
        <w:rPr>
          <w:rFonts w:ascii="Times New Roman" w:hAnsi="Times New Roman" w:cs="Times New Roman"/>
          <w:sz w:val="24"/>
          <w:szCs w:val="24"/>
        </w:rPr>
        <w:t>ure</w:t>
      </w:r>
      <w:r w:rsidR="007337B4" w:rsidRPr="00D40295">
        <w:rPr>
          <w:rFonts w:ascii="Times New Roman" w:hAnsi="Times New Roman" w:cs="Times New Roman"/>
          <w:sz w:val="24"/>
          <w:szCs w:val="24"/>
        </w:rPr>
        <w:t xml:space="preserve"> </w:t>
      </w:r>
      <w:r w:rsidR="00774133" w:rsidRPr="00D40295">
        <w:rPr>
          <w:rFonts w:ascii="Times New Roman" w:hAnsi="Times New Roman" w:cs="Times New Roman"/>
          <w:sz w:val="24"/>
          <w:szCs w:val="24"/>
        </w:rPr>
        <w:t>2</w:t>
      </w:r>
      <w:r w:rsidR="00176665" w:rsidRPr="00D40295">
        <w:rPr>
          <w:rFonts w:ascii="Times New Roman" w:hAnsi="Times New Roman" w:cs="Times New Roman"/>
          <w:sz w:val="24"/>
          <w:szCs w:val="24"/>
        </w:rPr>
        <w:t>C</w:t>
      </w:r>
      <w:r w:rsidR="007337B4" w:rsidRPr="00D40295">
        <w:rPr>
          <w:rFonts w:ascii="Times New Roman" w:hAnsi="Times New Roman" w:cs="Times New Roman"/>
          <w:sz w:val="24"/>
          <w:szCs w:val="24"/>
        </w:rPr>
        <w:t xml:space="preserve">) </w:t>
      </w:r>
      <w:r w:rsidR="00174132" w:rsidRPr="00951220">
        <w:rPr>
          <w:rFonts w:ascii="Times New Roman" w:hAnsi="Times New Roman" w:cs="Times New Roman"/>
          <w:sz w:val="24"/>
          <w:szCs w:val="24"/>
        </w:rPr>
        <w:t>compared</w:t>
      </w:r>
      <w:r w:rsidR="007337B4">
        <w:rPr>
          <w:rFonts w:ascii="Times New Roman" w:hAnsi="Times New Roman" w:cs="Times New Roman"/>
          <w:sz w:val="24"/>
          <w:szCs w:val="24"/>
        </w:rPr>
        <w:t xml:space="preserve"> to ISS_</w:t>
      </w:r>
      <w:r w:rsidR="009A0682">
        <w:rPr>
          <w:rFonts w:ascii="Times New Roman" w:hAnsi="Times New Roman" w:cs="Times New Roman"/>
          <w:sz w:val="24"/>
          <w:szCs w:val="24"/>
        </w:rPr>
        <w:t>G</w:t>
      </w:r>
      <w:r w:rsidR="001508F4">
        <w:rPr>
          <w:rFonts w:ascii="Times New Roman" w:hAnsi="Times New Roman" w:cs="Times New Roman"/>
          <w:sz w:val="24"/>
          <w:szCs w:val="24"/>
        </w:rPr>
        <w:t xml:space="preserve">. </w:t>
      </w:r>
      <w:r w:rsidR="00174132" w:rsidRPr="00951220">
        <w:rPr>
          <w:rFonts w:ascii="Times New Roman" w:hAnsi="Times New Roman" w:cs="Times New Roman"/>
          <w:sz w:val="24"/>
          <w:szCs w:val="24"/>
        </w:rPr>
        <w:t>A comprehensive analysis of differential genera abundance</w:t>
      </w:r>
      <w:r w:rsidR="00DC49D3" w:rsidRPr="00951220">
        <w:rPr>
          <w:rFonts w:ascii="Times New Roman" w:hAnsi="Times New Roman" w:cs="Times New Roman"/>
          <w:sz w:val="24"/>
          <w:szCs w:val="24"/>
        </w:rPr>
        <w:t xml:space="preserve"> was </w:t>
      </w:r>
      <w:r w:rsidR="00174132" w:rsidRPr="00951220">
        <w:rPr>
          <w:rFonts w:ascii="Times New Roman" w:hAnsi="Times New Roman" w:cs="Times New Roman"/>
          <w:sz w:val="24"/>
          <w:szCs w:val="24"/>
        </w:rPr>
        <w:t>carried out using</w:t>
      </w:r>
      <w:r w:rsidR="001508F4" w:rsidRPr="00951220">
        <w:rPr>
          <w:rFonts w:ascii="Times New Roman" w:hAnsi="Times New Roman" w:cs="Times New Roman"/>
          <w:sz w:val="24"/>
          <w:szCs w:val="24"/>
        </w:rPr>
        <w:t xml:space="preserve"> </w:t>
      </w:r>
      <w:r w:rsidR="002328C4">
        <w:rPr>
          <w:rFonts w:ascii="Times New Roman" w:hAnsi="Times New Roman" w:cs="Times New Roman"/>
          <w:sz w:val="24"/>
          <w:szCs w:val="24"/>
        </w:rPr>
        <w:t xml:space="preserve">the </w:t>
      </w:r>
      <w:proofErr w:type="spellStart"/>
      <w:r w:rsidR="007F1101" w:rsidRPr="00951220">
        <w:rPr>
          <w:rFonts w:ascii="Times New Roman" w:hAnsi="Times New Roman" w:cs="Times New Roman"/>
          <w:i/>
          <w:iCs/>
          <w:sz w:val="24"/>
          <w:szCs w:val="24"/>
        </w:rPr>
        <w:t>metacoder</w:t>
      </w:r>
      <w:proofErr w:type="spellEnd"/>
      <w:r w:rsidR="002328C4">
        <w:rPr>
          <w:rFonts w:ascii="Times New Roman" w:hAnsi="Times New Roman" w:cs="Times New Roman"/>
          <w:i/>
          <w:iCs/>
          <w:sz w:val="24"/>
          <w:szCs w:val="24"/>
        </w:rPr>
        <w:t xml:space="preserve"> </w:t>
      </w:r>
      <w:r w:rsidR="002328C4" w:rsidRPr="00B474FD">
        <w:rPr>
          <w:rFonts w:ascii="Times New Roman" w:hAnsi="Times New Roman" w:cs="Times New Roman"/>
          <w:sz w:val="24"/>
          <w:szCs w:val="24"/>
        </w:rPr>
        <w:t>package as part of the R suite</w:t>
      </w:r>
      <w:r w:rsidR="002328C4">
        <w:rPr>
          <w:rFonts w:ascii="Times New Roman" w:hAnsi="Times New Roman" w:cs="Times New Roman"/>
          <w:i/>
          <w:iCs/>
          <w:sz w:val="24"/>
          <w:szCs w:val="24"/>
        </w:rPr>
        <w:t xml:space="preserve"> </w:t>
      </w:r>
      <w:r w:rsidR="00A6484D" w:rsidRPr="00B474FD">
        <w:rPr>
          <w:rFonts w:ascii="Times New Roman" w:hAnsi="Times New Roman" w:cs="Times New Roman"/>
          <w:sz w:val="24"/>
          <w:szCs w:val="24"/>
        </w:rPr>
        <w:fldChar w:fldCharType="begin"/>
      </w:r>
      <w:r w:rsidR="00A6484D">
        <w:rPr>
          <w:rFonts w:ascii="Times New Roman" w:hAnsi="Times New Roman" w:cs="Times New Roman"/>
          <w:sz w:val="24"/>
          <w:szCs w:val="24"/>
        </w:rPr>
        <w:instrText xml:space="preserve"> ADDIN EN.CITE &lt;EndNote&gt;&lt;Cite&gt;&lt;Author&gt;Foster&lt;/Author&gt;&lt;Year&gt;2017&lt;/Year&gt;&lt;RecNum&gt;290&lt;/RecNum&gt;&lt;DisplayText&gt;(Team, 2013; Foster et al., 2017)&lt;/DisplayText&gt;&lt;record&gt;&lt;rec-number&gt;290&lt;/rec-number&gt;&lt;foreign-keys&gt;&lt;key app="EN" db-id="adxzrpzxnrpwdveztp7v9tvwsaapwz5ade9w" timestamp="1574383637"&gt;290&lt;/key&gt;&lt;/foreign-keys&gt;&lt;ref-type name="Journal Article"&gt;17&lt;/ref-type&gt;&lt;contributors&gt;&lt;authors&gt;&lt;author&gt;Foster, Zachary S. L.&lt;/author&gt;&lt;author&gt;Sharpton, Thomas J.&lt;/author&gt;&lt;author&gt;Grünwald, Niklaus J.&lt;/author&gt;&lt;/authors&gt;&lt;/contributors&gt;&lt;titles&gt;&lt;title&gt;Metacoder: An R package for visualization and manipulation of community taxonomic diversity data&lt;/title&gt;&lt;secondary-title&gt;PLoS computational biology&lt;/secondary-title&gt;&lt;/titles&gt;&lt;periodical&gt;&lt;full-title&gt;PLoS computational biology&lt;/full-title&gt;&lt;/periodical&gt;&lt;pages&gt;e1005404&lt;/pages&gt;&lt;volume&gt;13&lt;/volume&gt;&lt;number&gt;2&lt;/number&gt;&lt;dates&gt;&lt;year&gt;2017&lt;/year&gt;&lt;/dates&gt;&lt;publisher&gt;Public Library of Science&lt;/publisher&gt;&lt;isbn&gt;1553-7358&lt;/isbn&gt;&lt;urls&gt;&lt;/urls&gt;&lt;/record&gt;&lt;/Cite&gt;&lt;Cite&gt;&lt;Author&gt;Team&lt;/Author&gt;&lt;Year&gt;2013&lt;/Year&gt;&lt;RecNum&gt;542&lt;/RecNum&gt;&lt;record&gt;&lt;rec-number&gt;542&lt;/rec-number&gt;&lt;foreign-keys&gt;&lt;key app="EN" db-id="adxzrpzxnrpwdveztp7v9tvwsaapwz5ade9w" timestamp="1585840103"&gt;542&lt;/key&gt;&lt;/foreign-keys&gt;&lt;ref-type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computing&lt;/title&gt;&lt;/titles&gt;&lt;dates&gt;&lt;year&gt;2013&lt;/year&gt;&lt;/dates&gt;&lt;publisher&gt;Vienna, Austria&lt;/publisher&gt;&lt;urls&gt;&lt;/urls&gt;&lt;/record&gt;&lt;/Cite&gt;&lt;/EndNote&gt;</w:instrText>
      </w:r>
      <w:r w:rsidR="00A6484D" w:rsidRPr="00B474FD">
        <w:rPr>
          <w:rFonts w:ascii="Times New Roman" w:hAnsi="Times New Roman" w:cs="Times New Roman"/>
          <w:sz w:val="24"/>
          <w:szCs w:val="24"/>
        </w:rPr>
        <w:fldChar w:fldCharType="separate"/>
      </w:r>
      <w:r w:rsidR="00A6484D">
        <w:rPr>
          <w:rFonts w:ascii="Times New Roman" w:hAnsi="Times New Roman" w:cs="Times New Roman"/>
          <w:noProof/>
          <w:sz w:val="24"/>
          <w:szCs w:val="24"/>
        </w:rPr>
        <w:t>(</w:t>
      </w:r>
      <w:hyperlink w:anchor="_ENREF_99" w:tooltip="Team, 2013 #541" w:history="1">
        <w:r w:rsidR="00352BCC">
          <w:rPr>
            <w:rFonts w:ascii="Times New Roman" w:hAnsi="Times New Roman" w:cs="Times New Roman"/>
            <w:noProof/>
            <w:sz w:val="24"/>
            <w:szCs w:val="24"/>
          </w:rPr>
          <w:t>Team, 2013</w:t>
        </w:r>
      </w:hyperlink>
      <w:r w:rsidR="00A6484D">
        <w:rPr>
          <w:rFonts w:ascii="Times New Roman" w:hAnsi="Times New Roman" w:cs="Times New Roman"/>
          <w:noProof/>
          <w:sz w:val="24"/>
          <w:szCs w:val="24"/>
        </w:rPr>
        <w:t xml:space="preserve">; </w:t>
      </w:r>
      <w:hyperlink w:anchor="_ENREF_32" w:tooltip="Foster, 2017 #290" w:history="1">
        <w:r w:rsidR="00352BCC">
          <w:rPr>
            <w:rFonts w:ascii="Times New Roman" w:hAnsi="Times New Roman" w:cs="Times New Roman"/>
            <w:noProof/>
            <w:sz w:val="24"/>
            <w:szCs w:val="24"/>
          </w:rPr>
          <w:t>Foster et al., 2017</w:t>
        </w:r>
      </w:hyperlink>
      <w:r w:rsidR="00A6484D">
        <w:rPr>
          <w:rFonts w:ascii="Times New Roman" w:hAnsi="Times New Roman" w:cs="Times New Roman"/>
          <w:noProof/>
          <w:sz w:val="24"/>
          <w:szCs w:val="24"/>
        </w:rPr>
        <w:t>)</w:t>
      </w:r>
      <w:r w:rsidR="00A6484D" w:rsidRPr="00B474FD">
        <w:rPr>
          <w:rFonts w:ascii="Times New Roman" w:hAnsi="Times New Roman" w:cs="Times New Roman"/>
          <w:sz w:val="24"/>
          <w:szCs w:val="24"/>
        </w:rPr>
        <w:fldChar w:fldCharType="end"/>
      </w:r>
      <w:r w:rsidR="00174132" w:rsidRPr="002328C4">
        <w:rPr>
          <w:rFonts w:ascii="Times New Roman" w:hAnsi="Times New Roman" w:cs="Times New Roman"/>
          <w:sz w:val="24"/>
          <w:szCs w:val="24"/>
        </w:rPr>
        <w:t>.</w:t>
      </w:r>
      <w:r w:rsidR="00174132" w:rsidRPr="00951220">
        <w:rPr>
          <w:rFonts w:ascii="Times New Roman" w:hAnsi="Times New Roman" w:cs="Times New Roman"/>
          <w:sz w:val="24"/>
          <w:szCs w:val="24"/>
        </w:rPr>
        <w:t xml:space="preserve"> </w:t>
      </w:r>
      <w:r w:rsidR="00174132" w:rsidRPr="001B1F33">
        <w:rPr>
          <w:rFonts w:ascii="Times New Roman" w:hAnsi="Times New Roman" w:cs="Times New Roman"/>
          <w:sz w:val="24"/>
          <w:szCs w:val="24"/>
        </w:rPr>
        <w:t>This</w:t>
      </w:r>
      <w:r w:rsidR="007D198C" w:rsidRPr="001B1F33">
        <w:rPr>
          <w:rFonts w:ascii="Times New Roman" w:hAnsi="Times New Roman" w:cs="Times New Roman"/>
          <w:sz w:val="24"/>
          <w:szCs w:val="24"/>
        </w:rPr>
        <w:t xml:space="preserve"> analysis</w:t>
      </w:r>
      <w:r w:rsidR="00174132" w:rsidRPr="001B1F33">
        <w:rPr>
          <w:rFonts w:ascii="Times New Roman" w:hAnsi="Times New Roman" w:cs="Times New Roman"/>
          <w:sz w:val="24"/>
          <w:szCs w:val="24"/>
        </w:rPr>
        <w:t xml:space="preserve"> </w:t>
      </w:r>
      <w:r w:rsidR="00E419AB" w:rsidRPr="001B1F33">
        <w:rPr>
          <w:rFonts w:ascii="Times New Roman" w:hAnsi="Times New Roman" w:cs="Times New Roman"/>
          <w:sz w:val="24"/>
          <w:szCs w:val="24"/>
        </w:rPr>
        <w:t>revealed</w:t>
      </w:r>
      <w:r w:rsidR="00BE173F" w:rsidRPr="001B1F33">
        <w:rPr>
          <w:rFonts w:ascii="Times New Roman" w:hAnsi="Times New Roman" w:cs="Times New Roman"/>
          <w:color w:val="000000" w:themeColor="text1"/>
          <w:sz w:val="24"/>
          <w:szCs w:val="24"/>
        </w:rPr>
        <w:t xml:space="preserve"> several </w:t>
      </w:r>
      <w:r w:rsidR="007F1101" w:rsidRPr="001B1F33">
        <w:rPr>
          <w:rFonts w:ascii="Times New Roman" w:hAnsi="Times New Roman" w:cs="Times New Roman"/>
          <w:color w:val="000000" w:themeColor="text1"/>
          <w:sz w:val="24"/>
          <w:szCs w:val="24"/>
        </w:rPr>
        <w:t xml:space="preserve">enriched </w:t>
      </w:r>
      <w:r w:rsidR="00BE173F" w:rsidRPr="001B1F33">
        <w:rPr>
          <w:rFonts w:ascii="Times New Roman" w:hAnsi="Times New Roman" w:cs="Times New Roman"/>
          <w:color w:val="000000" w:themeColor="text1"/>
          <w:sz w:val="24"/>
          <w:szCs w:val="24"/>
        </w:rPr>
        <w:t>genera</w:t>
      </w:r>
      <w:r w:rsidR="007D198C" w:rsidRPr="001B1F33">
        <w:rPr>
          <w:rFonts w:ascii="Times New Roman" w:hAnsi="Times New Roman" w:cs="Times New Roman"/>
          <w:color w:val="000000" w:themeColor="text1"/>
          <w:sz w:val="24"/>
          <w:szCs w:val="24"/>
        </w:rPr>
        <w:t xml:space="preserve"> with</w:t>
      </w:r>
      <w:r w:rsidR="007F1101" w:rsidRPr="001B1F33">
        <w:rPr>
          <w:rFonts w:ascii="Times New Roman" w:hAnsi="Times New Roman" w:cs="Times New Roman"/>
          <w:color w:val="000000" w:themeColor="text1"/>
          <w:sz w:val="24"/>
          <w:szCs w:val="24"/>
        </w:rPr>
        <w:t>i</w:t>
      </w:r>
      <w:r w:rsidR="00BE173F" w:rsidRPr="001B1F33">
        <w:rPr>
          <w:rFonts w:ascii="Times New Roman" w:hAnsi="Times New Roman" w:cs="Times New Roman"/>
          <w:color w:val="000000" w:themeColor="text1"/>
          <w:sz w:val="24"/>
          <w:szCs w:val="24"/>
        </w:rPr>
        <w:t>n the</w:t>
      </w:r>
      <w:r w:rsidR="00282B30" w:rsidRPr="001B1F33">
        <w:rPr>
          <w:rFonts w:ascii="Times New Roman" w:hAnsi="Times New Roman" w:cs="Times New Roman"/>
          <w:color w:val="000000" w:themeColor="text1"/>
          <w:sz w:val="24"/>
          <w:szCs w:val="24"/>
        </w:rPr>
        <w:t xml:space="preserve"> </w:t>
      </w:r>
      <w:r w:rsidR="00BE173F" w:rsidRPr="001B1F33">
        <w:rPr>
          <w:rFonts w:ascii="Times New Roman" w:hAnsi="Times New Roman" w:cs="Times New Roman"/>
          <w:color w:val="000000" w:themeColor="text1"/>
          <w:sz w:val="24"/>
          <w:szCs w:val="24"/>
        </w:rPr>
        <w:t>ISS group relative to</w:t>
      </w:r>
      <w:r w:rsidR="00282B30" w:rsidRPr="001B1F33">
        <w:rPr>
          <w:rFonts w:ascii="Times New Roman" w:hAnsi="Times New Roman" w:cs="Times New Roman"/>
          <w:color w:val="000000" w:themeColor="text1"/>
          <w:sz w:val="24"/>
          <w:szCs w:val="24"/>
        </w:rPr>
        <w:t xml:space="preserve"> </w:t>
      </w:r>
      <w:r w:rsidR="00BE173F" w:rsidRPr="001B1F33">
        <w:rPr>
          <w:rFonts w:ascii="Times New Roman" w:hAnsi="Times New Roman" w:cs="Times New Roman"/>
          <w:color w:val="000000" w:themeColor="text1"/>
          <w:sz w:val="24"/>
          <w:szCs w:val="24"/>
        </w:rPr>
        <w:t>ISS_G</w:t>
      </w:r>
      <w:r w:rsidR="00282B30" w:rsidRPr="001B1F33">
        <w:rPr>
          <w:rFonts w:ascii="Times New Roman" w:hAnsi="Times New Roman" w:cs="Times New Roman"/>
          <w:color w:val="000000" w:themeColor="text1"/>
          <w:sz w:val="24"/>
          <w:szCs w:val="24"/>
        </w:rPr>
        <w:t xml:space="preserve">, </w:t>
      </w:r>
      <w:r w:rsidR="00174132" w:rsidRPr="001B1F33">
        <w:rPr>
          <w:rFonts w:ascii="Times New Roman" w:hAnsi="Times New Roman" w:cs="Times New Roman"/>
          <w:color w:val="000000" w:themeColor="text1"/>
          <w:sz w:val="24"/>
          <w:szCs w:val="24"/>
        </w:rPr>
        <w:t>including</w:t>
      </w:r>
      <w:r w:rsidR="007D198C" w:rsidRPr="001B1F33">
        <w:rPr>
          <w:rFonts w:ascii="Times New Roman" w:hAnsi="Times New Roman" w:cs="Times New Roman"/>
          <w:color w:val="000000" w:themeColor="text1"/>
          <w:sz w:val="24"/>
          <w:szCs w:val="24"/>
        </w:rPr>
        <w:t>:</w:t>
      </w:r>
      <w:r w:rsidR="00BE173F" w:rsidRPr="001B1F33">
        <w:rPr>
          <w:rFonts w:ascii="Times New Roman" w:hAnsi="Times New Roman" w:cs="Times New Roman"/>
          <w:color w:val="000000" w:themeColor="text1"/>
          <w:sz w:val="24"/>
          <w:szCs w:val="24"/>
        </w:rPr>
        <w:t xml:space="preserve"> </w:t>
      </w:r>
      <w:proofErr w:type="spellStart"/>
      <w:r w:rsidR="00FF61DA" w:rsidRPr="001B1F33">
        <w:rPr>
          <w:rFonts w:ascii="Times New Roman" w:hAnsi="Times New Roman" w:cs="Times New Roman"/>
          <w:i/>
          <w:iCs/>
          <w:color w:val="000000" w:themeColor="text1"/>
          <w:sz w:val="24"/>
          <w:szCs w:val="24"/>
        </w:rPr>
        <w:t>Ruminiclostridium</w:t>
      </w:r>
      <w:proofErr w:type="spellEnd"/>
      <w:r w:rsidR="00FF61DA" w:rsidRPr="001B1F33">
        <w:rPr>
          <w:rFonts w:ascii="Times New Roman" w:hAnsi="Times New Roman" w:cs="Times New Roman"/>
          <w:i/>
          <w:iCs/>
          <w:color w:val="000000" w:themeColor="text1"/>
          <w:sz w:val="24"/>
          <w:szCs w:val="24"/>
        </w:rPr>
        <w:t xml:space="preserve"> 9</w:t>
      </w:r>
      <w:r w:rsidR="00FF61DA" w:rsidRPr="001B1F33">
        <w:rPr>
          <w:rFonts w:ascii="Times New Roman" w:hAnsi="Times New Roman" w:cs="Times New Roman"/>
          <w:color w:val="000000" w:themeColor="text1"/>
          <w:sz w:val="24"/>
          <w:szCs w:val="24"/>
        </w:rPr>
        <w:t xml:space="preserve">, </w:t>
      </w:r>
      <w:proofErr w:type="spellStart"/>
      <w:r w:rsidR="00756433" w:rsidRPr="001B1F33">
        <w:rPr>
          <w:rFonts w:ascii="Times New Roman" w:hAnsi="Times New Roman" w:cs="Times New Roman"/>
          <w:i/>
          <w:iCs/>
          <w:color w:val="000000" w:themeColor="text1"/>
          <w:sz w:val="24"/>
          <w:szCs w:val="24"/>
        </w:rPr>
        <w:t>Romboustia</w:t>
      </w:r>
      <w:proofErr w:type="spellEnd"/>
      <w:r w:rsidR="00756433" w:rsidRPr="001B1F33">
        <w:rPr>
          <w:rFonts w:ascii="Times New Roman" w:hAnsi="Times New Roman" w:cs="Times New Roman"/>
          <w:color w:val="000000" w:themeColor="text1"/>
          <w:sz w:val="24"/>
          <w:szCs w:val="24"/>
        </w:rPr>
        <w:t>,</w:t>
      </w:r>
      <w:r w:rsidR="00A12D0C" w:rsidRPr="001B1F33">
        <w:rPr>
          <w:rFonts w:ascii="Times New Roman" w:hAnsi="Times New Roman" w:cs="Times New Roman"/>
          <w:i/>
          <w:iCs/>
          <w:color w:val="000000" w:themeColor="text1"/>
          <w:sz w:val="24"/>
          <w:szCs w:val="24"/>
        </w:rPr>
        <w:t xml:space="preserve"> </w:t>
      </w:r>
      <w:r w:rsidR="00756433" w:rsidRPr="001B1F33">
        <w:rPr>
          <w:rFonts w:ascii="Times New Roman" w:hAnsi="Times New Roman" w:cs="Times New Roman"/>
          <w:i/>
          <w:iCs/>
          <w:color w:val="000000" w:themeColor="text1"/>
          <w:sz w:val="24"/>
          <w:szCs w:val="24"/>
        </w:rPr>
        <w:t xml:space="preserve">Clostridium </w:t>
      </w:r>
      <w:proofErr w:type="spellStart"/>
      <w:r w:rsidR="00756433" w:rsidRPr="001B1F33">
        <w:rPr>
          <w:rFonts w:ascii="Times New Roman" w:hAnsi="Times New Roman" w:cs="Times New Roman"/>
          <w:i/>
          <w:iCs/>
          <w:color w:val="000000" w:themeColor="text1"/>
          <w:sz w:val="24"/>
          <w:szCs w:val="24"/>
        </w:rPr>
        <w:t>Sensu</w:t>
      </w:r>
      <w:proofErr w:type="spellEnd"/>
      <w:r w:rsidR="00756433" w:rsidRPr="001B1F33">
        <w:rPr>
          <w:rFonts w:ascii="Times New Roman" w:hAnsi="Times New Roman" w:cs="Times New Roman"/>
          <w:i/>
          <w:iCs/>
          <w:color w:val="000000" w:themeColor="text1"/>
          <w:sz w:val="24"/>
          <w:szCs w:val="24"/>
        </w:rPr>
        <w:t xml:space="preserve"> </w:t>
      </w:r>
      <w:proofErr w:type="spellStart"/>
      <w:r w:rsidR="00756433" w:rsidRPr="001B1F33">
        <w:rPr>
          <w:rFonts w:ascii="Times New Roman" w:hAnsi="Times New Roman" w:cs="Times New Roman"/>
          <w:i/>
          <w:iCs/>
          <w:color w:val="000000" w:themeColor="text1"/>
          <w:sz w:val="24"/>
          <w:szCs w:val="24"/>
        </w:rPr>
        <w:t>Stricto</w:t>
      </w:r>
      <w:proofErr w:type="spellEnd"/>
      <w:r w:rsidR="00756433" w:rsidRPr="001B1F33">
        <w:rPr>
          <w:rFonts w:ascii="Times New Roman" w:hAnsi="Times New Roman" w:cs="Times New Roman"/>
          <w:i/>
          <w:iCs/>
          <w:color w:val="000000" w:themeColor="text1"/>
          <w:sz w:val="24"/>
          <w:szCs w:val="24"/>
        </w:rPr>
        <w:t xml:space="preserve"> 1</w:t>
      </w:r>
      <w:r w:rsidR="0018513A" w:rsidRPr="001B1F33">
        <w:rPr>
          <w:rFonts w:ascii="Times New Roman" w:hAnsi="Times New Roman" w:cs="Times New Roman"/>
          <w:color w:val="000000" w:themeColor="text1"/>
          <w:sz w:val="24"/>
          <w:szCs w:val="24"/>
        </w:rPr>
        <w:t>,</w:t>
      </w:r>
      <w:r w:rsidR="00FF61DA" w:rsidRPr="001B1F33">
        <w:rPr>
          <w:rFonts w:ascii="Times New Roman" w:hAnsi="Times New Roman" w:cs="Times New Roman"/>
          <w:color w:val="000000" w:themeColor="text1"/>
          <w:sz w:val="24"/>
          <w:szCs w:val="24"/>
        </w:rPr>
        <w:t xml:space="preserve"> and </w:t>
      </w:r>
      <w:proofErr w:type="spellStart"/>
      <w:r w:rsidR="00FF61DA" w:rsidRPr="001B1F33">
        <w:rPr>
          <w:rFonts w:ascii="Times New Roman" w:hAnsi="Times New Roman" w:cs="Times New Roman"/>
          <w:i/>
          <w:iCs/>
          <w:color w:val="000000" w:themeColor="text1"/>
          <w:sz w:val="24"/>
          <w:szCs w:val="24"/>
        </w:rPr>
        <w:t>Shuttleworthia</w:t>
      </w:r>
      <w:proofErr w:type="spellEnd"/>
      <w:r w:rsidR="0018513A" w:rsidRPr="001B1F33">
        <w:rPr>
          <w:rFonts w:ascii="Times New Roman" w:hAnsi="Times New Roman" w:cs="Times New Roman"/>
          <w:color w:val="000000" w:themeColor="text1"/>
          <w:sz w:val="24"/>
          <w:szCs w:val="24"/>
        </w:rPr>
        <w:t xml:space="preserve"> </w:t>
      </w:r>
      <w:r w:rsidR="000C563D" w:rsidRPr="001B1F33">
        <w:rPr>
          <w:rFonts w:ascii="Times New Roman" w:hAnsi="Times New Roman" w:cs="Times New Roman"/>
          <w:color w:val="000000" w:themeColor="text1"/>
          <w:sz w:val="24"/>
          <w:szCs w:val="24"/>
        </w:rPr>
        <w:t>a</w:t>
      </w:r>
      <w:r w:rsidR="00174132" w:rsidRPr="001B1F33">
        <w:rPr>
          <w:rFonts w:ascii="Times New Roman" w:hAnsi="Times New Roman" w:cs="Times New Roman"/>
          <w:color w:val="000000" w:themeColor="text1"/>
          <w:sz w:val="24"/>
          <w:szCs w:val="24"/>
        </w:rPr>
        <w:t>s well as</w:t>
      </w:r>
      <w:r w:rsidR="000C563D" w:rsidRPr="001B1F33">
        <w:rPr>
          <w:rFonts w:ascii="Times New Roman" w:hAnsi="Times New Roman" w:cs="Times New Roman"/>
          <w:color w:val="000000" w:themeColor="text1"/>
          <w:sz w:val="24"/>
          <w:szCs w:val="24"/>
        </w:rPr>
        <w:t xml:space="preserve"> </w:t>
      </w:r>
      <w:r w:rsidR="00FE01FB" w:rsidRPr="001B1F33">
        <w:rPr>
          <w:rFonts w:ascii="Times New Roman" w:hAnsi="Times New Roman" w:cs="Times New Roman"/>
          <w:color w:val="000000" w:themeColor="text1"/>
          <w:sz w:val="24"/>
          <w:szCs w:val="24"/>
        </w:rPr>
        <w:t>loss</w:t>
      </w:r>
      <w:r w:rsidR="000C563D" w:rsidRPr="001B1F33">
        <w:rPr>
          <w:rFonts w:ascii="Times New Roman" w:hAnsi="Times New Roman" w:cs="Times New Roman"/>
          <w:color w:val="000000" w:themeColor="text1"/>
          <w:sz w:val="24"/>
          <w:szCs w:val="24"/>
        </w:rPr>
        <w:t xml:space="preserve"> of </w:t>
      </w:r>
      <w:proofErr w:type="spellStart"/>
      <w:r w:rsidR="000C563D" w:rsidRPr="001B1F33">
        <w:rPr>
          <w:rFonts w:ascii="Times New Roman" w:hAnsi="Times New Roman" w:cs="Times New Roman"/>
          <w:i/>
          <w:iCs/>
          <w:color w:val="000000" w:themeColor="text1"/>
          <w:sz w:val="24"/>
          <w:szCs w:val="24"/>
        </w:rPr>
        <w:t>Hungatella</w:t>
      </w:r>
      <w:proofErr w:type="spellEnd"/>
      <w:r w:rsidR="00660EDD" w:rsidRPr="001B1F33">
        <w:rPr>
          <w:rFonts w:ascii="Times New Roman" w:hAnsi="Times New Roman" w:cs="Times New Roman"/>
          <w:i/>
          <w:iCs/>
          <w:color w:val="000000" w:themeColor="text1"/>
          <w:sz w:val="24"/>
          <w:szCs w:val="24"/>
        </w:rPr>
        <w:t xml:space="preserve"> </w:t>
      </w:r>
      <w:r w:rsidR="00B02A4F" w:rsidRPr="001B1F33">
        <w:rPr>
          <w:rFonts w:ascii="Times New Roman" w:hAnsi="Times New Roman" w:cs="Times New Roman"/>
          <w:color w:val="000000" w:themeColor="text1"/>
          <w:sz w:val="24"/>
          <w:szCs w:val="24"/>
        </w:rPr>
        <w:t xml:space="preserve">and </w:t>
      </w:r>
      <w:proofErr w:type="spellStart"/>
      <w:r w:rsidR="00B02A4F" w:rsidRPr="001B1F33">
        <w:rPr>
          <w:rFonts w:ascii="Times New Roman" w:hAnsi="Times New Roman" w:cs="Times New Roman"/>
          <w:i/>
          <w:iCs/>
          <w:color w:val="000000" w:themeColor="text1"/>
          <w:sz w:val="24"/>
          <w:szCs w:val="24"/>
        </w:rPr>
        <w:t>Lachnospiraceae</w:t>
      </w:r>
      <w:proofErr w:type="spellEnd"/>
      <w:r w:rsidR="00B02A4F" w:rsidRPr="001B1F33">
        <w:rPr>
          <w:rFonts w:ascii="Times New Roman" w:hAnsi="Times New Roman" w:cs="Times New Roman"/>
          <w:i/>
          <w:iCs/>
          <w:color w:val="000000" w:themeColor="text1"/>
          <w:sz w:val="24"/>
          <w:szCs w:val="24"/>
        </w:rPr>
        <w:t xml:space="preserve"> UCG-001</w:t>
      </w:r>
      <w:r w:rsidR="001508F4" w:rsidRPr="001B1F33">
        <w:rPr>
          <w:rFonts w:ascii="Times New Roman" w:hAnsi="Times New Roman" w:cs="Times New Roman"/>
          <w:i/>
          <w:iCs/>
          <w:color w:val="000000" w:themeColor="text1"/>
          <w:sz w:val="24"/>
          <w:szCs w:val="24"/>
        </w:rPr>
        <w:t xml:space="preserve"> </w:t>
      </w:r>
      <w:r w:rsidR="001508F4" w:rsidRPr="001B1F33">
        <w:rPr>
          <w:rFonts w:ascii="Times New Roman" w:hAnsi="Times New Roman" w:cs="Times New Roman"/>
          <w:color w:val="000000" w:themeColor="text1"/>
          <w:sz w:val="24"/>
          <w:szCs w:val="24"/>
        </w:rPr>
        <w:t xml:space="preserve">(Figure </w:t>
      </w:r>
      <w:r w:rsidR="00774133" w:rsidRPr="001B1F33">
        <w:rPr>
          <w:rFonts w:ascii="Times New Roman" w:hAnsi="Times New Roman" w:cs="Times New Roman"/>
          <w:color w:val="000000" w:themeColor="text1"/>
          <w:sz w:val="24"/>
          <w:szCs w:val="24"/>
        </w:rPr>
        <w:t>2</w:t>
      </w:r>
      <w:r w:rsidR="00176665" w:rsidRPr="001B1F33">
        <w:rPr>
          <w:rFonts w:ascii="Times New Roman" w:hAnsi="Times New Roman" w:cs="Times New Roman"/>
          <w:color w:val="000000" w:themeColor="text1"/>
          <w:sz w:val="24"/>
          <w:szCs w:val="24"/>
        </w:rPr>
        <w:t>D</w:t>
      </w:r>
      <w:r w:rsidR="001508F4" w:rsidRPr="001B1F33">
        <w:rPr>
          <w:rFonts w:ascii="Times New Roman" w:hAnsi="Times New Roman" w:cs="Times New Roman"/>
          <w:color w:val="000000" w:themeColor="text1"/>
          <w:sz w:val="24"/>
          <w:szCs w:val="24"/>
        </w:rPr>
        <w:t xml:space="preserve">, Table </w:t>
      </w:r>
      <w:r w:rsidR="004045B4" w:rsidRPr="001B1F33">
        <w:rPr>
          <w:rFonts w:ascii="Times New Roman" w:hAnsi="Times New Roman" w:cs="Times New Roman"/>
          <w:color w:val="000000" w:themeColor="text1"/>
          <w:sz w:val="24"/>
          <w:szCs w:val="24"/>
        </w:rPr>
        <w:t>S</w:t>
      </w:r>
      <w:r w:rsidR="00AD72FE" w:rsidRPr="001B1F33">
        <w:rPr>
          <w:rFonts w:ascii="Times New Roman" w:hAnsi="Times New Roman" w:cs="Times New Roman"/>
          <w:color w:val="000000" w:themeColor="text1"/>
          <w:sz w:val="24"/>
          <w:szCs w:val="24"/>
        </w:rPr>
        <w:t>8</w:t>
      </w:r>
      <w:r w:rsidR="001508F4" w:rsidRPr="001B1F33">
        <w:rPr>
          <w:rFonts w:ascii="Times New Roman" w:hAnsi="Times New Roman" w:cs="Times New Roman"/>
          <w:color w:val="000000" w:themeColor="text1"/>
          <w:sz w:val="24"/>
          <w:szCs w:val="24"/>
        </w:rPr>
        <w:t>)</w:t>
      </w:r>
      <w:r w:rsidR="00434B71" w:rsidRPr="001B1F33">
        <w:rPr>
          <w:rFonts w:ascii="Times New Roman" w:hAnsi="Times New Roman" w:cs="Times New Roman"/>
          <w:color w:val="000000" w:themeColor="text1"/>
          <w:sz w:val="24"/>
          <w:szCs w:val="24"/>
        </w:rPr>
        <w:t xml:space="preserve">. </w:t>
      </w:r>
      <w:r w:rsidR="007D198C">
        <w:rPr>
          <w:rFonts w:ascii="Times New Roman" w:hAnsi="Times New Roman" w:cs="Times New Roman"/>
          <w:color w:val="000000" w:themeColor="text1"/>
          <w:sz w:val="24"/>
          <w:szCs w:val="24"/>
        </w:rPr>
        <w:t>T</w:t>
      </w:r>
      <w:r w:rsidR="00253EBB">
        <w:rPr>
          <w:rFonts w:ascii="Times New Roman" w:hAnsi="Times New Roman" w:cs="Times New Roman"/>
          <w:color w:val="000000" w:themeColor="text1"/>
          <w:sz w:val="24"/>
          <w:szCs w:val="24"/>
        </w:rPr>
        <w:t xml:space="preserve">hese data suggest </w:t>
      </w:r>
      <w:r w:rsidR="00AF409C">
        <w:rPr>
          <w:rFonts w:ascii="Times New Roman" w:hAnsi="Times New Roman" w:cs="Times New Roman"/>
          <w:color w:val="000000" w:themeColor="text1"/>
          <w:sz w:val="24"/>
          <w:szCs w:val="24"/>
        </w:rPr>
        <w:t xml:space="preserve">a dramatic shift in </w:t>
      </w:r>
      <w:r w:rsidR="00682205">
        <w:rPr>
          <w:rFonts w:ascii="Times New Roman" w:hAnsi="Times New Roman" w:cs="Times New Roman"/>
          <w:color w:val="000000" w:themeColor="text1"/>
          <w:sz w:val="24"/>
          <w:szCs w:val="24"/>
        </w:rPr>
        <w:t>gut microbiome composition</w:t>
      </w:r>
      <w:r w:rsidR="001508F4">
        <w:rPr>
          <w:rFonts w:ascii="Times New Roman" w:hAnsi="Times New Roman" w:cs="Times New Roman"/>
          <w:color w:val="000000" w:themeColor="text1"/>
          <w:sz w:val="24"/>
          <w:szCs w:val="24"/>
        </w:rPr>
        <w:t xml:space="preserve"> </w:t>
      </w:r>
      <w:r w:rsidR="002328C4">
        <w:rPr>
          <w:rFonts w:ascii="Times New Roman" w:hAnsi="Times New Roman" w:cs="Times New Roman"/>
          <w:color w:val="000000" w:themeColor="text1"/>
          <w:sz w:val="24"/>
          <w:szCs w:val="24"/>
        </w:rPr>
        <w:t xml:space="preserve">and is </w:t>
      </w:r>
      <w:r w:rsidR="001508F4">
        <w:rPr>
          <w:rFonts w:ascii="Times New Roman" w:hAnsi="Times New Roman" w:cs="Times New Roman"/>
          <w:sz w:val="24"/>
          <w:szCs w:val="24"/>
        </w:rPr>
        <w:t>consistent with the previous reports in both human astronauts</w:t>
      </w:r>
      <w:r w:rsidR="004045B4">
        <w:rPr>
          <w:rFonts w:ascii="Times New Roman" w:hAnsi="Times New Roman" w:cs="Times New Roman"/>
          <w:sz w:val="24"/>
          <w:szCs w:val="24"/>
        </w:rPr>
        <w:t xml:space="preserve"> </w:t>
      </w:r>
      <w:r w:rsidR="001508F4">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AD2343">
        <w:rPr>
          <w:rFonts w:ascii="Times New Roman" w:hAnsi="Times New Roman" w:cs="Times New Roman"/>
          <w:sz w:val="24"/>
          <w:szCs w:val="24"/>
        </w:rPr>
        <w:instrText xml:space="preserve"> ADDIN EN.CITE </w:instrText>
      </w:r>
      <w:r w:rsidR="00AD2343">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AD2343">
        <w:rPr>
          <w:rFonts w:ascii="Times New Roman" w:hAnsi="Times New Roman" w:cs="Times New Roman"/>
          <w:sz w:val="24"/>
          <w:szCs w:val="24"/>
        </w:rPr>
        <w:instrText xml:space="preserve"> ADDIN EN.CITE.DATA </w:instrText>
      </w:r>
      <w:r w:rsidR="00AD2343">
        <w:rPr>
          <w:rFonts w:ascii="Times New Roman" w:hAnsi="Times New Roman" w:cs="Times New Roman"/>
          <w:sz w:val="24"/>
          <w:szCs w:val="24"/>
        </w:rPr>
      </w:r>
      <w:r w:rsidR="00AD2343">
        <w:rPr>
          <w:rFonts w:ascii="Times New Roman" w:hAnsi="Times New Roman" w:cs="Times New Roman"/>
          <w:sz w:val="24"/>
          <w:szCs w:val="24"/>
        </w:rPr>
        <w:fldChar w:fldCharType="end"/>
      </w:r>
      <w:r w:rsidR="001508F4">
        <w:rPr>
          <w:rFonts w:ascii="Times New Roman" w:hAnsi="Times New Roman" w:cs="Times New Roman"/>
          <w:sz w:val="24"/>
          <w:szCs w:val="24"/>
        </w:rPr>
      </w:r>
      <w:r w:rsidR="001508F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AD2343">
        <w:rPr>
          <w:rFonts w:ascii="Times New Roman" w:hAnsi="Times New Roman" w:cs="Times New Roman"/>
          <w:noProof/>
          <w:sz w:val="24"/>
          <w:szCs w:val="24"/>
        </w:rPr>
        <w:t xml:space="preserve">; </w:t>
      </w:r>
      <w:hyperlink w:anchor="_ENREF_108" w:tooltip="Voorhies, 2019 #547" w:history="1">
        <w:r w:rsidR="00352BCC">
          <w:rPr>
            <w:rFonts w:ascii="Times New Roman" w:hAnsi="Times New Roman" w:cs="Times New Roman"/>
            <w:noProof/>
            <w:sz w:val="24"/>
            <w:szCs w:val="24"/>
          </w:rPr>
          <w:t>Voorhies et al., 2019</w:t>
        </w:r>
      </w:hyperlink>
      <w:r w:rsidR="00AD2343">
        <w:rPr>
          <w:rFonts w:ascii="Times New Roman" w:hAnsi="Times New Roman" w:cs="Times New Roman"/>
          <w:noProof/>
          <w:sz w:val="24"/>
          <w:szCs w:val="24"/>
        </w:rPr>
        <w:t>)</w:t>
      </w:r>
      <w:r w:rsidR="001508F4">
        <w:rPr>
          <w:rFonts w:ascii="Times New Roman" w:hAnsi="Times New Roman" w:cs="Times New Roman"/>
          <w:sz w:val="24"/>
          <w:szCs w:val="24"/>
        </w:rPr>
        <w:fldChar w:fldCharType="end"/>
      </w:r>
      <w:r w:rsidR="001508F4">
        <w:rPr>
          <w:rFonts w:ascii="Times New Roman" w:hAnsi="Times New Roman" w:cs="Times New Roman"/>
          <w:sz w:val="24"/>
          <w:szCs w:val="24"/>
        </w:rPr>
        <w:t xml:space="preserve"> and rodents</w:t>
      </w:r>
      <w:r w:rsidR="000417AD">
        <w:rPr>
          <w:rFonts w:ascii="Times New Roman" w:hAnsi="Times New Roman" w:cs="Times New Roman"/>
          <w:sz w:val="24"/>
          <w:szCs w:val="24"/>
        </w:rPr>
        <w:t xml:space="preserve"> </w:t>
      </w:r>
      <w:r w:rsidR="001508F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1508F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9" w:tooltip="Jiang, 2019 #543" w:history="1">
        <w:r w:rsidR="00352BCC">
          <w:rPr>
            <w:rFonts w:ascii="Times New Roman" w:hAnsi="Times New Roman" w:cs="Times New Roman"/>
            <w:noProof/>
            <w:sz w:val="24"/>
            <w:szCs w:val="24"/>
          </w:rPr>
          <w:t>Jiang et al., 2019</w:t>
        </w:r>
      </w:hyperlink>
      <w:r w:rsidR="00AD2343">
        <w:rPr>
          <w:rFonts w:ascii="Times New Roman" w:hAnsi="Times New Roman" w:cs="Times New Roman"/>
          <w:noProof/>
          <w:sz w:val="24"/>
          <w:szCs w:val="24"/>
        </w:rPr>
        <w:t>)</w:t>
      </w:r>
      <w:r w:rsidR="001508F4">
        <w:rPr>
          <w:rFonts w:ascii="Times New Roman" w:hAnsi="Times New Roman" w:cs="Times New Roman"/>
          <w:sz w:val="24"/>
          <w:szCs w:val="24"/>
        </w:rPr>
        <w:fldChar w:fldCharType="end"/>
      </w:r>
      <w:r w:rsidR="00682205">
        <w:rPr>
          <w:rFonts w:ascii="Times New Roman" w:hAnsi="Times New Roman" w:cs="Times New Roman"/>
          <w:color w:val="000000" w:themeColor="text1"/>
          <w:sz w:val="24"/>
          <w:szCs w:val="24"/>
        </w:rPr>
        <w:t>.</w:t>
      </w:r>
    </w:p>
    <w:p w14:paraId="3BC83DC9" w14:textId="77777777" w:rsidR="00D217AB" w:rsidRPr="00D54C78" w:rsidRDefault="00D217AB" w:rsidP="00C41F2A">
      <w:pPr>
        <w:rPr>
          <w:rFonts w:ascii="Times New Roman" w:hAnsi="Times New Roman" w:cs="Times New Roman"/>
          <w:color w:val="FF0000"/>
          <w:sz w:val="24"/>
          <w:szCs w:val="24"/>
        </w:rPr>
      </w:pPr>
    </w:p>
    <w:p w14:paraId="61FC3551" w14:textId="3D00B62B" w:rsidR="003506F1" w:rsidRDefault="008B70F3" w:rsidP="00717180">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Significant m</w:t>
      </w:r>
      <w:r w:rsidR="003506F1">
        <w:rPr>
          <w:rFonts w:ascii="Times New Roman" w:hAnsi="Times New Roman" w:cs="Times New Roman"/>
          <w:b/>
          <w:bCs/>
          <w:color w:val="000000" w:themeColor="text1"/>
          <w:sz w:val="24"/>
          <w:szCs w:val="24"/>
        </w:rPr>
        <w:t xml:space="preserve">icrobiome </w:t>
      </w:r>
      <w:r>
        <w:rPr>
          <w:rFonts w:ascii="Times New Roman" w:hAnsi="Times New Roman" w:cs="Times New Roman"/>
          <w:b/>
          <w:bCs/>
          <w:color w:val="000000" w:themeColor="text1"/>
          <w:sz w:val="24"/>
          <w:szCs w:val="24"/>
        </w:rPr>
        <w:t>c</w:t>
      </w:r>
      <w:r w:rsidR="003506F1">
        <w:rPr>
          <w:rFonts w:ascii="Times New Roman" w:hAnsi="Times New Roman" w:cs="Times New Roman"/>
          <w:b/>
          <w:bCs/>
          <w:color w:val="000000" w:themeColor="text1"/>
          <w:sz w:val="24"/>
          <w:szCs w:val="24"/>
        </w:rPr>
        <w:t xml:space="preserve">ompositional </w:t>
      </w:r>
      <w:r>
        <w:rPr>
          <w:rFonts w:ascii="Times New Roman" w:hAnsi="Times New Roman" w:cs="Times New Roman"/>
          <w:b/>
          <w:bCs/>
          <w:color w:val="000000" w:themeColor="text1"/>
          <w:sz w:val="24"/>
          <w:szCs w:val="24"/>
        </w:rPr>
        <w:t>s</w:t>
      </w:r>
      <w:r w:rsidR="0003798F">
        <w:rPr>
          <w:rFonts w:ascii="Times New Roman" w:hAnsi="Times New Roman" w:cs="Times New Roman"/>
          <w:b/>
          <w:bCs/>
          <w:color w:val="000000" w:themeColor="text1"/>
          <w:sz w:val="24"/>
          <w:szCs w:val="24"/>
        </w:rPr>
        <w:t xml:space="preserve">tructure </w:t>
      </w:r>
      <w:r>
        <w:rPr>
          <w:rFonts w:ascii="Times New Roman" w:hAnsi="Times New Roman" w:cs="Times New Roman"/>
          <w:b/>
          <w:bCs/>
          <w:color w:val="000000" w:themeColor="text1"/>
          <w:sz w:val="24"/>
          <w:szCs w:val="24"/>
        </w:rPr>
        <w:t>a</w:t>
      </w:r>
      <w:r w:rsidR="0003798F">
        <w:rPr>
          <w:rFonts w:ascii="Times New Roman" w:hAnsi="Times New Roman" w:cs="Times New Roman"/>
          <w:b/>
          <w:bCs/>
          <w:color w:val="000000" w:themeColor="text1"/>
          <w:sz w:val="24"/>
          <w:szCs w:val="24"/>
        </w:rPr>
        <w:t xml:space="preserve">lterations </w:t>
      </w:r>
      <w:r>
        <w:rPr>
          <w:rFonts w:ascii="Times New Roman" w:hAnsi="Times New Roman" w:cs="Times New Roman"/>
          <w:b/>
          <w:bCs/>
          <w:color w:val="000000" w:themeColor="text1"/>
          <w:sz w:val="24"/>
          <w:szCs w:val="24"/>
        </w:rPr>
        <w:t xml:space="preserve">detected </w:t>
      </w:r>
      <w:r w:rsidR="0003798F">
        <w:rPr>
          <w:rFonts w:ascii="Times New Roman" w:hAnsi="Times New Roman" w:cs="Times New Roman"/>
          <w:b/>
          <w:bCs/>
          <w:color w:val="000000" w:themeColor="text1"/>
          <w:sz w:val="24"/>
          <w:szCs w:val="24"/>
        </w:rPr>
        <w:t xml:space="preserve">between </w:t>
      </w:r>
      <w:r w:rsidR="002043B3">
        <w:rPr>
          <w:rFonts w:ascii="Times New Roman" w:hAnsi="Times New Roman" w:cs="Times New Roman"/>
          <w:b/>
          <w:bCs/>
          <w:color w:val="000000" w:themeColor="text1"/>
          <w:sz w:val="24"/>
          <w:szCs w:val="24"/>
        </w:rPr>
        <w:t>t</w:t>
      </w:r>
      <w:r w:rsidR="0003798F">
        <w:rPr>
          <w:rFonts w:ascii="Times New Roman" w:hAnsi="Times New Roman" w:cs="Times New Roman"/>
          <w:b/>
          <w:bCs/>
          <w:color w:val="000000" w:themeColor="text1"/>
          <w:sz w:val="24"/>
          <w:szCs w:val="24"/>
        </w:rPr>
        <w:t xml:space="preserve">he ISS and LAR </w:t>
      </w:r>
      <w:r w:rsidR="00EB0356">
        <w:rPr>
          <w:rFonts w:ascii="Times New Roman" w:hAnsi="Times New Roman" w:cs="Times New Roman"/>
          <w:b/>
          <w:bCs/>
          <w:color w:val="000000" w:themeColor="text1"/>
          <w:sz w:val="24"/>
          <w:szCs w:val="24"/>
        </w:rPr>
        <w:t>g</w:t>
      </w:r>
      <w:r w:rsidR="0003798F">
        <w:rPr>
          <w:rFonts w:ascii="Times New Roman" w:hAnsi="Times New Roman" w:cs="Times New Roman"/>
          <w:b/>
          <w:bCs/>
          <w:color w:val="000000" w:themeColor="text1"/>
          <w:sz w:val="24"/>
          <w:szCs w:val="24"/>
        </w:rPr>
        <w:t>roup</w:t>
      </w:r>
      <w:r w:rsidR="000A329F">
        <w:rPr>
          <w:rFonts w:ascii="Times New Roman" w:hAnsi="Times New Roman" w:cs="Times New Roman"/>
          <w:b/>
          <w:bCs/>
          <w:color w:val="000000" w:themeColor="text1"/>
          <w:sz w:val="24"/>
          <w:szCs w:val="24"/>
        </w:rPr>
        <w:t xml:space="preserve"> at </w:t>
      </w:r>
      <w:r w:rsidR="0056471C">
        <w:rPr>
          <w:rFonts w:ascii="Times New Roman" w:hAnsi="Times New Roman" w:cs="Times New Roman"/>
          <w:b/>
          <w:bCs/>
          <w:color w:val="000000" w:themeColor="text1"/>
          <w:sz w:val="24"/>
          <w:szCs w:val="24"/>
        </w:rPr>
        <w:t>termination</w:t>
      </w:r>
      <w:r w:rsidR="004660EE">
        <w:rPr>
          <w:rFonts w:ascii="Times New Roman" w:hAnsi="Times New Roman" w:cs="Times New Roman"/>
          <w:b/>
          <w:bCs/>
          <w:color w:val="000000" w:themeColor="text1"/>
          <w:sz w:val="24"/>
          <w:szCs w:val="24"/>
        </w:rPr>
        <w:t xml:space="preserve"> (Experiment 1 and 2 comparison)</w:t>
      </w:r>
      <w:r w:rsidR="00EB0356">
        <w:rPr>
          <w:rFonts w:ascii="Times New Roman" w:hAnsi="Times New Roman" w:cs="Times New Roman"/>
          <w:b/>
          <w:bCs/>
          <w:color w:val="000000" w:themeColor="text1"/>
          <w:sz w:val="24"/>
          <w:szCs w:val="24"/>
        </w:rPr>
        <w:t>.</w:t>
      </w:r>
      <w:r w:rsidR="00AF71FD" w:rsidRPr="00AF71FD">
        <w:rPr>
          <w:rFonts w:ascii="Times New Roman" w:hAnsi="Times New Roman" w:cs="Times New Roman"/>
          <w:sz w:val="24"/>
          <w:szCs w:val="24"/>
        </w:rPr>
        <w:t xml:space="preserve"> </w:t>
      </w:r>
      <w:r w:rsidR="00AF71FD">
        <w:rPr>
          <w:rFonts w:ascii="Times New Roman" w:hAnsi="Times New Roman" w:cs="Times New Roman"/>
          <w:sz w:val="24"/>
          <w:szCs w:val="24"/>
        </w:rPr>
        <w:t>To determine the microbiome diversity of the ISS group relative to</w:t>
      </w:r>
      <w:r w:rsidR="002328C4">
        <w:rPr>
          <w:rFonts w:ascii="Times New Roman" w:hAnsi="Times New Roman" w:cs="Times New Roman"/>
          <w:sz w:val="24"/>
          <w:szCs w:val="24"/>
        </w:rPr>
        <w:t xml:space="preserve"> the live animal return</w:t>
      </w:r>
      <w:r w:rsidR="00AF71FD">
        <w:rPr>
          <w:rFonts w:ascii="Times New Roman" w:hAnsi="Times New Roman" w:cs="Times New Roman"/>
          <w:sz w:val="24"/>
          <w:szCs w:val="24"/>
        </w:rPr>
        <w:t xml:space="preserve"> </w:t>
      </w:r>
      <w:r w:rsidR="002328C4">
        <w:rPr>
          <w:rFonts w:ascii="Times New Roman" w:hAnsi="Times New Roman" w:cs="Times New Roman"/>
          <w:sz w:val="24"/>
          <w:szCs w:val="24"/>
        </w:rPr>
        <w:t>(</w:t>
      </w:r>
      <w:r w:rsidR="00AF71FD">
        <w:rPr>
          <w:rFonts w:ascii="Times New Roman" w:hAnsi="Times New Roman" w:cs="Times New Roman"/>
          <w:sz w:val="24"/>
          <w:szCs w:val="24"/>
        </w:rPr>
        <w:t>LAR</w:t>
      </w:r>
      <w:r w:rsidR="002328C4">
        <w:rPr>
          <w:rFonts w:ascii="Times New Roman" w:hAnsi="Times New Roman" w:cs="Times New Roman"/>
          <w:sz w:val="24"/>
          <w:szCs w:val="24"/>
        </w:rPr>
        <w:t>) cohort</w:t>
      </w:r>
      <w:r w:rsidR="00842642">
        <w:rPr>
          <w:rFonts w:ascii="Times New Roman" w:hAnsi="Times New Roman" w:cs="Times New Roman"/>
          <w:sz w:val="24"/>
          <w:szCs w:val="24"/>
        </w:rPr>
        <w:t xml:space="preserve">, </w:t>
      </w:r>
      <w:r w:rsidR="00CA63D4">
        <w:rPr>
          <w:rFonts w:ascii="Times New Roman" w:hAnsi="Times New Roman" w:cs="Times New Roman"/>
          <w:sz w:val="24"/>
          <w:szCs w:val="24"/>
        </w:rPr>
        <w:t xml:space="preserve">fecal samples </w:t>
      </w:r>
      <w:r w:rsidR="002328C4">
        <w:rPr>
          <w:rFonts w:ascii="Times New Roman" w:hAnsi="Times New Roman" w:cs="Times New Roman"/>
          <w:sz w:val="24"/>
          <w:szCs w:val="24"/>
        </w:rPr>
        <w:t xml:space="preserve">collected at </w:t>
      </w:r>
      <w:r w:rsidR="00CA63D4">
        <w:rPr>
          <w:rFonts w:ascii="Times New Roman" w:hAnsi="Times New Roman" w:cs="Times New Roman"/>
          <w:sz w:val="24"/>
          <w:szCs w:val="24"/>
        </w:rPr>
        <w:t xml:space="preserve">necropsy </w:t>
      </w:r>
      <w:r w:rsidR="002328C4">
        <w:rPr>
          <w:rFonts w:ascii="Times New Roman" w:hAnsi="Times New Roman" w:cs="Times New Roman"/>
          <w:sz w:val="24"/>
          <w:szCs w:val="24"/>
        </w:rPr>
        <w:t xml:space="preserve">after </w:t>
      </w:r>
      <w:r w:rsidR="00191355">
        <w:rPr>
          <w:rFonts w:ascii="Times New Roman" w:hAnsi="Times New Roman" w:cs="Times New Roman"/>
          <w:sz w:val="24"/>
          <w:szCs w:val="24"/>
        </w:rPr>
        <w:t>termination</w:t>
      </w:r>
      <w:r w:rsidR="00CA63D4">
        <w:rPr>
          <w:rFonts w:ascii="Times New Roman" w:hAnsi="Times New Roman" w:cs="Times New Roman"/>
          <w:sz w:val="24"/>
          <w:szCs w:val="24"/>
        </w:rPr>
        <w:t xml:space="preserve"> </w:t>
      </w:r>
      <w:r w:rsidR="00886DF5">
        <w:rPr>
          <w:rFonts w:ascii="Times New Roman" w:hAnsi="Times New Roman" w:cs="Times New Roman"/>
          <w:sz w:val="24"/>
          <w:szCs w:val="24"/>
        </w:rPr>
        <w:t>were</w:t>
      </w:r>
      <w:r w:rsidR="002043B3">
        <w:rPr>
          <w:rFonts w:ascii="Times New Roman" w:hAnsi="Times New Roman" w:cs="Times New Roman"/>
          <w:sz w:val="24"/>
          <w:szCs w:val="24"/>
        </w:rPr>
        <w:t xml:space="preserve"> additionally</w:t>
      </w:r>
      <w:r w:rsidR="00886DF5">
        <w:rPr>
          <w:rFonts w:ascii="Times New Roman" w:hAnsi="Times New Roman" w:cs="Times New Roman"/>
          <w:sz w:val="24"/>
          <w:szCs w:val="24"/>
        </w:rPr>
        <w:t xml:space="preserve"> processed</w:t>
      </w:r>
      <w:r w:rsidR="00C2009C">
        <w:rPr>
          <w:rFonts w:ascii="Times New Roman" w:hAnsi="Times New Roman" w:cs="Times New Roman"/>
          <w:sz w:val="24"/>
          <w:szCs w:val="24"/>
        </w:rPr>
        <w:t xml:space="preserve">, </w:t>
      </w:r>
      <w:r w:rsidR="00886DF5">
        <w:rPr>
          <w:rFonts w:ascii="Times New Roman" w:hAnsi="Times New Roman" w:cs="Times New Roman"/>
          <w:sz w:val="24"/>
          <w:szCs w:val="24"/>
        </w:rPr>
        <w:t>sequenced</w:t>
      </w:r>
      <w:r w:rsidR="00C2009C">
        <w:rPr>
          <w:rFonts w:ascii="Times New Roman" w:hAnsi="Times New Roman" w:cs="Times New Roman"/>
          <w:sz w:val="24"/>
          <w:szCs w:val="24"/>
        </w:rPr>
        <w:t xml:space="preserve">, and </w:t>
      </w:r>
      <w:r w:rsidR="00063749">
        <w:rPr>
          <w:rFonts w:ascii="Times New Roman" w:hAnsi="Times New Roman" w:cs="Times New Roman"/>
          <w:sz w:val="24"/>
          <w:szCs w:val="24"/>
        </w:rPr>
        <w:t xml:space="preserve">analyzed as stated </w:t>
      </w:r>
      <w:r w:rsidR="00886DF5">
        <w:rPr>
          <w:rFonts w:ascii="Times New Roman" w:hAnsi="Times New Roman" w:cs="Times New Roman"/>
          <w:sz w:val="24"/>
          <w:szCs w:val="24"/>
        </w:rPr>
        <w:t>in the methods</w:t>
      </w:r>
      <w:r w:rsidR="00063749">
        <w:rPr>
          <w:rFonts w:ascii="Times New Roman" w:hAnsi="Times New Roman" w:cs="Times New Roman"/>
          <w:sz w:val="24"/>
          <w:szCs w:val="24"/>
        </w:rPr>
        <w:t xml:space="preserve">. </w:t>
      </w:r>
      <w:r w:rsidR="0016506C">
        <w:rPr>
          <w:rFonts w:ascii="Times New Roman" w:hAnsi="Times New Roman" w:cs="Times New Roman"/>
          <w:sz w:val="24"/>
          <w:szCs w:val="24"/>
        </w:rPr>
        <w:t xml:space="preserve">We observed </w:t>
      </w:r>
      <w:r w:rsidR="00AF71FD">
        <w:rPr>
          <w:rFonts w:ascii="Times New Roman" w:hAnsi="Times New Roman" w:cs="Times New Roman"/>
          <w:color w:val="000000" w:themeColor="text1"/>
          <w:sz w:val="24"/>
          <w:szCs w:val="24"/>
        </w:rPr>
        <w:t xml:space="preserve">statistically significant </w:t>
      </w:r>
      <w:r w:rsidR="00AF71FD" w:rsidRPr="00A21344">
        <w:rPr>
          <w:rFonts w:ascii="Times New Roman" w:hAnsi="Times New Roman" w:cs="Times New Roman"/>
          <w:color w:val="000000" w:themeColor="text1"/>
          <w:sz w:val="24"/>
          <w:szCs w:val="24"/>
        </w:rPr>
        <w:t>increases</w:t>
      </w:r>
      <w:r w:rsidR="00AF71FD">
        <w:rPr>
          <w:rFonts w:ascii="Times New Roman" w:hAnsi="Times New Roman" w:cs="Times New Roman"/>
          <w:color w:val="000000" w:themeColor="text1"/>
          <w:sz w:val="24"/>
          <w:szCs w:val="24"/>
        </w:rPr>
        <w:t xml:space="preserve"> in</w:t>
      </w:r>
      <w:r w:rsidR="00AF71FD" w:rsidRPr="00A21344">
        <w:rPr>
          <w:rFonts w:ascii="Times New Roman" w:hAnsi="Times New Roman" w:cs="Times New Roman"/>
          <w:color w:val="000000" w:themeColor="text1"/>
          <w:sz w:val="24"/>
          <w:szCs w:val="24"/>
        </w:rPr>
        <w:t xml:space="preserve"> alpha</w:t>
      </w:r>
      <w:r w:rsidR="00572CB0">
        <w:rPr>
          <w:rFonts w:ascii="Times New Roman" w:hAnsi="Times New Roman" w:cs="Times New Roman"/>
          <w:color w:val="000000" w:themeColor="text1"/>
          <w:sz w:val="24"/>
          <w:szCs w:val="24"/>
        </w:rPr>
        <w:t xml:space="preserve"> (Fi</w:t>
      </w:r>
      <w:r w:rsidR="000417AD">
        <w:rPr>
          <w:rFonts w:ascii="Times New Roman" w:hAnsi="Times New Roman" w:cs="Times New Roman"/>
          <w:color w:val="000000" w:themeColor="text1"/>
          <w:sz w:val="24"/>
          <w:szCs w:val="24"/>
        </w:rPr>
        <w:t xml:space="preserve">gure </w:t>
      </w:r>
      <w:r w:rsidR="00572CB0">
        <w:rPr>
          <w:rFonts w:ascii="Times New Roman" w:hAnsi="Times New Roman" w:cs="Times New Roman"/>
          <w:color w:val="000000" w:themeColor="text1"/>
          <w:sz w:val="24"/>
          <w:szCs w:val="24"/>
        </w:rPr>
        <w:t>3</w:t>
      </w:r>
      <w:r w:rsidR="000417AD">
        <w:rPr>
          <w:rFonts w:ascii="Times New Roman" w:hAnsi="Times New Roman" w:cs="Times New Roman"/>
          <w:color w:val="000000" w:themeColor="text1"/>
          <w:sz w:val="24"/>
          <w:szCs w:val="24"/>
        </w:rPr>
        <w:t>A</w:t>
      </w:r>
      <w:r w:rsidR="00572CB0">
        <w:rPr>
          <w:rFonts w:ascii="Times New Roman" w:hAnsi="Times New Roman" w:cs="Times New Roman"/>
          <w:color w:val="000000" w:themeColor="text1"/>
          <w:sz w:val="24"/>
          <w:szCs w:val="24"/>
        </w:rPr>
        <w:t>)</w:t>
      </w:r>
      <w:r w:rsidR="00AF71FD">
        <w:rPr>
          <w:rFonts w:ascii="Times New Roman" w:hAnsi="Times New Roman" w:cs="Times New Roman"/>
          <w:color w:val="000000" w:themeColor="text1"/>
          <w:sz w:val="24"/>
          <w:szCs w:val="24"/>
        </w:rPr>
        <w:t xml:space="preserve"> and </w:t>
      </w:r>
      <w:r w:rsidR="00AF71FD" w:rsidRPr="00A21344">
        <w:rPr>
          <w:rFonts w:ascii="Times New Roman" w:hAnsi="Times New Roman" w:cs="Times New Roman"/>
          <w:color w:val="000000" w:themeColor="text1"/>
          <w:sz w:val="24"/>
          <w:szCs w:val="24"/>
        </w:rPr>
        <w:t>beta</w:t>
      </w:r>
      <w:r w:rsidR="00442776">
        <w:rPr>
          <w:rFonts w:ascii="Times New Roman" w:hAnsi="Times New Roman" w:cs="Times New Roman"/>
          <w:color w:val="000000" w:themeColor="text1"/>
          <w:sz w:val="24"/>
          <w:szCs w:val="24"/>
        </w:rPr>
        <w:t xml:space="preserve"> (Fig</w:t>
      </w:r>
      <w:r w:rsidR="000417AD">
        <w:rPr>
          <w:rFonts w:ascii="Times New Roman" w:hAnsi="Times New Roman" w:cs="Times New Roman"/>
          <w:color w:val="000000" w:themeColor="text1"/>
          <w:sz w:val="24"/>
          <w:szCs w:val="24"/>
        </w:rPr>
        <w:t>ure</w:t>
      </w:r>
      <w:r w:rsidR="00442776">
        <w:rPr>
          <w:rFonts w:ascii="Times New Roman" w:hAnsi="Times New Roman" w:cs="Times New Roman"/>
          <w:color w:val="000000" w:themeColor="text1"/>
          <w:sz w:val="24"/>
          <w:szCs w:val="24"/>
        </w:rPr>
        <w:t xml:space="preserve"> 3</w:t>
      </w:r>
      <w:r w:rsidR="006A532F">
        <w:rPr>
          <w:rFonts w:ascii="Times New Roman" w:hAnsi="Times New Roman" w:cs="Times New Roman"/>
          <w:color w:val="000000" w:themeColor="text1"/>
          <w:sz w:val="24"/>
          <w:szCs w:val="24"/>
        </w:rPr>
        <w:t>B</w:t>
      </w:r>
      <w:r w:rsidR="00442776">
        <w:rPr>
          <w:rFonts w:ascii="Times New Roman" w:hAnsi="Times New Roman" w:cs="Times New Roman"/>
          <w:color w:val="000000" w:themeColor="text1"/>
          <w:sz w:val="24"/>
          <w:szCs w:val="24"/>
        </w:rPr>
        <w:t>)</w:t>
      </w:r>
      <w:r w:rsidR="00AF71FD" w:rsidRPr="00A21344">
        <w:rPr>
          <w:rFonts w:ascii="Times New Roman" w:hAnsi="Times New Roman" w:cs="Times New Roman"/>
          <w:color w:val="000000" w:themeColor="text1"/>
          <w:sz w:val="24"/>
          <w:szCs w:val="24"/>
        </w:rPr>
        <w:t xml:space="preserve"> diversity</w:t>
      </w:r>
      <w:r w:rsidR="007D198C">
        <w:rPr>
          <w:rFonts w:ascii="Times New Roman" w:hAnsi="Times New Roman" w:cs="Times New Roman"/>
          <w:color w:val="000000" w:themeColor="text1"/>
          <w:sz w:val="24"/>
          <w:szCs w:val="24"/>
        </w:rPr>
        <w:t xml:space="preserve"> measures</w:t>
      </w:r>
      <w:r w:rsidR="00886DF5">
        <w:rPr>
          <w:rFonts w:ascii="Times New Roman" w:hAnsi="Times New Roman" w:cs="Times New Roman"/>
          <w:color w:val="000000" w:themeColor="text1"/>
          <w:sz w:val="24"/>
          <w:szCs w:val="24"/>
        </w:rPr>
        <w:t xml:space="preserve"> of the ISS </w:t>
      </w:r>
      <w:r w:rsidR="0016506C">
        <w:rPr>
          <w:rFonts w:ascii="Times New Roman" w:hAnsi="Times New Roman" w:cs="Times New Roman"/>
          <w:color w:val="000000" w:themeColor="text1"/>
          <w:sz w:val="24"/>
          <w:szCs w:val="24"/>
        </w:rPr>
        <w:t xml:space="preserve">grouped compared to </w:t>
      </w:r>
      <w:r w:rsidR="00886DF5">
        <w:rPr>
          <w:rFonts w:ascii="Times New Roman" w:hAnsi="Times New Roman" w:cs="Times New Roman"/>
          <w:color w:val="000000" w:themeColor="text1"/>
          <w:sz w:val="24"/>
          <w:szCs w:val="24"/>
        </w:rPr>
        <w:t>LAR</w:t>
      </w:r>
      <w:r w:rsidR="008F5482">
        <w:rPr>
          <w:rFonts w:ascii="Times New Roman" w:hAnsi="Times New Roman" w:cs="Times New Roman"/>
          <w:color w:val="000000" w:themeColor="text1"/>
          <w:sz w:val="24"/>
          <w:szCs w:val="24"/>
        </w:rPr>
        <w:t>. T</w:t>
      </w:r>
      <w:r w:rsidR="00AF71FD">
        <w:rPr>
          <w:rFonts w:ascii="Times New Roman" w:hAnsi="Times New Roman" w:cs="Times New Roman"/>
          <w:color w:val="000000" w:themeColor="text1"/>
          <w:sz w:val="24"/>
          <w:szCs w:val="24"/>
        </w:rPr>
        <w:t xml:space="preserve">he observed Hill numbers from </w:t>
      </w:r>
      <w:r w:rsidR="000B2282">
        <w:rPr>
          <w:rFonts w:ascii="Times New Roman" w:hAnsi="Times New Roman" w:cs="Times New Roman"/>
          <w:color w:val="000000" w:themeColor="text1"/>
          <w:sz w:val="24"/>
          <w:szCs w:val="24"/>
        </w:rPr>
        <w:t>g</w:t>
      </w:r>
      <w:r w:rsidR="008F5482">
        <w:rPr>
          <w:rFonts w:ascii="Times New Roman" w:hAnsi="Times New Roman" w:cs="Times New Roman"/>
          <w:color w:val="000000" w:themeColor="text1"/>
          <w:sz w:val="24"/>
          <w:szCs w:val="24"/>
        </w:rPr>
        <w:t xml:space="preserve">enera richness analysis </w:t>
      </w:r>
      <w:r w:rsidR="008F5482">
        <w:rPr>
          <w:rFonts w:ascii="Times New Roman" w:hAnsi="Times New Roman" w:cs="Times New Roman"/>
          <w:sz w:val="24"/>
          <w:szCs w:val="24"/>
        </w:rPr>
        <w:t xml:space="preserve">demonstrated </w:t>
      </w:r>
      <w:r w:rsidR="008F5482">
        <w:rPr>
          <w:rFonts w:ascii="Times New Roman" w:hAnsi="Times New Roman" w:cs="Times New Roman"/>
          <w:color w:val="000000" w:themeColor="text1"/>
          <w:sz w:val="24"/>
          <w:szCs w:val="24"/>
        </w:rPr>
        <w:t xml:space="preserve">a mean of </w:t>
      </w:r>
      <w:r w:rsidR="009D1A27">
        <w:rPr>
          <w:rFonts w:ascii="Times New Roman" w:hAnsi="Times New Roman" w:cs="Times New Roman"/>
          <w:color w:val="000000" w:themeColor="text1"/>
          <w:sz w:val="24"/>
          <w:szCs w:val="24"/>
        </w:rPr>
        <w:t>69</w:t>
      </w:r>
      <w:r w:rsidR="008F5482">
        <w:rPr>
          <w:rFonts w:ascii="Times New Roman" w:hAnsi="Times New Roman" w:cs="Times New Roman"/>
          <w:color w:val="000000" w:themeColor="text1"/>
          <w:sz w:val="24"/>
          <w:szCs w:val="24"/>
        </w:rPr>
        <w:t xml:space="preserve"> genera that were detected in the ISS group relative to </w:t>
      </w:r>
      <w:r w:rsidR="009D1A27">
        <w:rPr>
          <w:rFonts w:ascii="Times New Roman" w:hAnsi="Times New Roman"/>
          <w:color w:val="000000" w:themeColor="text1"/>
          <w:sz w:val="24"/>
        </w:rPr>
        <w:t>61</w:t>
      </w:r>
      <w:r w:rsidR="00C30365">
        <w:rPr>
          <w:rFonts w:ascii="Times New Roman" w:hAnsi="Times New Roman" w:cs="Times New Roman"/>
          <w:color w:val="000000" w:themeColor="text1"/>
          <w:sz w:val="24"/>
          <w:szCs w:val="24"/>
        </w:rPr>
        <w:t xml:space="preserve"> </w:t>
      </w:r>
      <w:r w:rsidR="008F5482">
        <w:rPr>
          <w:rFonts w:ascii="Times New Roman" w:hAnsi="Times New Roman" w:cs="Times New Roman"/>
          <w:color w:val="000000" w:themeColor="text1"/>
          <w:sz w:val="24"/>
          <w:szCs w:val="24"/>
        </w:rPr>
        <w:t>genera</w:t>
      </w:r>
      <w:r w:rsidR="00C30365">
        <w:rPr>
          <w:rFonts w:ascii="Times New Roman" w:hAnsi="Times New Roman" w:cs="Times New Roman"/>
          <w:color w:val="000000" w:themeColor="text1"/>
          <w:sz w:val="24"/>
          <w:szCs w:val="24"/>
        </w:rPr>
        <w:t xml:space="preserve"> in the LAR</w:t>
      </w:r>
      <w:r w:rsidR="007312F8">
        <w:rPr>
          <w:rFonts w:ascii="Times New Roman" w:hAnsi="Times New Roman" w:cs="Times New Roman"/>
          <w:color w:val="000000" w:themeColor="text1"/>
          <w:sz w:val="24"/>
          <w:szCs w:val="24"/>
        </w:rPr>
        <w:t>.</w:t>
      </w:r>
      <w:r w:rsidR="0081690C">
        <w:rPr>
          <w:rFonts w:ascii="Times New Roman" w:hAnsi="Times New Roman" w:cs="Times New Roman"/>
          <w:color w:val="000000" w:themeColor="text1"/>
          <w:sz w:val="24"/>
          <w:szCs w:val="24"/>
        </w:rPr>
        <w:t xml:space="preserve"> T</w:t>
      </w:r>
      <w:r w:rsidR="00AF71FD">
        <w:rPr>
          <w:rFonts w:ascii="Times New Roman" w:hAnsi="Times New Roman" w:cs="Times New Roman"/>
          <w:color w:val="000000" w:themeColor="text1"/>
          <w:sz w:val="24"/>
          <w:szCs w:val="24"/>
        </w:rPr>
        <w:t xml:space="preserve">he Shannon </w:t>
      </w:r>
      <w:r w:rsidR="002328C4">
        <w:rPr>
          <w:rFonts w:ascii="Times New Roman" w:hAnsi="Times New Roman" w:cs="Times New Roman"/>
          <w:color w:val="000000" w:themeColor="text1"/>
          <w:sz w:val="24"/>
          <w:szCs w:val="24"/>
        </w:rPr>
        <w:t>Diversity index</w:t>
      </w:r>
      <w:r w:rsidR="00AF71FD">
        <w:rPr>
          <w:rFonts w:ascii="Times New Roman" w:hAnsi="Times New Roman" w:cs="Times New Roman"/>
          <w:color w:val="000000" w:themeColor="text1"/>
          <w:sz w:val="24"/>
          <w:szCs w:val="24"/>
        </w:rPr>
        <w:t xml:space="preserve">, </w:t>
      </w:r>
      <w:r w:rsidR="009D1A27">
        <w:rPr>
          <w:rFonts w:ascii="Times New Roman" w:hAnsi="Times New Roman"/>
          <w:color w:val="000000" w:themeColor="text1"/>
          <w:sz w:val="24"/>
        </w:rPr>
        <w:t>7.4</w:t>
      </w:r>
      <w:r w:rsidR="00AF71FD">
        <w:rPr>
          <w:rFonts w:ascii="Times New Roman" w:hAnsi="Times New Roman" w:cs="Times New Roman"/>
          <w:color w:val="000000" w:themeColor="text1"/>
          <w:sz w:val="24"/>
          <w:szCs w:val="24"/>
        </w:rPr>
        <w:t>, and Simpson</w:t>
      </w:r>
      <w:r w:rsidR="002328C4">
        <w:rPr>
          <w:rFonts w:ascii="Times New Roman" w:hAnsi="Times New Roman" w:cs="Times New Roman"/>
          <w:color w:val="000000" w:themeColor="text1"/>
          <w:sz w:val="24"/>
          <w:szCs w:val="24"/>
        </w:rPr>
        <w:t xml:space="preserve"> Diversity index</w:t>
      </w:r>
      <w:r w:rsidR="00AF71FD">
        <w:rPr>
          <w:rFonts w:ascii="Times New Roman" w:hAnsi="Times New Roman" w:cs="Times New Roman"/>
          <w:color w:val="000000" w:themeColor="text1"/>
          <w:sz w:val="24"/>
          <w:szCs w:val="24"/>
        </w:rPr>
        <w:t xml:space="preserve">, </w:t>
      </w:r>
      <w:r w:rsidR="009D1A27">
        <w:rPr>
          <w:rFonts w:ascii="Times New Roman" w:hAnsi="Times New Roman"/>
          <w:color w:val="000000" w:themeColor="text1"/>
          <w:sz w:val="24"/>
        </w:rPr>
        <w:t>3.</w:t>
      </w:r>
      <w:r w:rsidR="00A519C3">
        <w:rPr>
          <w:rFonts w:ascii="Times New Roman" w:hAnsi="Times New Roman"/>
          <w:color w:val="000000" w:themeColor="text1"/>
          <w:sz w:val="24"/>
        </w:rPr>
        <w:t>7</w:t>
      </w:r>
      <w:r w:rsidR="00AF71FD">
        <w:rPr>
          <w:rFonts w:ascii="Times New Roman" w:hAnsi="Times New Roman" w:cs="Times New Roman"/>
          <w:color w:val="000000" w:themeColor="text1"/>
          <w:sz w:val="24"/>
          <w:szCs w:val="24"/>
        </w:rPr>
        <w:t xml:space="preserve">, indices were </w:t>
      </w:r>
      <w:r w:rsidR="00886DF5">
        <w:rPr>
          <w:rFonts w:ascii="Times New Roman" w:hAnsi="Times New Roman" w:cs="Times New Roman"/>
          <w:color w:val="000000" w:themeColor="text1"/>
          <w:sz w:val="24"/>
          <w:szCs w:val="24"/>
        </w:rPr>
        <w:t xml:space="preserve">significantly </w:t>
      </w:r>
      <w:r w:rsidR="00AF71FD">
        <w:rPr>
          <w:rFonts w:ascii="Times New Roman" w:hAnsi="Times New Roman" w:cs="Times New Roman"/>
          <w:color w:val="000000" w:themeColor="text1"/>
          <w:sz w:val="24"/>
          <w:szCs w:val="24"/>
        </w:rPr>
        <w:t>increased in the ISS relative to</w:t>
      </w:r>
      <w:r w:rsidR="00FD0734">
        <w:rPr>
          <w:rFonts w:ascii="Times New Roman" w:hAnsi="Times New Roman" w:cs="Times New Roman"/>
          <w:color w:val="000000" w:themeColor="text1"/>
          <w:sz w:val="24"/>
          <w:szCs w:val="24"/>
        </w:rPr>
        <w:t xml:space="preserve"> the</w:t>
      </w:r>
      <w:r w:rsidR="00AF71FD">
        <w:rPr>
          <w:rFonts w:ascii="Times New Roman" w:hAnsi="Times New Roman" w:cs="Times New Roman"/>
          <w:color w:val="000000" w:themeColor="text1"/>
          <w:sz w:val="24"/>
          <w:szCs w:val="24"/>
        </w:rPr>
        <w:t xml:space="preserve"> </w:t>
      </w:r>
      <w:r w:rsidR="00886DF5">
        <w:rPr>
          <w:rFonts w:ascii="Times New Roman" w:hAnsi="Times New Roman" w:cs="Times New Roman"/>
          <w:color w:val="000000" w:themeColor="text1"/>
          <w:sz w:val="24"/>
          <w:szCs w:val="24"/>
        </w:rPr>
        <w:t>LAR</w:t>
      </w:r>
      <w:r w:rsidR="00442776" w:rsidRPr="00442776">
        <w:rPr>
          <w:rFonts w:ascii="Times New Roman" w:hAnsi="Times New Roman" w:cs="Times New Roman"/>
          <w:color w:val="000000" w:themeColor="text1"/>
          <w:sz w:val="24"/>
          <w:szCs w:val="24"/>
        </w:rPr>
        <w:t xml:space="preserve"> </w:t>
      </w:r>
      <w:r w:rsidR="00442776">
        <w:rPr>
          <w:rFonts w:ascii="Times New Roman" w:hAnsi="Times New Roman" w:cs="Times New Roman"/>
          <w:color w:val="000000" w:themeColor="text1"/>
          <w:sz w:val="24"/>
          <w:szCs w:val="24"/>
        </w:rPr>
        <w:t>group</w:t>
      </w:r>
      <w:r w:rsidR="007312F8">
        <w:rPr>
          <w:rFonts w:ascii="Times New Roman" w:hAnsi="Times New Roman" w:cs="Times New Roman"/>
          <w:color w:val="000000" w:themeColor="text1"/>
          <w:sz w:val="24"/>
          <w:szCs w:val="24"/>
        </w:rPr>
        <w:t xml:space="preserve"> with </w:t>
      </w:r>
      <w:r w:rsidR="00EE78C9">
        <w:rPr>
          <w:rFonts w:ascii="Times New Roman" w:hAnsi="Times New Roman" w:cs="Times New Roman"/>
          <w:color w:val="000000" w:themeColor="text1"/>
          <w:sz w:val="24"/>
          <w:szCs w:val="24"/>
        </w:rPr>
        <w:t xml:space="preserve">a Shannon index, </w:t>
      </w:r>
      <w:r w:rsidR="003238D7">
        <w:rPr>
          <w:rFonts w:ascii="Times New Roman" w:hAnsi="Times New Roman" w:cs="Times New Roman"/>
          <w:color w:val="000000" w:themeColor="text1"/>
          <w:sz w:val="24"/>
          <w:szCs w:val="24"/>
        </w:rPr>
        <w:t>2.9</w:t>
      </w:r>
      <w:r w:rsidR="00EE78C9">
        <w:rPr>
          <w:rFonts w:ascii="Times New Roman" w:hAnsi="Times New Roman" w:cs="Times New Roman"/>
          <w:color w:val="000000" w:themeColor="text1"/>
          <w:sz w:val="24"/>
          <w:szCs w:val="24"/>
        </w:rPr>
        <w:t>,</w:t>
      </w:r>
      <w:r w:rsidR="003238D7">
        <w:rPr>
          <w:rFonts w:ascii="Times New Roman" w:hAnsi="Times New Roman" w:cs="Times New Roman"/>
          <w:color w:val="000000" w:themeColor="text1"/>
          <w:sz w:val="24"/>
          <w:szCs w:val="24"/>
        </w:rPr>
        <w:t xml:space="preserve"> and </w:t>
      </w:r>
      <w:r w:rsidR="00EE78C9">
        <w:rPr>
          <w:rFonts w:ascii="Times New Roman" w:hAnsi="Times New Roman" w:cs="Times New Roman"/>
          <w:color w:val="000000" w:themeColor="text1"/>
          <w:sz w:val="24"/>
          <w:szCs w:val="24"/>
        </w:rPr>
        <w:t xml:space="preserve">Simpson index, </w:t>
      </w:r>
      <w:r w:rsidR="003238D7">
        <w:rPr>
          <w:rFonts w:ascii="Times New Roman" w:hAnsi="Times New Roman" w:cs="Times New Roman"/>
          <w:color w:val="000000" w:themeColor="text1"/>
          <w:sz w:val="24"/>
          <w:szCs w:val="24"/>
        </w:rPr>
        <w:t>2.2</w:t>
      </w:r>
      <w:r w:rsidR="00EE78C9">
        <w:rPr>
          <w:rFonts w:ascii="Times New Roman" w:hAnsi="Times New Roman" w:cs="Times New Roman"/>
          <w:color w:val="000000" w:themeColor="text1"/>
          <w:sz w:val="24"/>
          <w:szCs w:val="24"/>
        </w:rPr>
        <w:t>.</w:t>
      </w:r>
      <w:r w:rsidR="00AF71FD">
        <w:rPr>
          <w:rFonts w:ascii="Times New Roman" w:hAnsi="Times New Roman" w:cs="Times New Roman"/>
          <w:color w:val="000000" w:themeColor="text1"/>
          <w:sz w:val="24"/>
          <w:szCs w:val="24"/>
        </w:rPr>
        <w:t xml:space="preserve"> Community structure analysis observations revealed increases in beta diversity, between ISS and </w:t>
      </w:r>
      <w:r w:rsidR="008279D9">
        <w:rPr>
          <w:rFonts w:ascii="Times New Roman" w:hAnsi="Times New Roman" w:cs="Times New Roman"/>
          <w:color w:val="000000" w:themeColor="text1"/>
          <w:sz w:val="24"/>
          <w:szCs w:val="24"/>
        </w:rPr>
        <w:t>LAR</w:t>
      </w:r>
      <w:r w:rsidR="00AF71FD">
        <w:rPr>
          <w:rFonts w:ascii="Times New Roman" w:hAnsi="Times New Roman" w:cs="Times New Roman"/>
          <w:color w:val="000000" w:themeColor="text1"/>
          <w:sz w:val="24"/>
          <w:szCs w:val="24"/>
        </w:rPr>
        <w:t>. Furthermore,</w:t>
      </w:r>
      <w:r w:rsidR="00AF71FD">
        <w:rPr>
          <w:rFonts w:ascii="Times New Roman" w:hAnsi="Times New Roman" w:cs="Times New Roman"/>
          <w:sz w:val="24"/>
          <w:szCs w:val="24"/>
        </w:rPr>
        <w:t xml:space="preserve"> </w:t>
      </w:r>
      <w:r w:rsidR="00DC49D3">
        <w:rPr>
          <w:rFonts w:ascii="Times New Roman" w:hAnsi="Times New Roman" w:cs="Times New Roman"/>
          <w:sz w:val="24"/>
          <w:szCs w:val="24"/>
        </w:rPr>
        <w:t xml:space="preserve">there was </w:t>
      </w:r>
      <w:r w:rsidR="00AF71FD">
        <w:rPr>
          <w:rFonts w:ascii="Times New Roman" w:hAnsi="Times New Roman" w:cs="Times New Roman"/>
          <w:sz w:val="24"/>
          <w:szCs w:val="24"/>
        </w:rPr>
        <w:t>a statistically significant increase in the relative abundance of the phyla Firmicutes relative to Bacteroidetes (Fig</w:t>
      </w:r>
      <w:r w:rsidR="000417AD">
        <w:rPr>
          <w:rFonts w:ascii="Times New Roman" w:hAnsi="Times New Roman" w:cs="Times New Roman"/>
          <w:sz w:val="24"/>
          <w:szCs w:val="24"/>
        </w:rPr>
        <w:t>ure</w:t>
      </w:r>
      <w:r w:rsidR="00AF71FD">
        <w:rPr>
          <w:rFonts w:ascii="Times New Roman" w:hAnsi="Times New Roman" w:cs="Times New Roman"/>
          <w:sz w:val="24"/>
          <w:szCs w:val="24"/>
        </w:rPr>
        <w:t xml:space="preserve"> </w:t>
      </w:r>
      <w:r w:rsidR="003D748C">
        <w:rPr>
          <w:rFonts w:ascii="Times New Roman" w:hAnsi="Times New Roman" w:cs="Times New Roman"/>
          <w:sz w:val="24"/>
          <w:szCs w:val="24"/>
        </w:rPr>
        <w:t>3</w:t>
      </w:r>
      <w:r w:rsidR="00A00ADB">
        <w:rPr>
          <w:rFonts w:ascii="Times New Roman" w:hAnsi="Times New Roman" w:cs="Times New Roman"/>
          <w:sz w:val="24"/>
          <w:szCs w:val="24"/>
        </w:rPr>
        <w:t>C</w:t>
      </w:r>
      <w:r w:rsidR="00AF71FD">
        <w:rPr>
          <w:rFonts w:ascii="Times New Roman" w:hAnsi="Times New Roman" w:cs="Times New Roman"/>
          <w:sz w:val="24"/>
          <w:szCs w:val="24"/>
        </w:rPr>
        <w:t>) in the ISS relative to</w:t>
      </w:r>
      <w:r w:rsidR="00FD0734">
        <w:rPr>
          <w:rFonts w:ascii="Times New Roman" w:hAnsi="Times New Roman" w:cs="Times New Roman"/>
          <w:sz w:val="24"/>
          <w:szCs w:val="24"/>
        </w:rPr>
        <w:t xml:space="preserve"> the </w:t>
      </w:r>
      <w:r w:rsidR="00E52916">
        <w:rPr>
          <w:rFonts w:ascii="Times New Roman" w:hAnsi="Times New Roman" w:cs="Times New Roman"/>
          <w:sz w:val="24"/>
          <w:szCs w:val="24"/>
        </w:rPr>
        <w:t>LAR</w:t>
      </w:r>
      <w:r w:rsidR="00442776" w:rsidRPr="00442776">
        <w:rPr>
          <w:rFonts w:ascii="Times New Roman" w:hAnsi="Times New Roman" w:cs="Times New Roman"/>
          <w:sz w:val="24"/>
          <w:szCs w:val="24"/>
        </w:rPr>
        <w:t xml:space="preserve"> </w:t>
      </w:r>
      <w:r w:rsidR="00442776">
        <w:rPr>
          <w:rFonts w:ascii="Times New Roman" w:hAnsi="Times New Roman" w:cs="Times New Roman"/>
          <w:sz w:val="24"/>
          <w:szCs w:val="24"/>
        </w:rPr>
        <w:t>group</w:t>
      </w:r>
      <w:r w:rsidR="00AF71FD">
        <w:rPr>
          <w:rFonts w:ascii="Times New Roman" w:hAnsi="Times New Roman" w:cs="Times New Roman"/>
          <w:sz w:val="24"/>
          <w:szCs w:val="24"/>
        </w:rPr>
        <w:t xml:space="preserve">. </w:t>
      </w:r>
      <w:r w:rsidR="00E52916">
        <w:rPr>
          <w:rFonts w:ascii="Times New Roman" w:hAnsi="Times New Roman" w:cs="Times New Roman"/>
          <w:sz w:val="24"/>
          <w:szCs w:val="24"/>
        </w:rPr>
        <w:t>Additionally,</w:t>
      </w:r>
      <w:r w:rsidR="00AF71FD">
        <w:rPr>
          <w:rFonts w:ascii="Times New Roman" w:hAnsi="Times New Roman" w:cs="Times New Roman"/>
          <w:sz w:val="24"/>
          <w:szCs w:val="24"/>
        </w:rPr>
        <w:t xml:space="preserve"> differential </w:t>
      </w:r>
      <w:r w:rsidR="00AF71FD">
        <w:rPr>
          <w:rFonts w:ascii="Times New Roman" w:hAnsi="Times New Roman" w:cs="Times New Roman"/>
          <w:color w:val="000000" w:themeColor="text1"/>
          <w:sz w:val="24"/>
          <w:szCs w:val="24"/>
        </w:rPr>
        <w:t>g</w:t>
      </w:r>
      <w:r w:rsidR="00AF71FD">
        <w:rPr>
          <w:rFonts w:ascii="Times New Roman" w:hAnsi="Times New Roman" w:cs="Times New Roman"/>
          <w:sz w:val="24"/>
          <w:szCs w:val="24"/>
        </w:rPr>
        <w:t xml:space="preserve">enus abundance comparisons of genera using </w:t>
      </w:r>
      <w:proofErr w:type="spellStart"/>
      <w:r w:rsidR="00AF71FD" w:rsidRPr="00B474FD">
        <w:rPr>
          <w:rFonts w:ascii="Times New Roman" w:hAnsi="Times New Roman" w:cs="Times New Roman"/>
          <w:i/>
          <w:iCs/>
          <w:sz w:val="24"/>
          <w:szCs w:val="24"/>
        </w:rPr>
        <w:t>metacoder</w:t>
      </w:r>
      <w:proofErr w:type="spellEnd"/>
      <w:r w:rsidR="000417AD">
        <w:rPr>
          <w:rFonts w:ascii="Times New Roman" w:hAnsi="Times New Roman" w:cs="Times New Roman"/>
          <w:sz w:val="24"/>
          <w:szCs w:val="24"/>
        </w:rPr>
        <w:t xml:space="preserve"> </w:t>
      </w:r>
      <w:r w:rsidR="00AF71FD" w:rsidRPr="007F1101">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&lt;EndNote&gt;&lt;Cite&gt;&lt;Author&gt;Foster&lt;/Author&gt;&lt;Year&gt;2017&lt;/Year&gt;&lt;RecNum&gt;290&lt;/RecNum&gt;&lt;DisplayText&gt;(Foster et al., 2017)&lt;/DisplayText&gt;&lt;record&gt;&lt;rec-number&gt;290&lt;/rec-number&gt;&lt;foreign-keys&gt;&lt;key app="EN" db-id="adxzrpzxnrpwdveztp7v9tvwsaapwz5ade9w" timestamp="1574383637"&gt;290&lt;/key&gt;&lt;/foreign-keys&gt;&lt;ref-type name="Journal Article"&gt;17&lt;/ref-type&gt;&lt;contributors&gt;&lt;authors&gt;&lt;author&gt;Foster, Zachary S. L.&lt;/author&gt;&lt;author&gt;Sharpton, Thomas J.&lt;/author&gt;&lt;author&gt;Grünwald, Niklaus J.&lt;/author&gt;&lt;/authors&gt;&lt;/contributors&gt;&lt;titles&gt;&lt;title&gt;Metacoder: An R package for visualization and manipulation of community taxonomic diversity data&lt;/title&gt;&lt;secondary-title&gt;PLoS computational biology&lt;/secondary-title&gt;&lt;/titles&gt;&lt;periodical&gt;&lt;full-title&gt;PLoS computational biology&lt;/full-title&gt;&lt;/periodical&gt;&lt;pages&gt;e1005404&lt;/pages&gt;&lt;volume&gt;13&lt;/volume&gt;&lt;number&gt;2&lt;/number&gt;&lt;dates&gt;&lt;year&gt;2017&lt;/year&gt;&lt;/dates&gt;&lt;publisher&gt;Public Library of Science&lt;/publisher&gt;&lt;isbn&gt;1553-7358&lt;/isbn&gt;&lt;urls&gt;&lt;/urls&gt;&lt;/record&gt;&lt;/Cite&gt;&lt;/EndNote&gt;</w:instrText>
      </w:r>
      <w:r w:rsidR="00AF71FD" w:rsidRPr="007F1101">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2" w:tooltip="Foster, 2017 #290" w:history="1">
        <w:r w:rsidR="00352BCC">
          <w:rPr>
            <w:rFonts w:ascii="Times New Roman" w:hAnsi="Times New Roman" w:cs="Times New Roman"/>
            <w:noProof/>
            <w:sz w:val="24"/>
            <w:szCs w:val="24"/>
          </w:rPr>
          <w:t>Foster et al., 2017</w:t>
        </w:r>
      </w:hyperlink>
      <w:r w:rsidR="00AD2343">
        <w:rPr>
          <w:rFonts w:ascii="Times New Roman" w:hAnsi="Times New Roman" w:cs="Times New Roman"/>
          <w:noProof/>
          <w:sz w:val="24"/>
          <w:szCs w:val="24"/>
        </w:rPr>
        <w:t>)</w:t>
      </w:r>
      <w:r w:rsidR="00AF71FD" w:rsidRPr="007F1101">
        <w:rPr>
          <w:rFonts w:ascii="Times New Roman" w:hAnsi="Times New Roman" w:cs="Times New Roman"/>
          <w:sz w:val="24"/>
          <w:szCs w:val="24"/>
        </w:rPr>
        <w:fldChar w:fldCharType="end"/>
      </w:r>
      <w:r w:rsidR="00AF71FD">
        <w:rPr>
          <w:rFonts w:ascii="Times New Roman" w:hAnsi="Times New Roman" w:cs="Times New Roman"/>
          <w:sz w:val="24"/>
          <w:szCs w:val="24"/>
        </w:rPr>
        <w:t xml:space="preserve"> revealed</w:t>
      </w:r>
      <w:r w:rsidR="00AF71FD">
        <w:rPr>
          <w:rFonts w:ascii="Times New Roman" w:hAnsi="Times New Roman" w:cs="Times New Roman"/>
          <w:color w:val="000000" w:themeColor="text1"/>
          <w:sz w:val="24"/>
          <w:szCs w:val="24"/>
        </w:rPr>
        <w:t xml:space="preserve"> several enriched genera in the ISS group relative to </w:t>
      </w:r>
      <w:r w:rsidR="00E52916">
        <w:rPr>
          <w:rFonts w:ascii="Times New Roman" w:hAnsi="Times New Roman" w:cs="Times New Roman"/>
          <w:color w:val="000000" w:themeColor="text1"/>
          <w:sz w:val="24"/>
          <w:szCs w:val="24"/>
        </w:rPr>
        <w:t>LAR</w:t>
      </w:r>
      <w:r w:rsidR="009B2463">
        <w:rPr>
          <w:rFonts w:ascii="Times New Roman" w:hAnsi="Times New Roman" w:cs="Times New Roman"/>
          <w:color w:val="000000" w:themeColor="text1"/>
          <w:sz w:val="24"/>
          <w:szCs w:val="24"/>
        </w:rPr>
        <w:t xml:space="preserve"> </w:t>
      </w:r>
      <w:r w:rsidR="003D748C">
        <w:rPr>
          <w:rFonts w:ascii="Times New Roman" w:hAnsi="Times New Roman" w:cs="Times New Roman"/>
          <w:color w:val="000000" w:themeColor="text1"/>
          <w:sz w:val="24"/>
          <w:szCs w:val="24"/>
        </w:rPr>
        <w:t>(Fig</w:t>
      </w:r>
      <w:r w:rsidR="000417AD">
        <w:rPr>
          <w:rFonts w:ascii="Times New Roman" w:hAnsi="Times New Roman" w:cs="Times New Roman"/>
          <w:color w:val="000000" w:themeColor="text1"/>
          <w:sz w:val="24"/>
          <w:szCs w:val="24"/>
        </w:rPr>
        <w:t>ure</w:t>
      </w:r>
      <w:r w:rsidR="003D748C">
        <w:rPr>
          <w:rFonts w:ascii="Times New Roman" w:hAnsi="Times New Roman" w:cs="Times New Roman"/>
          <w:color w:val="000000" w:themeColor="text1"/>
          <w:sz w:val="24"/>
          <w:szCs w:val="24"/>
        </w:rPr>
        <w:t xml:space="preserve"> 3</w:t>
      </w:r>
      <w:r w:rsidR="00A00ADB">
        <w:rPr>
          <w:rFonts w:ascii="Times New Roman" w:hAnsi="Times New Roman" w:cs="Times New Roman"/>
          <w:color w:val="000000" w:themeColor="text1"/>
          <w:sz w:val="24"/>
          <w:szCs w:val="24"/>
        </w:rPr>
        <w:t>D</w:t>
      </w:r>
      <w:r w:rsidR="00AF71FD">
        <w:rPr>
          <w:rFonts w:ascii="Times New Roman" w:hAnsi="Times New Roman" w:cs="Times New Roman"/>
          <w:color w:val="000000" w:themeColor="text1"/>
          <w:sz w:val="24"/>
          <w:szCs w:val="24"/>
        </w:rPr>
        <w:t>,</w:t>
      </w:r>
      <w:r w:rsidR="003D748C">
        <w:rPr>
          <w:rFonts w:ascii="Times New Roman" w:hAnsi="Times New Roman" w:cs="Times New Roman"/>
          <w:color w:val="000000" w:themeColor="text1"/>
          <w:sz w:val="24"/>
          <w:szCs w:val="24"/>
        </w:rPr>
        <w:t xml:space="preserve"> Table </w:t>
      </w:r>
      <w:r w:rsidR="00686699">
        <w:rPr>
          <w:rFonts w:ascii="Times New Roman" w:hAnsi="Times New Roman" w:cs="Times New Roman"/>
          <w:color w:val="000000" w:themeColor="text1"/>
          <w:sz w:val="24"/>
          <w:szCs w:val="24"/>
        </w:rPr>
        <w:t>S</w:t>
      </w:r>
      <w:r w:rsidR="003D748C">
        <w:rPr>
          <w:rFonts w:ascii="Times New Roman" w:hAnsi="Times New Roman" w:cs="Times New Roman"/>
          <w:color w:val="000000" w:themeColor="text1"/>
          <w:sz w:val="24"/>
          <w:szCs w:val="24"/>
        </w:rPr>
        <w:t>8)</w:t>
      </w:r>
      <w:r w:rsidR="00C82A5B">
        <w:rPr>
          <w:rFonts w:ascii="Times New Roman" w:hAnsi="Times New Roman" w:cs="Times New Roman"/>
          <w:color w:val="000000" w:themeColor="text1"/>
          <w:sz w:val="24"/>
          <w:szCs w:val="24"/>
        </w:rPr>
        <w:t xml:space="preserve">  </w:t>
      </w:r>
      <w:r w:rsidR="000D0FA6">
        <w:rPr>
          <w:rFonts w:ascii="Times New Roman" w:hAnsi="Times New Roman" w:cs="Times New Roman"/>
          <w:color w:val="000000" w:themeColor="text1"/>
          <w:sz w:val="24"/>
          <w:szCs w:val="24"/>
        </w:rPr>
        <w:t xml:space="preserve">Intriguingly, ISS vs LAR comparisons at termination showed enrichment </w:t>
      </w:r>
      <w:r w:rsidR="005D6FD8">
        <w:rPr>
          <w:rFonts w:ascii="Times New Roman" w:hAnsi="Times New Roman" w:cs="Times New Roman"/>
          <w:color w:val="000000" w:themeColor="text1"/>
          <w:sz w:val="24"/>
          <w:szCs w:val="24"/>
        </w:rPr>
        <w:t xml:space="preserve">of </w:t>
      </w:r>
      <w:r w:rsidR="005D6FD8" w:rsidRPr="005D6FD8">
        <w:rPr>
          <w:rFonts w:ascii="Times New Roman" w:hAnsi="Times New Roman" w:cs="Times New Roman"/>
          <w:i/>
          <w:iCs/>
          <w:color w:val="000000" w:themeColor="text1"/>
          <w:sz w:val="24"/>
          <w:szCs w:val="24"/>
        </w:rPr>
        <w:t>Lactobacillus</w:t>
      </w:r>
      <w:r w:rsidR="005D6FD8">
        <w:rPr>
          <w:rFonts w:ascii="Times New Roman" w:hAnsi="Times New Roman" w:cs="Times New Roman"/>
          <w:color w:val="000000" w:themeColor="text1"/>
          <w:sz w:val="24"/>
          <w:szCs w:val="24"/>
        </w:rPr>
        <w:t xml:space="preserve"> akin to</w:t>
      </w:r>
      <w:r w:rsidR="0090313A">
        <w:rPr>
          <w:rFonts w:ascii="Times New Roman" w:hAnsi="Times New Roman" w:cs="Times New Roman"/>
          <w:color w:val="000000" w:themeColor="text1"/>
          <w:sz w:val="24"/>
          <w:szCs w:val="24"/>
        </w:rPr>
        <w:t xml:space="preserve"> LA</w:t>
      </w:r>
      <w:r w:rsidR="00B4589A">
        <w:rPr>
          <w:rFonts w:ascii="Times New Roman" w:hAnsi="Times New Roman" w:cs="Times New Roman"/>
          <w:color w:val="000000" w:themeColor="text1"/>
          <w:sz w:val="24"/>
          <w:szCs w:val="24"/>
        </w:rPr>
        <w:t>R and LAR_G at post-flight return</w:t>
      </w:r>
      <w:r w:rsidR="0090313A">
        <w:rPr>
          <w:rFonts w:ascii="Times New Roman" w:hAnsi="Times New Roman" w:cs="Times New Roman"/>
          <w:color w:val="000000" w:themeColor="text1"/>
          <w:sz w:val="24"/>
          <w:szCs w:val="24"/>
        </w:rPr>
        <w:t xml:space="preserve">. </w:t>
      </w:r>
    </w:p>
    <w:p w14:paraId="38107576" w14:textId="77777777" w:rsidR="0003798F" w:rsidRPr="0003798F" w:rsidRDefault="0003798F" w:rsidP="00717180">
      <w:pPr>
        <w:rPr>
          <w:rFonts w:ascii="Times New Roman" w:hAnsi="Times New Roman" w:cs="Times New Roman"/>
          <w:color w:val="000000" w:themeColor="text1"/>
          <w:sz w:val="24"/>
          <w:szCs w:val="24"/>
        </w:rPr>
      </w:pPr>
    </w:p>
    <w:p w14:paraId="4E83AF3C" w14:textId="3D596666" w:rsidR="00233914" w:rsidRDefault="00590000" w:rsidP="0071718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1F620D3" wp14:editId="28AD00D9">
            <wp:extent cx="6858000" cy="4581525"/>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581525"/>
                    </a:xfrm>
                    <a:prstGeom prst="rect">
                      <a:avLst/>
                    </a:prstGeom>
                  </pic:spPr>
                </pic:pic>
              </a:graphicData>
            </a:graphic>
          </wp:inline>
        </w:drawing>
      </w:r>
    </w:p>
    <w:p w14:paraId="746994C9" w14:textId="42B4AA73" w:rsidR="00D27625" w:rsidRPr="00C53B28" w:rsidRDefault="006249C4" w:rsidP="00717180">
      <w:pPr>
        <w:rPr>
          <w:rFonts w:ascii="Times New Roman" w:hAnsi="Times New Roman" w:cs="Times New Roman"/>
          <w:sz w:val="24"/>
          <w:szCs w:val="24"/>
        </w:rPr>
      </w:pPr>
      <w:r w:rsidRPr="00C53B28">
        <w:rPr>
          <w:rFonts w:ascii="Times New Roman" w:hAnsi="Times New Roman" w:cs="Times New Roman"/>
          <w:color w:val="000000" w:themeColor="text1"/>
          <w:sz w:val="24"/>
          <w:szCs w:val="24"/>
        </w:rPr>
        <w:t>Fig</w:t>
      </w:r>
      <w:r w:rsidR="00D27625" w:rsidRPr="00C53B28">
        <w:rPr>
          <w:rFonts w:ascii="Times New Roman" w:hAnsi="Times New Roman" w:cs="Times New Roman"/>
          <w:color w:val="000000" w:themeColor="text1"/>
          <w:sz w:val="24"/>
          <w:szCs w:val="24"/>
        </w:rPr>
        <w:t>ure</w:t>
      </w:r>
      <w:r w:rsidR="00DB17A2" w:rsidRPr="00C53B28">
        <w:rPr>
          <w:rFonts w:ascii="Times New Roman" w:hAnsi="Times New Roman" w:cs="Times New Roman"/>
          <w:color w:val="000000" w:themeColor="text1"/>
          <w:sz w:val="24"/>
          <w:szCs w:val="24"/>
        </w:rPr>
        <w:t>.</w:t>
      </w:r>
      <w:r w:rsidRPr="00C53B28">
        <w:rPr>
          <w:rFonts w:ascii="Times New Roman" w:hAnsi="Times New Roman" w:cs="Times New Roman"/>
          <w:color w:val="000000" w:themeColor="text1"/>
          <w:sz w:val="24"/>
          <w:szCs w:val="24"/>
        </w:rPr>
        <w:t xml:space="preserve"> </w:t>
      </w:r>
      <w:r w:rsidR="00CE10A6" w:rsidRPr="00C53B28">
        <w:rPr>
          <w:rFonts w:ascii="Times New Roman" w:hAnsi="Times New Roman" w:cs="Times New Roman"/>
          <w:color w:val="000000" w:themeColor="text1"/>
          <w:sz w:val="24"/>
          <w:szCs w:val="24"/>
        </w:rPr>
        <w:t>1</w:t>
      </w:r>
      <w:r w:rsidR="00DB17A2" w:rsidRPr="00C53B28">
        <w:rPr>
          <w:rFonts w:ascii="Times New Roman" w:hAnsi="Times New Roman" w:cs="Times New Roman"/>
          <w:sz w:val="24"/>
          <w:szCs w:val="24"/>
        </w:rPr>
        <w:t xml:space="preserve"> L</w:t>
      </w:r>
      <w:r w:rsidR="005C5AB6" w:rsidRPr="00C53B28">
        <w:rPr>
          <w:rFonts w:ascii="Times New Roman" w:hAnsi="Times New Roman" w:cs="Times New Roman"/>
          <w:sz w:val="24"/>
          <w:szCs w:val="24"/>
        </w:rPr>
        <w:t xml:space="preserve">ongitudinal Analysis </w:t>
      </w:r>
      <w:r w:rsidR="009516BB" w:rsidRPr="00C53B28">
        <w:rPr>
          <w:rFonts w:ascii="Times New Roman" w:hAnsi="Times New Roman" w:cs="Times New Roman"/>
          <w:sz w:val="24"/>
          <w:szCs w:val="24"/>
        </w:rPr>
        <w:t xml:space="preserve">of the Fecal Microbiome </w:t>
      </w:r>
      <w:r w:rsidR="00526EC8" w:rsidRPr="00C53B28">
        <w:rPr>
          <w:rFonts w:ascii="Times New Roman" w:hAnsi="Times New Roman" w:cs="Times New Roman"/>
          <w:sz w:val="24"/>
          <w:szCs w:val="24"/>
        </w:rPr>
        <w:t>in the</w:t>
      </w:r>
      <w:r w:rsidR="005C5AB6" w:rsidRPr="00C53B28">
        <w:rPr>
          <w:rFonts w:ascii="Times New Roman" w:hAnsi="Times New Roman" w:cs="Times New Roman"/>
          <w:sz w:val="24"/>
          <w:szCs w:val="24"/>
        </w:rPr>
        <w:t xml:space="preserve"> LAR </w:t>
      </w:r>
      <w:r w:rsidR="001B7E39" w:rsidRPr="00C53B28">
        <w:rPr>
          <w:rFonts w:ascii="Times New Roman" w:hAnsi="Times New Roman" w:cs="Times New Roman"/>
          <w:sz w:val="24"/>
          <w:szCs w:val="24"/>
        </w:rPr>
        <w:t xml:space="preserve">Flight Group </w:t>
      </w:r>
      <w:r w:rsidR="005C5AB6" w:rsidRPr="00C53B28">
        <w:rPr>
          <w:rFonts w:ascii="Times New Roman" w:hAnsi="Times New Roman" w:cs="Times New Roman"/>
          <w:sz w:val="24"/>
          <w:szCs w:val="24"/>
        </w:rPr>
        <w:t>versus LAR_G</w:t>
      </w:r>
      <w:r w:rsidR="001B7E39" w:rsidRPr="00C53B28">
        <w:rPr>
          <w:rFonts w:ascii="Times New Roman" w:hAnsi="Times New Roman" w:cs="Times New Roman"/>
          <w:sz w:val="24"/>
          <w:szCs w:val="24"/>
        </w:rPr>
        <w:t xml:space="preserve"> Ground Control</w:t>
      </w:r>
      <w:r w:rsidR="00315BC7" w:rsidRPr="00C53B28">
        <w:rPr>
          <w:rFonts w:ascii="Times New Roman" w:hAnsi="Times New Roman" w:cs="Times New Roman"/>
          <w:sz w:val="24"/>
          <w:szCs w:val="24"/>
        </w:rPr>
        <w:t xml:space="preserve">. </w:t>
      </w:r>
    </w:p>
    <w:p w14:paraId="6B1257D7" w14:textId="73A1CA9E" w:rsidR="00D27625" w:rsidRPr="005C0941" w:rsidRDefault="005C0941" w:rsidP="00C53B28">
      <w:pPr>
        <w:rPr>
          <w:rFonts w:ascii="Times New Roman" w:hAnsi="Times New Roman" w:cs="Times New Roman"/>
          <w:b/>
          <w:bCs/>
          <w:sz w:val="24"/>
          <w:szCs w:val="24"/>
        </w:rPr>
      </w:pPr>
      <w:r>
        <w:rPr>
          <w:rFonts w:ascii="Times New Roman" w:hAnsi="Times New Roman" w:cs="Times New Roman"/>
          <w:sz w:val="24"/>
          <w:szCs w:val="24"/>
        </w:rPr>
        <w:t>(A</w:t>
      </w:r>
      <w:r w:rsidR="002B5388">
        <w:rPr>
          <w:rFonts w:ascii="Times New Roman" w:hAnsi="Times New Roman" w:cs="Times New Roman"/>
          <w:sz w:val="24"/>
          <w:szCs w:val="24"/>
        </w:rPr>
        <w:t>, E, I</w:t>
      </w:r>
      <w:r>
        <w:rPr>
          <w:rFonts w:ascii="Times New Roman" w:hAnsi="Times New Roman" w:cs="Times New Roman"/>
          <w:sz w:val="24"/>
          <w:szCs w:val="24"/>
        </w:rPr>
        <w:t xml:space="preserve">) </w:t>
      </w:r>
      <w:r w:rsidR="007D198C" w:rsidRPr="005C0941">
        <w:rPr>
          <w:rFonts w:ascii="Times New Roman" w:hAnsi="Times New Roman" w:cs="Times New Roman"/>
          <w:sz w:val="24"/>
          <w:szCs w:val="24"/>
        </w:rPr>
        <w:t>L</w:t>
      </w:r>
      <w:r w:rsidR="006E54EF" w:rsidRPr="005C0941">
        <w:rPr>
          <w:rFonts w:ascii="Times New Roman" w:hAnsi="Times New Roman" w:cs="Times New Roman"/>
          <w:sz w:val="24"/>
          <w:szCs w:val="24"/>
        </w:rPr>
        <w:t>ongitudinal</w:t>
      </w:r>
      <w:r w:rsidR="00DC02CB" w:rsidRPr="005C0941">
        <w:rPr>
          <w:rFonts w:ascii="Times New Roman" w:hAnsi="Times New Roman" w:cs="Times New Roman"/>
          <w:sz w:val="24"/>
          <w:szCs w:val="24"/>
        </w:rPr>
        <w:t xml:space="preserve"> differences</w:t>
      </w:r>
      <w:r w:rsidR="006E54EF" w:rsidRPr="005C0941">
        <w:rPr>
          <w:rFonts w:ascii="Times New Roman" w:hAnsi="Times New Roman" w:cs="Times New Roman"/>
          <w:sz w:val="24"/>
          <w:szCs w:val="24"/>
        </w:rPr>
        <w:t xml:space="preserve"> in </w:t>
      </w:r>
      <w:r w:rsidR="007D198C" w:rsidRPr="005C0941">
        <w:rPr>
          <w:rFonts w:ascii="Times New Roman" w:hAnsi="Times New Roman" w:cs="Times New Roman"/>
          <w:sz w:val="24"/>
          <w:szCs w:val="24"/>
        </w:rPr>
        <w:t xml:space="preserve">alpha diversity using </w:t>
      </w:r>
      <w:r w:rsidR="00DC7428" w:rsidRPr="005C0941">
        <w:rPr>
          <w:rFonts w:ascii="Times New Roman" w:hAnsi="Times New Roman" w:cs="Times New Roman"/>
          <w:sz w:val="24"/>
          <w:szCs w:val="24"/>
        </w:rPr>
        <w:t>richness</w:t>
      </w:r>
      <w:r w:rsidR="00DC02CB" w:rsidRPr="005C0941">
        <w:rPr>
          <w:rFonts w:ascii="Times New Roman" w:hAnsi="Times New Roman" w:cs="Times New Roman"/>
          <w:sz w:val="24"/>
          <w:szCs w:val="24"/>
        </w:rPr>
        <w:t xml:space="preserve">, Shannon, and Simpson diversity </w:t>
      </w:r>
      <w:r w:rsidR="00983FF6" w:rsidRPr="005C0941">
        <w:rPr>
          <w:rFonts w:ascii="Times New Roman" w:hAnsi="Times New Roman" w:cs="Times New Roman"/>
          <w:sz w:val="24"/>
          <w:szCs w:val="24"/>
        </w:rPr>
        <w:t>orders based upon sample-based</w:t>
      </w:r>
      <w:r w:rsidR="00E62678" w:rsidRPr="005C0941">
        <w:rPr>
          <w:rFonts w:ascii="Times New Roman" w:hAnsi="Times New Roman" w:cs="Times New Roman"/>
          <w:sz w:val="24"/>
          <w:szCs w:val="24"/>
        </w:rPr>
        <w:t xml:space="preserve"> </w:t>
      </w:r>
      <w:r w:rsidR="00983FF6" w:rsidRPr="005C0941">
        <w:rPr>
          <w:rFonts w:ascii="Times New Roman" w:hAnsi="Times New Roman" w:cs="Times New Roman"/>
          <w:sz w:val="24"/>
          <w:szCs w:val="24"/>
        </w:rPr>
        <w:t>rarefaction</w:t>
      </w:r>
      <w:r w:rsidR="00BB59B2" w:rsidRPr="005C0941">
        <w:rPr>
          <w:rFonts w:ascii="Times New Roman" w:hAnsi="Times New Roman" w:cs="Times New Roman"/>
          <w:sz w:val="24"/>
          <w:szCs w:val="24"/>
        </w:rPr>
        <w:t xml:space="preserve"> and extrapolation</w:t>
      </w:r>
      <w:r w:rsidR="00983FF6" w:rsidRPr="005C0941">
        <w:rPr>
          <w:rFonts w:ascii="Times New Roman" w:hAnsi="Times New Roman" w:cs="Times New Roman"/>
          <w:sz w:val="24"/>
          <w:szCs w:val="24"/>
        </w:rPr>
        <w:t xml:space="preserve"> as </w:t>
      </w:r>
      <w:r w:rsidR="007D198C" w:rsidRPr="005C0941">
        <w:rPr>
          <w:rFonts w:ascii="Times New Roman" w:hAnsi="Times New Roman" w:cs="Times New Roman"/>
          <w:sz w:val="24"/>
          <w:szCs w:val="24"/>
        </w:rPr>
        <w:t xml:space="preserve">previously </w:t>
      </w:r>
      <w:r w:rsidR="00983FF6" w:rsidRPr="005C0941">
        <w:rPr>
          <w:rFonts w:ascii="Times New Roman" w:hAnsi="Times New Roman" w:cs="Times New Roman"/>
          <w:sz w:val="24"/>
          <w:szCs w:val="24"/>
        </w:rPr>
        <w:t>described</w:t>
      </w:r>
      <w:r w:rsidR="00686699" w:rsidRPr="005C0941">
        <w:rPr>
          <w:rFonts w:ascii="Times New Roman" w:hAnsi="Times New Roman" w:cs="Times New Roman"/>
          <w:sz w:val="24"/>
          <w:szCs w:val="24"/>
        </w:rPr>
        <w:t xml:space="preserve"> </w:t>
      </w:r>
      <w:r w:rsidR="00983FF6" w:rsidRPr="005C0941">
        <w:rPr>
          <w:rFonts w:ascii="Times New Roman" w:hAnsi="Times New Roman" w:cs="Times New Roman"/>
          <w:sz w:val="24"/>
          <w:szCs w:val="24"/>
        </w:rPr>
        <w:fldChar w:fldCharType="begin"/>
      </w:r>
      <w:r w:rsidR="00AD2343" w:rsidRPr="005C0941">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983FF6" w:rsidRPr="005C0941">
        <w:rPr>
          <w:rFonts w:ascii="Times New Roman" w:hAnsi="Times New Roman" w:cs="Times New Roman"/>
          <w:sz w:val="24"/>
          <w:szCs w:val="24"/>
        </w:rPr>
        <w:fldChar w:fldCharType="separate"/>
      </w:r>
      <w:r w:rsidR="00AD2343" w:rsidRPr="005C0941">
        <w:rPr>
          <w:rFonts w:ascii="Times New Roman" w:hAnsi="Times New Roman" w:cs="Times New Roman"/>
          <w:noProof/>
          <w:sz w:val="24"/>
          <w:szCs w:val="24"/>
        </w:rPr>
        <w:t>(</w:t>
      </w:r>
      <w:hyperlink w:anchor="_ENREF_45" w:tooltip="Hsieh, 2016 #291" w:history="1">
        <w:r w:rsidR="00352BCC" w:rsidRPr="005C0941">
          <w:rPr>
            <w:rFonts w:ascii="Times New Roman" w:hAnsi="Times New Roman" w:cs="Times New Roman"/>
            <w:noProof/>
            <w:sz w:val="24"/>
            <w:szCs w:val="24"/>
          </w:rPr>
          <w:t>Hsieh et al., 2016</w:t>
        </w:r>
      </w:hyperlink>
      <w:r w:rsidR="00AD2343" w:rsidRPr="005C0941">
        <w:rPr>
          <w:rFonts w:ascii="Times New Roman" w:hAnsi="Times New Roman" w:cs="Times New Roman"/>
          <w:noProof/>
          <w:sz w:val="24"/>
          <w:szCs w:val="24"/>
        </w:rPr>
        <w:t>)</w:t>
      </w:r>
      <w:r w:rsidR="00983FF6" w:rsidRPr="005C0941">
        <w:rPr>
          <w:rFonts w:ascii="Times New Roman" w:hAnsi="Times New Roman" w:cs="Times New Roman"/>
          <w:sz w:val="24"/>
          <w:szCs w:val="24"/>
        </w:rPr>
        <w:fldChar w:fldCharType="end"/>
      </w:r>
      <w:r w:rsidR="00983FF6" w:rsidRPr="005C0941">
        <w:rPr>
          <w:rFonts w:ascii="Times New Roman" w:hAnsi="Times New Roman" w:cs="Times New Roman"/>
          <w:sz w:val="24"/>
          <w:szCs w:val="24"/>
        </w:rPr>
        <w:t xml:space="preserve"> </w:t>
      </w:r>
      <w:r w:rsidR="00DC02CB" w:rsidRPr="005C0941">
        <w:rPr>
          <w:rFonts w:ascii="Times New Roman" w:hAnsi="Times New Roman" w:cs="Times New Roman"/>
          <w:sz w:val="24"/>
          <w:szCs w:val="24"/>
        </w:rPr>
        <w:t>for</w:t>
      </w:r>
      <w:r w:rsidR="0038628E" w:rsidRPr="005C0941">
        <w:rPr>
          <w:rFonts w:ascii="Times New Roman" w:hAnsi="Times New Roman" w:cs="Times New Roman"/>
          <w:sz w:val="24"/>
          <w:szCs w:val="24"/>
        </w:rPr>
        <w:t xml:space="preserve"> </w:t>
      </w:r>
      <w:r w:rsidR="002A3FB5" w:rsidRPr="005C0941">
        <w:rPr>
          <w:rFonts w:ascii="Times New Roman" w:hAnsi="Times New Roman" w:cs="Times New Roman"/>
          <w:sz w:val="24"/>
          <w:szCs w:val="24"/>
        </w:rPr>
        <w:t>Pre-Flight</w:t>
      </w:r>
      <w:r w:rsidR="0038628E" w:rsidRPr="005C0941">
        <w:rPr>
          <w:rFonts w:ascii="Times New Roman" w:hAnsi="Times New Roman" w:cs="Times New Roman"/>
          <w:sz w:val="24"/>
          <w:szCs w:val="24"/>
        </w:rPr>
        <w:t xml:space="preserve">, </w:t>
      </w:r>
      <w:r w:rsidR="00FD194D">
        <w:rPr>
          <w:rFonts w:ascii="Times New Roman" w:hAnsi="Times New Roman" w:cs="Times New Roman"/>
          <w:sz w:val="24"/>
          <w:szCs w:val="24"/>
        </w:rPr>
        <w:t>Live Animal Return to Earth</w:t>
      </w:r>
      <w:r w:rsidR="0038628E" w:rsidRPr="005C0941">
        <w:rPr>
          <w:rFonts w:ascii="Times New Roman" w:hAnsi="Times New Roman" w:cs="Times New Roman"/>
          <w:sz w:val="24"/>
          <w:szCs w:val="24"/>
        </w:rPr>
        <w:t xml:space="preserve">, and the </w:t>
      </w:r>
      <w:r w:rsidR="0054711C" w:rsidRPr="005C0941">
        <w:rPr>
          <w:rFonts w:ascii="Times New Roman" w:hAnsi="Times New Roman" w:cs="Times New Roman"/>
          <w:sz w:val="24"/>
          <w:szCs w:val="24"/>
        </w:rPr>
        <w:t>Termination</w:t>
      </w:r>
      <w:r w:rsidR="0038628E" w:rsidRPr="005C0941">
        <w:rPr>
          <w:rFonts w:ascii="Times New Roman" w:hAnsi="Times New Roman" w:cs="Times New Roman"/>
          <w:sz w:val="24"/>
          <w:szCs w:val="24"/>
        </w:rPr>
        <w:t xml:space="preserve"> of the study</w:t>
      </w:r>
      <w:r w:rsidR="007D198C" w:rsidRPr="005C0941">
        <w:rPr>
          <w:rFonts w:ascii="Times New Roman" w:hAnsi="Times New Roman" w:cs="Times New Roman"/>
          <w:sz w:val="24"/>
          <w:szCs w:val="24"/>
        </w:rPr>
        <w:t xml:space="preserve"> (See methods)</w:t>
      </w:r>
      <w:r w:rsidR="00DC02CB" w:rsidRPr="005C0941">
        <w:rPr>
          <w:rFonts w:ascii="Times New Roman" w:hAnsi="Times New Roman" w:cs="Times New Roman"/>
          <w:sz w:val="24"/>
          <w:szCs w:val="24"/>
        </w:rPr>
        <w:t xml:space="preserve">. The Wilcoxon Rank-Sum statistical test was employed to compare </w:t>
      </w:r>
      <w:r w:rsidR="003C1C0B" w:rsidRPr="005C0941">
        <w:rPr>
          <w:rFonts w:ascii="Times New Roman" w:hAnsi="Times New Roman" w:cs="Times New Roman"/>
          <w:sz w:val="24"/>
          <w:szCs w:val="24"/>
        </w:rPr>
        <w:t>LAR</w:t>
      </w:r>
      <w:r w:rsidR="00DC02CB" w:rsidRPr="005C0941">
        <w:rPr>
          <w:rFonts w:ascii="Times New Roman" w:hAnsi="Times New Roman" w:cs="Times New Roman"/>
          <w:sz w:val="24"/>
          <w:szCs w:val="24"/>
        </w:rPr>
        <w:t xml:space="preserve"> vs </w:t>
      </w:r>
      <w:r w:rsidR="003C1C0B" w:rsidRPr="005C0941">
        <w:rPr>
          <w:rFonts w:ascii="Times New Roman" w:hAnsi="Times New Roman" w:cs="Times New Roman"/>
          <w:sz w:val="24"/>
          <w:szCs w:val="24"/>
        </w:rPr>
        <w:t>LAR</w:t>
      </w:r>
      <w:r w:rsidR="00DC02CB" w:rsidRPr="005C0941">
        <w:rPr>
          <w:rFonts w:ascii="Times New Roman" w:hAnsi="Times New Roman" w:cs="Times New Roman"/>
          <w:sz w:val="24"/>
          <w:szCs w:val="24"/>
        </w:rPr>
        <w:t>_G groups for alpha diversity analysis.</w:t>
      </w:r>
      <w:r w:rsidR="00E82750" w:rsidRPr="005C0941">
        <w:rPr>
          <w:rFonts w:ascii="Times New Roman" w:hAnsi="Times New Roman" w:cs="Times New Roman"/>
          <w:sz w:val="24"/>
          <w:szCs w:val="24"/>
        </w:rPr>
        <w:t xml:space="preserve"> Non-statistical significance is</w:t>
      </w:r>
      <w:r w:rsidR="00A226A3" w:rsidRPr="005C0941">
        <w:rPr>
          <w:rFonts w:ascii="Times New Roman" w:hAnsi="Times New Roman" w:cs="Times New Roman"/>
          <w:sz w:val="24"/>
          <w:szCs w:val="24"/>
        </w:rPr>
        <w:t xml:space="preserve"> not</w:t>
      </w:r>
      <w:r w:rsidR="00E82750" w:rsidRPr="005C0941">
        <w:rPr>
          <w:rFonts w:ascii="Times New Roman" w:hAnsi="Times New Roman" w:cs="Times New Roman"/>
          <w:sz w:val="24"/>
          <w:szCs w:val="24"/>
        </w:rPr>
        <w:t xml:space="preserve"> indicated</w:t>
      </w:r>
      <w:r w:rsidR="006560A4" w:rsidRPr="005C0941">
        <w:rPr>
          <w:rFonts w:ascii="Times New Roman" w:hAnsi="Times New Roman" w:cs="Times New Roman"/>
          <w:sz w:val="24"/>
          <w:szCs w:val="24"/>
        </w:rPr>
        <w:t>.</w:t>
      </w:r>
      <w:r w:rsidR="00F91065" w:rsidRPr="005C0941">
        <w:rPr>
          <w:rFonts w:ascii="Times New Roman" w:hAnsi="Times New Roman" w:cs="Times New Roman"/>
          <w:sz w:val="24"/>
          <w:szCs w:val="24"/>
        </w:rPr>
        <w:t xml:space="preserve"> </w:t>
      </w:r>
    </w:p>
    <w:p w14:paraId="6B76E239" w14:textId="396B45DE" w:rsidR="00D27625" w:rsidRPr="005C0941" w:rsidRDefault="005C0941" w:rsidP="00C53B28">
      <w:pPr>
        <w:rPr>
          <w:rFonts w:ascii="Times New Roman" w:hAnsi="Times New Roman" w:cs="Times New Roman"/>
          <w:sz w:val="24"/>
          <w:szCs w:val="24"/>
        </w:rPr>
      </w:pPr>
      <w:r>
        <w:rPr>
          <w:rFonts w:ascii="Times New Roman" w:hAnsi="Times New Roman" w:cs="Times New Roman"/>
          <w:sz w:val="24"/>
          <w:szCs w:val="24"/>
        </w:rPr>
        <w:t>(B</w:t>
      </w:r>
      <w:r w:rsidR="00F87437">
        <w:rPr>
          <w:rFonts w:ascii="Times New Roman" w:hAnsi="Times New Roman" w:cs="Times New Roman"/>
          <w:sz w:val="24"/>
          <w:szCs w:val="24"/>
        </w:rPr>
        <w:t>, F, J</w:t>
      </w:r>
      <w:r>
        <w:rPr>
          <w:rFonts w:ascii="Times New Roman" w:hAnsi="Times New Roman" w:cs="Times New Roman"/>
          <w:sz w:val="24"/>
          <w:szCs w:val="24"/>
        </w:rPr>
        <w:t xml:space="preserve">) </w:t>
      </w:r>
      <w:r w:rsidR="00F91065" w:rsidRPr="005C0941">
        <w:rPr>
          <w:rFonts w:ascii="Times New Roman" w:hAnsi="Times New Roman" w:cs="Times New Roman"/>
          <w:sz w:val="24"/>
          <w:szCs w:val="24"/>
        </w:rPr>
        <w:t xml:space="preserve">Beta diversity analysis between </w:t>
      </w:r>
      <w:r w:rsidR="00BE56E1" w:rsidRPr="005C0941">
        <w:rPr>
          <w:rFonts w:ascii="Times New Roman" w:hAnsi="Times New Roman" w:cs="Times New Roman"/>
          <w:sz w:val="24"/>
          <w:szCs w:val="24"/>
        </w:rPr>
        <w:t xml:space="preserve">LAR </w:t>
      </w:r>
      <w:r w:rsidR="00F91065" w:rsidRPr="005C0941">
        <w:rPr>
          <w:rFonts w:ascii="Times New Roman" w:hAnsi="Times New Roman" w:cs="Times New Roman"/>
          <w:sz w:val="24"/>
          <w:szCs w:val="24"/>
        </w:rPr>
        <w:t xml:space="preserve">and </w:t>
      </w:r>
      <w:r w:rsidR="00BE56E1" w:rsidRPr="005C0941">
        <w:rPr>
          <w:rFonts w:ascii="Times New Roman" w:hAnsi="Times New Roman" w:cs="Times New Roman"/>
          <w:sz w:val="24"/>
          <w:szCs w:val="24"/>
        </w:rPr>
        <w:t>LAR</w:t>
      </w:r>
      <w:r w:rsidR="00F91065" w:rsidRPr="005C0941">
        <w:rPr>
          <w:rFonts w:ascii="Times New Roman" w:hAnsi="Times New Roman" w:cs="Times New Roman"/>
          <w:sz w:val="24"/>
          <w:szCs w:val="24"/>
        </w:rPr>
        <w:t xml:space="preserve">_G groups showing a statistically significant difference between the </w:t>
      </w:r>
      <w:r w:rsidR="00F2300E" w:rsidRPr="005C0941">
        <w:rPr>
          <w:rFonts w:ascii="Times New Roman" w:hAnsi="Times New Roman" w:cs="Times New Roman"/>
          <w:sz w:val="24"/>
          <w:szCs w:val="24"/>
        </w:rPr>
        <w:t>LAR and LAR_G</w:t>
      </w:r>
      <w:r w:rsidR="00F91065" w:rsidRPr="005C0941">
        <w:rPr>
          <w:rFonts w:ascii="Times New Roman" w:hAnsi="Times New Roman" w:cs="Times New Roman"/>
          <w:sz w:val="24"/>
          <w:szCs w:val="24"/>
        </w:rPr>
        <w:t xml:space="preserve">. Nonparametric multivariate analysis of variance (PERMANOVA) was used to indicate with p value for statistical comparison of variance using distance matrices between </w:t>
      </w:r>
      <w:r w:rsidR="00F50AE2" w:rsidRPr="005C0941">
        <w:rPr>
          <w:rFonts w:ascii="Times New Roman" w:hAnsi="Times New Roman"/>
          <w:sz w:val="24"/>
        </w:rPr>
        <w:t>LAR and LAR_G</w:t>
      </w:r>
      <w:r w:rsidR="00F91065" w:rsidRPr="005C0941">
        <w:rPr>
          <w:rFonts w:ascii="Times New Roman" w:hAnsi="Times New Roman" w:cs="Times New Roman"/>
          <w:sz w:val="24"/>
          <w:szCs w:val="24"/>
        </w:rPr>
        <w:t xml:space="preserve"> groupings. </w:t>
      </w:r>
    </w:p>
    <w:p w14:paraId="594DA8DC" w14:textId="5020DB89" w:rsidR="00B3495D" w:rsidRPr="005C0941" w:rsidRDefault="005C0941" w:rsidP="00C53B28">
      <w:pPr>
        <w:rPr>
          <w:rFonts w:ascii="Times New Roman" w:hAnsi="Times New Roman" w:cs="Times New Roman"/>
          <w:sz w:val="24"/>
          <w:szCs w:val="24"/>
        </w:rPr>
      </w:pPr>
      <w:r>
        <w:rPr>
          <w:rFonts w:ascii="Times New Roman" w:hAnsi="Times New Roman" w:cs="Times New Roman"/>
          <w:sz w:val="24"/>
          <w:szCs w:val="24"/>
        </w:rPr>
        <w:t>(C</w:t>
      </w:r>
      <w:r w:rsidR="00F87437">
        <w:rPr>
          <w:rFonts w:ascii="Times New Roman" w:hAnsi="Times New Roman" w:cs="Times New Roman"/>
          <w:sz w:val="24"/>
          <w:szCs w:val="24"/>
        </w:rPr>
        <w:t>, G, K</w:t>
      </w:r>
      <w:r>
        <w:rPr>
          <w:rFonts w:ascii="Times New Roman" w:hAnsi="Times New Roman" w:cs="Times New Roman"/>
          <w:sz w:val="24"/>
          <w:szCs w:val="24"/>
        </w:rPr>
        <w:t xml:space="preserve">) </w:t>
      </w:r>
      <w:r w:rsidR="007D198C" w:rsidRPr="005C0941">
        <w:rPr>
          <w:rFonts w:ascii="Times New Roman" w:hAnsi="Times New Roman" w:cs="Times New Roman"/>
          <w:sz w:val="24"/>
          <w:szCs w:val="24"/>
        </w:rPr>
        <w:t>A</w:t>
      </w:r>
      <w:r w:rsidR="00F91065" w:rsidRPr="005C0941">
        <w:rPr>
          <w:rFonts w:ascii="Times New Roman" w:hAnsi="Times New Roman" w:cs="Times New Roman"/>
          <w:sz w:val="24"/>
          <w:szCs w:val="24"/>
        </w:rPr>
        <w:t xml:space="preserve">nalysis of Firmicutes to Bacteroidetes ratios between the </w:t>
      </w:r>
      <w:r w:rsidR="00F50AE2" w:rsidRPr="005C0941">
        <w:rPr>
          <w:rFonts w:ascii="Times New Roman" w:hAnsi="Times New Roman"/>
          <w:sz w:val="24"/>
        </w:rPr>
        <w:t>LAR and LAR_G</w:t>
      </w:r>
      <w:r w:rsidR="00F91065" w:rsidRPr="005C0941">
        <w:rPr>
          <w:rFonts w:ascii="Times New Roman" w:hAnsi="Times New Roman" w:cs="Times New Roman"/>
          <w:sz w:val="24"/>
          <w:szCs w:val="24"/>
        </w:rPr>
        <w:t xml:space="preserve"> groups. The Wilcoxon Rank-Sum statistical test was employed to compare </w:t>
      </w:r>
      <w:r w:rsidR="00F50AE2" w:rsidRPr="005C0941">
        <w:rPr>
          <w:rFonts w:ascii="Times New Roman" w:hAnsi="Times New Roman"/>
          <w:sz w:val="24"/>
        </w:rPr>
        <w:t>LAR vs LAR_G</w:t>
      </w:r>
      <w:r w:rsidR="00F91065" w:rsidRPr="005C0941">
        <w:rPr>
          <w:rFonts w:ascii="Times New Roman" w:hAnsi="Times New Roman" w:cs="Times New Roman"/>
          <w:sz w:val="24"/>
          <w:szCs w:val="24"/>
        </w:rPr>
        <w:t xml:space="preserve"> where significance is indicated with p value</w:t>
      </w:r>
      <w:r w:rsidR="00B3495D" w:rsidRPr="005C0941">
        <w:rPr>
          <w:rFonts w:ascii="Times New Roman" w:hAnsi="Times New Roman" w:cs="Times New Roman"/>
          <w:sz w:val="24"/>
          <w:szCs w:val="24"/>
        </w:rPr>
        <w:t>.</w:t>
      </w:r>
    </w:p>
    <w:p w14:paraId="546CEEE7" w14:textId="521E30A8" w:rsidR="006249C4" w:rsidRPr="005C0941" w:rsidRDefault="00C53B28" w:rsidP="00C53B28">
      <w:pPr>
        <w:rPr>
          <w:rFonts w:ascii="Times New Roman" w:hAnsi="Times New Roman" w:cs="Times New Roman"/>
          <w:sz w:val="24"/>
          <w:szCs w:val="24"/>
        </w:rPr>
      </w:pPr>
      <w:r>
        <w:rPr>
          <w:rFonts w:ascii="Times New Roman" w:hAnsi="Times New Roman" w:cs="Times New Roman"/>
          <w:sz w:val="24"/>
          <w:szCs w:val="24"/>
        </w:rPr>
        <w:t>(D</w:t>
      </w:r>
      <w:r w:rsidR="00F87437">
        <w:rPr>
          <w:rFonts w:ascii="Times New Roman" w:hAnsi="Times New Roman" w:cs="Times New Roman"/>
          <w:sz w:val="24"/>
          <w:szCs w:val="24"/>
        </w:rPr>
        <w:t>, H, L</w:t>
      </w:r>
      <w:r>
        <w:rPr>
          <w:rFonts w:ascii="Times New Roman" w:hAnsi="Times New Roman" w:cs="Times New Roman"/>
          <w:sz w:val="24"/>
          <w:szCs w:val="24"/>
        </w:rPr>
        <w:t xml:space="preserve">) </w:t>
      </w:r>
      <w:r w:rsidR="007D198C" w:rsidRPr="005C0941">
        <w:rPr>
          <w:rFonts w:ascii="Times New Roman" w:hAnsi="Times New Roman" w:cs="Times New Roman"/>
          <w:sz w:val="24"/>
          <w:szCs w:val="24"/>
        </w:rPr>
        <w:t>A</w:t>
      </w:r>
      <w:r w:rsidR="00F91065" w:rsidRPr="005C0941">
        <w:rPr>
          <w:rFonts w:ascii="Times New Roman" w:hAnsi="Times New Roman" w:cs="Times New Roman"/>
          <w:sz w:val="24"/>
          <w:szCs w:val="24"/>
        </w:rPr>
        <w:t xml:space="preserve">nalysis of genera enriched or lost in the </w:t>
      </w:r>
      <w:r w:rsidR="00677091" w:rsidRPr="005C0941">
        <w:rPr>
          <w:rFonts w:ascii="Times New Roman" w:hAnsi="Times New Roman"/>
          <w:sz w:val="24"/>
        </w:rPr>
        <w:t xml:space="preserve">LAR </w:t>
      </w:r>
      <w:r w:rsidR="00F91065" w:rsidRPr="005C0941">
        <w:rPr>
          <w:rFonts w:ascii="Times New Roman" w:hAnsi="Times New Roman"/>
          <w:sz w:val="24"/>
        </w:rPr>
        <w:t xml:space="preserve">compared with </w:t>
      </w:r>
      <w:r w:rsidR="00677091" w:rsidRPr="005C0941">
        <w:rPr>
          <w:rFonts w:ascii="Times New Roman" w:hAnsi="Times New Roman"/>
          <w:sz w:val="24"/>
        </w:rPr>
        <w:t>LAR</w:t>
      </w:r>
      <w:r w:rsidR="00F91065" w:rsidRPr="005C0941">
        <w:rPr>
          <w:rFonts w:ascii="Times New Roman" w:hAnsi="Times New Roman" w:cs="Times New Roman"/>
          <w:sz w:val="24"/>
          <w:szCs w:val="24"/>
        </w:rPr>
        <w:t xml:space="preserve"> control group. Taxa enriched or lost in the ISS group at a threshold of p&lt;0.05 compared to taxa present in the </w:t>
      </w:r>
      <w:r w:rsidR="00677091" w:rsidRPr="005C0941">
        <w:rPr>
          <w:rFonts w:ascii="Times New Roman" w:hAnsi="Times New Roman"/>
          <w:sz w:val="24"/>
        </w:rPr>
        <w:t>LAR</w:t>
      </w:r>
      <w:r w:rsidR="00F91065" w:rsidRPr="005C0941">
        <w:rPr>
          <w:rFonts w:ascii="Times New Roman" w:hAnsi="Times New Roman" w:cs="Times New Roman"/>
          <w:sz w:val="24"/>
          <w:szCs w:val="24"/>
        </w:rPr>
        <w:t xml:space="preserve"> group are represented in the </w:t>
      </w:r>
      <w:proofErr w:type="spellStart"/>
      <w:r w:rsidR="00F91065" w:rsidRPr="005C0941">
        <w:rPr>
          <w:rFonts w:ascii="Times New Roman" w:hAnsi="Times New Roman" w:cs="Times New Roman"/>
          <w:i/>
          <w:iCs/>
          <w:sz w:val="24"/>
          <w:szCs w:val="24"/>
        </w:rPr>
        <w:t>metacoder</w:t>
      </w:r>
      <w:proofErr w:type="spellEnd"/>
      <w:r w:rsidR="00F91065" w:rsidRPr="005C0941">
        <w:rPr>
          <w:rFonts w:ascii="Times New Roman" w:hAnsi="Times New Roman" w:cs="Times New Roman"/>
          <w:sz w:val="24"/>
          <w:szCs w:val="24"/>
        </w:rPr>
        <w:t xml:space="preserve"> heat tree by a color intensity Log</w:t>
      </w:r>
      <w:r w:rsidR="00F91065" w:rsidRPr="005C0941">
        <w:rPr>
          <w:rFonts w:ascii="Times New Roman" w:hAnsi="Times New Roman" w:cs="Times New Roman"/>
          <w:sz w:val="24"/>
          <w:szCs w:val="24"/>
          <w:vertAlign w:val="subscript"/>
        </w:rPr>
        <w:t>2</w:t>
      </w:r>
      <w:r w:rsidR="00F91065" w:rsidRPr="005C0941">
        <w:rPr>
          <w:rFonts w:ascii="Times New Roman" w:hAnsi="Times New Roman" w:cs="Times New Roman"/>
          <w:sz w:val="24"/>
          <w:szCs w:val="24"/>
        </w:rPr>
        <w:t xml:space="preserve"> median ratio scale.</w:t>
      </w:r>
    </w:p>
    <w:p w14:paraId="5AF1BFCB" w14:textId="05BA451F" w:rsidR="00CE10A6" w:rsidRDefault="007222C6" w:rsidP="00CE10A6">
      <w:pPr>
        <w:rPr>
          <w:noProof/>
        </w:rPr>
      </w:pPr>
      <w:r>
        <w:rPr>
          <w:noProof/>
        </w:rPr>
        <w:drawing>
          <wp:inline distT="0" distB="0" distL="0" distR="0" wp14:anchorId="55FA6F48" wp14:editId="6E08C355">
            <wp:extent cx="5650302" cy="4546133"/>
            <wp:effectExtent l="0" t="0" r="7620" b="698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2460" cy="4547869"/>
                    </a:xfrm>
                    <a:prstGeom prst="rect">
                      <a:avLst/>
                    </a:prstGeom>
                  </pic:spPr>
                </pic:pic>
              </a:graphicData>
            </a:graphic>
          </wp:inline>
        </w:drawing>
      </w:r>
    </w:p>
    <w:p w14:paraId="3DEBE59B" w14:textId="77777777" w:rsidR="00EE051C" w:rsidRPr="00C53B28" w:rsidRDefault="00CE10A6" w:rsidP="00CE10A6">
      <w:pPr>
        <w:rPr>
          <w:rFonts w:ascii="Times New Roman" w:hAnsi="Times New Roman" w:cs="Times New Roman"/>
          <w:bCs/>
          <w:sz w:val="24"/>
          <w:szCs w:val="24"/>
        </w:rPr>
      </w:pPr>
      <w:r w:rsidRPr="00C53B28">
        <w:rPr>
          <w:rFonts w:ascii="Times New Roman" w:hAnsi="Times New Roman" w:cs="Times New Roman"/>
          <w:bCs/>
          <w:sz w:val="24"/>
          <w:szCs w:val="24"/>
        </w:rPr>
        <w:t>Fi</w:t>
      </w:r>
      <w:r w:rsidR="0016610E" w:rsidRPr="00C53B28">
        <w:rPr>
          <w:rFonts w:ascii="Times New Roman" w:hAnsi="Times New Roman" w:cs="Times New Roman"/>
          <w:bCs/>
          <w:sz w:val="24"/>
          <w:szCs w:val="24"/>
        </w:rPr>
        <w:t>g</w:t>
      </w:r>
      <w:r w:rsidR="00EE051C" w:rsidRPr="00C53B28">
        <w:rPr>
          <w:rFonts w:ascii="Times New Roman" w:hAnsi="Times New Roman" w:cs="Times New Roman"/>
          <w:bCs/>
          <w:sz w:val="24"/>
          <w:szCs w:val="24"/>
        </w:rPr>
        <w:t>ure</w:t>
      </w:r>
      <w:r w:rsidRPr="00C53B28">
        <w:rPr>
          <w:rFonts w:ascii="Times New Roman" w:hAnsi="Times New Roman" w:cs="Times New Roman"/>
          <w:bCs/>
          <w:sz w:val="24"/>
          <w:szCs w:val="24"/>
        </w:rPr>
        <w:t xml:space="preserve"> 2 Alpha Diversity, Beta Diversity, and Comparative Compositional Shift Analysis in the of the Fecal Microbiome in the ISS Flight group versus ISS_G Ground Control. </w:t>
      </w:r>
    </w:p>
    <w:p w14:paraId="52EE392F" w14:textId="38B65BA3" w:rsidR="00D275DF" w:rsidRPr="00307637" w:rsidRDefault="00307637" w:rsidP="00C53B28">
      <w:pPr>
        <w:rPr>
          <w:rFonts w:ascii="Times New Roman" w:hAnsi="Times New Roman" w:cs="Times New Roman"/>
          <w:sz w:val="24"/>
          <w:szCs w:val="24"/>
        </w:rPr>
      </w:pPr>
      <w:r>
        <w:rPr>
          <w:rFonts w:ascii="Times New Roman" w:hAnsi="Times New Roman" w:cs="Times New Roman"/>
          <w:sz w:val="24"/>
          <w:szCs w:val="24"/>
        </w:rPr>
        <w:t xml:space="preserve">(A) </w:t>
      </w:r>
      <w:r w:rsidRPr="00307637">
        <w:rPr>
          <w:rFonts w:ascii="Times New Roman" w:hAnsi="Times New Roman" w:cs="Times New Roman"/>
          <w:sz w:val="24"/>
          <w:szCs w:val="24"/>
        </w:rPr>
        <w:t>B</w:t>
      </w:r>
      <w:r w:rsidR="00CE10A6" w:rsidRPr="00307637">
        <w:rPr>
          <w:rFonts w:ascii="Times New Roman" w:hAnsi="Times New Roman" w:cs="Times New Roman"/>
          <w:sz w:val="24"/>
          <w:szCs w:val="24"/>
        </w:rPr>
        <w:t>acterial genera richness, Shannon, and Simpson diversity orders based upon sample-based rarefaction and extrapolation as described</w:t>
      </w:r>
      <w:r w:rsidR="001251D0" w:rsidRPr="00307637">
        <w:rPr>
          <w:rFonts w:ascii="Times New Roman" w:hAnsi="Times New Roman" w:cs="Times New Roman"/>
          <w:sz w:val="24"/>
          <w:szCs w:val="24"/>
        </w:rPr>
        <w:t xml:space="preserve"> </w:t>
      </w:r>
      <w:r w:rsidR="00CE10A6" w:rsidRPr="00307637">
        <w:rPr>
          <w:rFonts w:ascii="Times New Roman" w:hAnsi="Times New Roman" w:cs="Times New Roman"/>
          <w:sz w:val="24"/>
          <w:szCs w:val="24"/>
        </w:rPr>
        <w:fldChar w:fldCharType="begin"/>
      </w:r>
      <w:r w:rsidR="00AD2343" w:rsidRPr="00307637">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CE10A6" w:rsidRPr="00307637">
        <w:rPr>
          <w:rFonts w:ascii="Times New Roman" w:hAnsi="Times New Roman" w:cs="Times New Roman"/>
          <w:sz w:val="24"/>
          <w:szCs w:val="24"/>
        </w:rPr>
        <w:fldChar w:fldCharType="separate"/>
      </w:r>
      <w:r w:rsidR="00AD2343" w:rsidRPr="00307637">
        <w:rPr>
          <w:rFonts w:ascii="Times New Roman" w:hAnsi="Times New Roman" w:cs="Times New Roman"/>
          <w:noProof/>
          <w:sz w:val="24"/>
          <w:szCs w:val="24"/>
        </w:rPr>
        <w:t>(</w:t>
      </w:r>
      <w:hyperlink w:anchor="_ENREF_45" w:tooltip="Hsieh, 2016 #291" w:history="1">
        <w:r w:rsidR="00352BCC" w:rsidRPr="00307637">
          <w:rPr>
            <w:rFonts w:ascii="Times New Roman" w:hAnsi="Times New Roman" w:cs="Times New Roman"/>
            <w:noProof/>
            <w:sz w:val="24"/>
            <w:szCs w:val="24"/>
          </w:rPr>
          <w:t>Hsieh et al., 2016</w:t>
        </w:r>
      </w:hyperlink>
      <w:r w:rsidR="00AD2343" w:rsidRPr="00307637">
        <w:rPr>
          <w:rFonts w:ascii="Times New Roman" w:hAnsi="Times New Roman" w:cs="Times New Roman"/>
          <w:noProof/>
          <w:sz w:val="24"/>
          <w:szCs w:val="24"/>
        </w:rPr>
        <w:t>)</w:t>
      </w:r>
      <w:r w:rsidR="00CE10A6" w:rsidRPr="00307637">
        <w:rPr>
          <w:rFonts w:ascii="Times New Roman" w:hAnsi="Times New Roman" w:cs="Times New Roman"/>
          <w:sz w:val="24"/>
          <w:szCs w:val="24"/>
        </w:rPr>
        <w:fldChar w:fldCharType="end"/>
      </w:r>
      <w:r w:rsidR="00CE10A6" w:rsidRPr="00307637">
        <w:rPr>
          <w:rFonts w:ascii="Times New Roman" w:hAnsi="Times New Roman" w:cs="Times New Roman"/>
          <w:sz w:val="24"/>
          <w:szCs w:val="24"/>
        </w:rPr>
        <w:t>. The Wilcoxon Rank-Sum statistical test was employed to compare ISS vs ISS_G groups for alpha diversity analysis and statistical significance is designated with</w:t>
      </w:r>
      <w:del w:id="7" w:author="Joseph Bedree" w:date="2021-05-06T22:02:00Z">
        <w:r w:rsidR="00CE10A6" w:rsidRPr="00307637" w:rsidDel="00472233">
          <w:rPr>
            <w:rFonts w:ascii="Times New Roman" w:hAnsi="Times New Roman" w:cs="Times New Roman"/>
            <w:sz w:val="24"/>
            <w:szCs w:val="24"/>
          </w:rPr>
          <w:delText xml:space="preserve"> </w:delText>
        </w:r>
        <w:r w:rsidR="0091121F" w:rsidDel="00472233">
          <w:rPr>
            <w:rFonts w:ascii="Times New Roman" w:hAnsi="Times New Roman" w:cs="Times New Roman"/>
            <w:sz w:val="24"/>
            <w:szCs w:val="24"/>
          </w:rPr>
          <w:delText xml:space="preserve"> </w:delText>
        </w:r>
      </w:del>
      <w:ins w:id="8" w:author="Joseph Bedree" w:date="2021-05-06T22:03:00Z">
        <w:r w:rsidR="00472233">
          <w:rPr>
            <w:rFonts w:ascii="Times New Roman" w:hAnsi="Times New Roman" w:cs="Times New Roman"/>
            <w:sz w:val="24"/>
            <w:szCs w:val="24"/>
          </w:rPr>
          <w:t xml:space="preserve"> </w:t>
        </w:r>
      </w:ins>
      <w:r w:rsidR="00472233">
        <w:rPr>
          <w:rFonts w:ascii="Times New Roman" w:hAnsi="Times New Roman" w:cs="Times New Roman"/>
          <w:sz w:val="24"/>
          <w:szCs w:val="24"/>
        </w:rPr>
        <w:t>a</w:t>
      </w:r>
      <w:r w:rsidR="0091121F">
        <w:rPr>
          <w:rFonts w:ascii="Times New Roman" w:hAnsi="Times New Roman" w:cs="Times New Roman"/>
          <w:color w:val="000000" w:themeColor="text1"/>
          <w:sz w:val="24"/>
          <w:szCs w:val="24"/>
        </w:rPr>
        <w:t>sterisks indicate</w:t>
      </w:r>
      <w:r w:rsidR="00472233">
        <w:rPr>
          <w:rFonts w:ascii="Times New Roman" w:hAnsi="Times New Roman" w:cs="Times New Roman"/>
          <w:color w:val="000000" w:themeColor="text1"/>
          <w:sz w:val="24"/>
          <w:szCs w:val="24"/>
        </w:rPr>
        <w:t>d</w:t>
      </w:r>
      <w:r w:rsidR="0091121F">
        <w:rPr>
          <w:rFonts w:ascii="Times New Roman" w:hAnsi="Times New Roman" w:cs="Times New Roman"/>
          <w:sz w:val="24"/>
          <w:szCs w:val="24"/>
        </w:rPr>
        <w:t xml:space="preserve"> a</w:t>
      </w:r>
      <w:r w:rsidR="00472233">
        <w:rPr>
          <w:rFonts w:ascii="Times New Roman" w:hAnsi="Times New Roman" w:cs="Times New Roman"/>
          <w:sz w:val="24"/>
          <w:szCs w:val="24"/>
        </w:rPr>
        <w:t>t</w:t>
      </w:r>
      <w:r w:rsidR="0091121F">
        <w:rPr>
          <w:rFonts w:ascii="Times New Roman" w:hAnsi="Times New Roman" w:cs="Times New Roman"/>
          <w:sz w:val="24"/>
          <w:szCs w:val="24"/>
        </w:rPr>
        <w:t xml:space="preserve"> threshold of </w:t>
      </w:r>
      <w:r w:rsidR="0091121F" w:rsidRPr="00777517">
        <w:rPr>
          <w:rFonts w:ascii="Times New Roman" w:hAnsi="Times New Roman" w:cs="Times New Roman"/>
          <w:sz w:val="24"/>
          <w:szCs w:val="24"/>
        </w:rPr>
        <w:t>*P ≤ 0.05, **P ≤ 0.01</w:t>
      </w:r>
      <w:r w:rsidR="0091121F">
        <w:rPr>
          <w:rFonts w:ascii="Times New Roman" w:hAnsi="Times New Roman" w:cs="Times New Roman"/>
          <w:sz w:val="24"/>
          <w:szCs w:val="24"/>
        </w:rPr>
        <w:t>.</w:t>
      </w:r>
      <w:r w:rsidR="0091121F" w:rsidRPr="00777517">
        <w:rPr>
          <w:rFonts w:ascii="Times New Roman" w:hAnsi="Times New Roman" w:cs="Times New Roman"/>
          <w:sz w:val="24"/>
          <w:szCs w:val="24"/>
        </w:rPr>
        <w:t xml:space="preserve"> </w:t>
      </w:r>
      <w:r w:rsidR="00CE10A6" w:rsidRPr="00307637">
        <w:rPr>
          <w:rFonts w:ascii="Times New Roman" w:hAnsi="Times New Roman" w:cs="Times New Roman"/>
          <w:sz w:val="24"/>
          <w:szCs w:val="24"/>
        </w:rPr>
        <w:t xml:space="preserve"> </w:t>
      </w:r>
    </w:p>
    <w:p w14:paraId="251E6602" w14:textId="53C36466" w:rsidR="00A461BA" w:rsidRDefault="00A461BA" w:rsidP="00C53B28">
      <w:pPr>
        <w:rPr>
          <w:rFonts w:ascii="Times New Roman" w:hAnsi="Times New Roman" w:cs="Times New Roman"/>
          <w:sz w:val="24"/>
          <w:szCs w:val="24"/>
        </w:rPr>
      </w:pPr>
      <w:r>
        <w:rPr>
          <w:rFonts w:ascii="Times New Roman" w:hAnsi="Times New Roman" w:cs="Times New Roman"/>
          <w:sz w:val="24"/>
          <w:szCs w:val="24"/>
        </w:rPr>
        <w:t>(</w:t>
      </w:r>
      <w:r w:rsidR="00472233">
        <w:rPr>
          <w:rFonts w:ascii="Times New Roman" w:hAnsi="Times New Roman" w:cs="Times New Roman"/>
          <w:sz w:val="24"/>
          <w:szCs w:val="24"/>
        </w:rPr>
        <w:t>B</w:t>
      </w:r>
      <w:r>
        <w:rPr>
          <w:rFonts w:ascii="Times New Roman" w:hAnsi="Times New Roman" w:cs="Times New Roman"/>
          <w:sz w:val="24"/>
          <w:szCs w:val="24"/>
        </w:rPr>
        <w:t>)</w:t>
      </w:r>
      <w:r w:rsidR="00CE10A6" w:rsidRPr="00D275DF">
        <w:rPr>
          <w:rFonts w:ascii="Times New Roman" w:hAnsi="Times New Roman" w:cs="Times New Roman"/>
          <w:b/>
          <w:bCs/>
          <w:sz w:val="24"/>
          <w:szCs w:val="24"/>
        </w:rPr>
        <w:t xml:space="preserve"> </w:t>
      </w:r>
      <w:r w:rsidR="00CE10A6" w:rsidRPr="00D275DF">
        <w:rPr>
          <w:rFonts w:ascii="Times New Roman" w:hAnsi="Times New Roman" w:cs="Times New Roman"/>
          <w:sz w:val="24"/>
          <w:szCs w:val="24"/>
        </w:rPr>
        <w:t>Beta diversity analysis between ISS and ISS_G groups showing a statistically significant difference between the ISS and ISS_G groups. Nonparametric multivariate analysis of variance (PERMANOVA) was used to calculate a statistical comparison (p</w:t>
      </w:r>
      <w:r w:rsidR="00B53ADF">
        <w:rPr>
          <w:rFonts w:ascii="Times New Roman" w:hAnsi="Times New Roman" w:cs="Times New Roman"/>
          <w:sz w:val="24"/>
          <w:szCs w:val="24"/>
        </w:rPr>
        <w:t>=</w:t>
      </w:r>
      <w:r w:rsidR="00044D11">
        <w:rPr>
          <w:rFonts w:ascii="Times New Roman" w:hAnsi="Times New Roman" w:cs="Times New Roman"/>
          <w:sz w:val="24"/>
          <w:szCs w:val="24"/>
        </w:rPr>
        <w:t xml:space="preserve"> </w:t>
      </w:r>
      <w:r w:rsidR="00B53ADF">
        <w:rPr>
          <w:rFonts w:ascii="Times New Roman" w:hAnsi="Times New Roman" w:cs="Times New Roman"/>
          <w:sz w:val="24"/>
          <w:szCs w:val="24"/>
        </w:rPr>
        <w:t>0.016</w:t>
      </w:r>
      <w:r w:rsidR="00CE10A6" w:rsidRPr="00D275DF">
        <w:rPr>
          <w:rFonts w:ascii="Times New Roman" w:hAnsi="Times New Roman" w:cs="Times New Roman"/>
          <w:sz w:val="24"/>
          <w:szCs w:val="24"/>
        </w:rPr>
        <w:t>) between the ISS and ISS_G groupings using distance matrices.</w:t>
      </w:r>
      <w:r>
        <w:rPr>
          <w:rFonts w:ascii="Times New Roman" w:hAnsi="Times New Roman" w:cs="Times New Roman"/>
          <w:sz w:val="24"/>
          <w:szCs w:val="24"/>
        </w:rPr>
        <w:t xml:space="preserve"> </w:t>
      </w:r>
    </w:p>
    <w:p w14:paraId="62254E02" w14:textId="5AB61961" w:rsidR="00951220" w:rsidRDefault="00A461BA" w:rsidP="00C53B28">
      <w:pPr>
        <w:rPr>
          <w:rFonts w:ascii="Times New Roman" w:hAnsi="Times New Roman" w:cs="Times New Roman"/>
          <w:b/>
          <w:bCs/>
          <w:sz w:val="24"/>
          <w:szCs w:val="24"/>
        </w:rPr>
      </w:pPr>
      <w:r w:rsidRPr="00A461BA">
        <w:rPr>
          <w:rFonts w:ascii="Times New Roman" w:hAnsi="Times New Roman" w:cs="Times New Roman"/>
          <w:sz w:val="24"/>
          <w:szCs w:val="24"/>
        </w:rPr>
        <w:t>(</w:t>
      </w:r>
      <w:r w:rsidR="00472233">
        <w:rPr>
          <w:rFonts w:ascii="Times New Roman" w:hAnsi="Times New Roman" w:cs="Times New Roman"/>
          <w:sz w:val="24"/>
          <w:szCs w:val="24"/>
        </w:rPr>
        <w:t>C</w:t>
      </w:r>
      <w:r w:rsidRPr="00A461BA">
        <w:rPr>
          <w:rFonts w:ascii="Times New Roman" w:hAnsi="Times New Roman" w:cs="Times New Roman"/>
          <w:sz w:val="24"/>
          <w:szCs w:val="24"/>
        </w:rPr>
        <w:t>)</w:t>
      </w:r>
      <w:r w:rsidR="00CE10A6" w:rsidRPr="00A461BA">
        <w:rPr>
          <w:rFonts w:ascii="Times New Roman" w:hAnsi="Times New Roman"/>
          <w:i/>
          <w:sz w:val="24"/>
        </w:rPr>
        <w:t xml:space="preserve"> </w:t>
      </w:r>
      <w:r w:rsidR="00CE10A6" w:rsidRPr="00D275DF">
        <w:rPr>
          <w:rFonts w:ascii="Times New Roman" w:hAnsi="Times New Roman"/>
          <w:i/>
          <w:sz w:val="24"/>
        </w:rPr>
        <w:t>Firmicutes</w:t>
      </w:r>
      <w:r w:rsidR="00CE10A6" w:rsidRPr="00D275DF">
        <w:rPr>
          <w:rFonts w:ascii="Times New Roman" w:hAnsi="Times New Roman" w:cs="Times New Roman"/>
          <w:sz w:val="24"/>
          <w:szCs w:val="24"/>
        </w:rPr>
        <w:t xml:space="preserve"> to </w:t>
      </w:r>
      <w:r w:rsidR="00CE10A6" w:rsidRPr="00D275DF">
        <w:rPr>
          <w:rFonts w:ascii="Times New Roman" w:hAnsi="Times New Roman"/>
          <w:i/>
          <w:sz w:val="24"/>
        </w:rPr>
        <w:t>Bacteroidetes</w:t>
      </w:r>
      <w:r w:rsidR="00CE10A6" w:rsidRPr="00D275DF">
        <w:rPr>
          <w:rFonts w:ascii="Times New Roman" w:hAnsi="Times New Roman" w:cs="Times New Roman"/>
          <w:sz w:val="24"/>
          <w:szCs w:val="24"/>
        </w:rPr>
        <w:t xml:space="preserve"> ratios between the ISS and ISS_G groups. The Wilcoxon Rank-Sum statistical test was employed to compare ISS vs ISS_G groups where significance is indicated with </w:t>
      </w:r>
      <w:r w:rsidR="00472233">
        <w:rPr>
          <w:rFonts w:ascii="Times New Roman" w:hAnsi="Times New Roman" w:cs="Times New Roman"/>
          <w:sz w:val="24"/>
          <w:szCs w:val="24"/>
        </w:rPr>
        <w:t>a</w:t>
      </w:r>
      <w:r w:rsidR="00472233">
        <w:rPr>
          <w:rFonts w:ascii="Times New Roman" w:hAnsi="Times New Roman" w:cs="Times New Roman"/>
          <w:color w:val="000000" w:themeColor="text1"/>
          <w:sz w:val="24"/>
          <w:szCs w:val="24"/>
        </w:rPr>
        <w:t>sterisks indicated</w:t>
      </w:r>
      <w:r w:rsidR="00472233">
        <w:rPr>
          <w:rFonts w:ascii="Times New Roman" w:hAnsi="Times New Roman" w:cs="Times New Roman"/>
          <w:sz w:val="24"/>
          <w:szCs w:val="24"/>
        </w:rPr>
        <w:t xml:space="preserve"> at threshold of </w:t>
      </w:r>
      <w:r w:rsidR="00472233" w:rsidRPr="00777517">
        <w:rPr>
          <w:rFonts w:ascii="Times New Roman" w:hAnsi="Times New Roman" w:cs="Times New Roman"/>
          <w:sz w:val="24"/>
          <w:szCs w:val="24"/>
        </w:rPr>
        <w:t>*P ≤ 0.05</w:t>
      </w:r>
      <w:r w:rsidR="00472233">
        <w:rPr>
          <w:rFonts w:ascii="Times New Roman" w:hAnsi="Times New Roman" w:cs="Times New Roman"/>
          <w:sz w:val="24"/>
          <w:szCs w:val="24"/>
        </w:rPr>
        <w:t>.</w:t>
      </w:r>
    </w:p>
    <w:p w14:paraId="0757C6C9" w14:textId="16F87D40" w:rsidR="00CE10A6" w:rsidRPr="00D275DF" w:rsidRDefault="00951220" w:rsidP="00C53B28">
      <w:pPr>
        <w:rPr>
          <w:rFonts w:ascii="Times New Roman" w:hAnsi="Times New Roman" w:cs="Times New Roman"/>
          <w:sz w:val="24"/>
          <w:szCs w:val="24"/>
        </w:rPr>
      </w:pPr>
      <w:r>
        <w:rPr>
          <w:rFonts w:ascii="Times New Roman" w:hAnsi="Times New Roman" w:cs="Times New Roman"/>
          <w:sz w:val="24"/>
          <w:szCs w:val="24"/>
        </w:rPr>
        <w:t>(</w:t>
      </w:r>
      <w:r w:rsidR="00472233">
        <w:rPr>
          <w:rFonts w:ascii="Times New Roman" w:hAnsi="Times New Roman" w:cs="Times New Roman"/>
          <w:sz w:val="24"/>
          <w:szCs w:val="24"/>
        </w:rPr>
        <w:t>D</w:t>
      </w:r>
      <w:r>
        <w:rPr>
          <w:rFonts w:ascii="Times New Roman" w:hAnsi="Times New Roman" w:cs="Times New Roman"/>
          <w:sz w:val="24"/>
          <w:szCs w:val="24"/>
        </w:rPr>
        <w:t>) A</w:t>
      </w:r>
      <w:r w:rsidR="00CE10A6" w:rsidRPr="00951220">
        <w:rPr>
          <w:rFonts w:ascii="Times New Roman" w:hAnsi="Times New Roman" w:cs="Times New Roman"/>
          <w:sz w:val="24"/>
          <w:szCs w:val="24"/>
        </w:rPr>
        <w:t xml:space="preserve">nalysis of genera enriched or lost in the ISS compared with ISS_G control group. Taxa enriched or lost in the ISS group at a threshold of p&lt;0.05 compared to taxa present in the ISS_G group are represented in the </w:t>
      </w:r>
      <w:proofErr w:type="spellStart"/>
      <w:r w:rsidR="00CE10A6" w:rsidRPr="00951220">
        <w:rPr>
          <w:rFonts w:ascii="Times New Roman" w:hAnsi="Times New Roman" w:cs="Times New Roman"/>
          <w:i/>
          <w:iCs/>
          <w:sz w:val="24"/>
          <w:szCs w:val="24"/>
        </w:rPr>
        <w:t>metacoder</w:t>
      </w:r>
      <w:proofErr w:type="spellEnd"/>
      <w:r w:rsidR="00CE10A6" w:rsidRPr="00951220">
        <w:rPr>
          <w:rFonts w:ascii="Times New Roman" w:hAnsi="Times New Roman" w:cs="Times New Roman"/>
          <w:sz w:val="24"/>
          <w:szCs w:val="24"/>
        </w:rPr>
        <w:t xml:space="preserve"> heat tree by a color intensity Log</w:t>
      </w:r>
      <w:r w:rsidR="00CE10A6" w:rsidRPr="00951220">
        <w:rPr>
          <w:rFonts w:ascii="Times New Roman" w:hAnsi="Times New Roman" w:cs="Times New Roman"/>
          <w:sz w:val="24"/>
          <w:szCs w:val="24"/>
          <w:vertAlign w:val="subscript"/>
        </w:rPr>
        <w:t>2</w:t>
      </w:r>
      <w:r w:rsidR="00CE10A6" w:rsidRPr="00951220">
        <w:rPr>
          <w:rFonts w:ascii="Times New Roman" w:hAnsi="Times New Roman" w:cs="Times New Roman"/>
          <w:sz w:val="24"/>
          <w:szCs w:val="24"/>
        </w:rPr>
        <w:t xml:space="preserve"> median ratio scale. </w:t>
      </w:r>
    </w:p>
    <w:p w14:paraId="4BE99479" w14:textId="77777777" w:rsidR="00CE10A6" w:rsidRDefault="00CE10A6" w:rsidP="00717180">
      <w:pPr>
        <w:rPr>
          <w:rFonts w:ascii="Times New Roman" w:hAnsi="Times New Roman" w:cs="Times New Roman"/>
          <w:sz w:val="24"/>
          <w:szCs w:val="24"/>
        </w:rPr>
      </w:pPr>
    </w:p>
    <w:p w14:paraId="6BF9FD1C" w14:textId="2D963090" w:rsidR="00664420" w:rsidRDefault="009645DD" w:rsidP="007171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2D5B40" wp14:editId="2F74C429">
            <wp:extent cx="5024719" cy="3690620"/>
            <wp:effectExtent l="0" t="0" r="5080"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rotWithShape="1">
                    <a:blip r:embed="rId17" cstate="print">
                      <a:extLst>
                        <a:ext uri="{28A0092B-C50C-407E-A947-70E740481C1C}">
                          <a14:useLocalDpi xmlns:a14="http://schemas.microsoft.com/office/drawing/2010/main" val="0"/>
                        </a:ext>
                      </a:extLst>
                    </a:blip>
                    <a:srcRect l="14837"/>
                    <a:stretch/>
                  </pic:blipFill>
                  <pic:spPr bwMode="auto">
                    <a:xfrm>
                      <a:off x="0" y="0"/>
                      <a:ext cx="5025411" cy="3691128"/>
                    </a:xfrm>
                    <a:prstGeom prst="rect">
                      <a:avLst/>
                    </a:prstGeom>
                    <a:ln>
                      <a:noFill/>
                    </a:ln>
                    <a:extLst>
                      <a:ext uri="{53640926-AAD7-44D8-BBD7-CCE9431645EC}">
                        <a14:shadowObscured xmlns:a14="http://schemas.microsoft.com/office/drawing/2010/main"/>
                      </a:ext>
                    </a:extLst>
                  </pic:spPr>
                </pic:pic>
              </a:graphicData>
            </a:graphic>
          </wp:inline>
        </w:drawing>
      </w:r>
    </w:p>
    <w:p w14:paraId="1AEA004A" w14:textId="77777777" w:rsidR="00C53B28" w:rsidRDefault="00664420" w:rsidP="00664420">
      <w:pPr>
        <w:rPr>
          <w:rFonts w:ascii="Times New Roman" w:hAnsi="Times New Roman" w:cs="Times New Roman"/>
          <w:sz w:val="24"/>
          <w:szCs w:val="24"/>
        </w:rPr>
      </w:pPr>
      <w:r w:rsidRPr="00C53B28">
        <w:rPr>
          <w:rFonts w:ascii="Times New Roman" w:hAnsi="Times New Roman" w:cs="Times New Roman"/>
          <w:bCs/>
          <w:sz w:val="24"/>
          <w:szCs w:val="24"/>
        </w:rPr>
        <w:t>Fig</w:t>
      </w:r>
      <w:r w:rsidR="00C53B28">
        <w:rPr>
          <w:rFonts w:ascii="Times New Roman" w:hAnsi="Times New Roman" w:cs="Times New Roman"/>
          <w:bCs/>
          <w:sz w:val="24"/>
          <w:szCs w:val="24"/>
        </w:rPr>
        <w:t>ure 3</w:t>
      </w:r>
      <w:r w:rsidRPr="00C53B28">
        <w:rPr>
          <w:rFonts w:ascii="Times New Roman" w:hAnsi="Times New Roman" w:cs="Times New Roman"/>
          <w:bCs/>
          <w:sz w:val="24"/>
          <w:szCs w:val="24"/>
        </w:rPr>
        <w:t xml:space="preserve"> Alpha Diversity, Beta Diversity, and Comparative Compositional Shift Analysis in the of the Fecal Microbiome in the ISS Flight </w:t>
      </w:r>
      <w:r w:rsidR="0056471C" w:rsidRPr="00C53B28">
        <w:rPr>
          <w:rFonts w:ascii="Times New Roman" w:hAnsi="Times New Roman" w:cs="Times New Roman"/>
          <w:bCs/>
          <w:sz w:val="24"/>
          <w:szCs w:val="24"/>
        </w:rPr>
        <w:t>G</w:t>
      </w:r>
      <w:r w:rsidRPr="00C53B28">
        <w:rPr>
          <w:rFonts w:ascii="Times New Roman" w:hAnsi="Times New Roman" w:cs="Times New Roman"/>
          <w:bCs/>
          <w:sz w:val="24"/>
          <w:szCs w:val="24"/>
        </w:rPr>
        <w:t xml:space="preserve">roup </w:t>
      </w:r>
      <w:r w:rsidR="0056471C" w:rsidRPr="00C53B28">
        <w:rPr>
          <w:rFonts w:ascii="Times New Roman" w:hAnsi="Times New Roman" w:cs="Times New Roman"/>
          <w:bCs/>
          <w:sz w:val="24"/>
          <w:szCs w:val="24"/>
        </w:rPr>
        <w:t>v</w:t>
      </w:r>
      <w:r w:rsidRPr="00C53B28">
        <w:rPr>
          <w:rFonts w:ascii="Times New Roman" w:hAnsi="Times New Roman" w:cs="Times New Roman"/>
          <w:bCs/>
          <w:sz w:val="24"/>
          <w:szCs w:val="24"/>
        </w:rPr>
        <w:t>ersus LAR</w:t>
      </w:r>
      <w:r w:rsidR="00117E28" w:rsidRPr="00C53B28">
        <w:rPr>
          <w:rFonts w:ascii="Times New Roman" w:hAnsi="Times New Roman" w:cs="Times New Roman"/>
          <w:bCs/>
          <w:sz w:val="24"/>
          <w:szCs w:val="24"/>
        </w:rPr>
        <w:t xml:space="preserve"> Flight Return </w:t>
      </w:r>
      <w:r w:rsidR="0056471C" w:rsidRPr="00C53B28">
        <w:rPr>
          <w:rFonts w:ascii="Times New Roman" w:hAnsi="Times New Roman" w:cs="Times New Roman"/>
          <w:bCs/>
          <w:sz w:val="24"/>
          <w:szCs w:val="24"/>
        </w:rPr>
        <w:t>G</w:t>
      </w:r>
      <w:r w:rsidR="00117E28" w:rsidRPr="00C53B28">
        <w:rPr>
          <w:rFonts w:ascii="Times New Roman" w:hAnsi="Times New Roman" w:cs="Times New Roman"/>
          <w:bCs/>
          <w:sz w:val="24"/>
          <w:szCs w:val="24"/>
        </w:rPr>
        <w:t>roup</w:t>
      </w:r>
      <w:r>
        <w:rPr>
          <w:rFonts w:ascii="Times New Roman" w:hAnsi="Times New Roman" w:cs="Times New Roman"/>
          <w:sz w:val="24"/>
          <w:szCs w:val="24"/>
        </w:rPr>
        <w:t xml:space="preserve">. </w:t>
      </w:r>
    </w:p>
    <w:p w14:paraId="3037CFF7" w14:textId="2360A463" w:rsidR="0099324D" w:rsidRDefault="00C53B28" w:rsidP="00664420">
      <w:pPr>
        <w:rPr>
          <w:rFonts w:ascii="Times New Roman" w:hAnsi="Times New Roman" w:cs="Times New Roman"/>
          <w:sz w:val="24"/>
          <w:szCs w:val="24"/>
        </w:rPr>
      </w:pPr>
      <w:r>
        <w:rPr>
          <w:rFonts w:ascii="Times New Roman" w:hAnsi="Times New Roman" w:cs="Times New Roman"/>
          <w:sz w:val="24"/>
          <w:szCs w:val="24"/>
        </w:rPr>
        <w:t>(A) S</w:t>
      </w:r>
      <w:r w:rsidR="00664420">
        <w:rPr>
          <w:rFonts w:ascii="Times New Roman" w:hAnsi="Times New Roman" w:cs="Times New Roman"/>
          <w:sz w:val="24"/>
          <w:szCs w:val="24"/>
        </w:rPr>
        <w:t>tatistically significant differences found in bacterial genera richness, Shannon, and Simpson diversity orders based upon sample-based extrapolation as described</w:t>
      </w:r>
      <w:r w:rsidR="00686699">
        <w:rPr>
          <w:rFonts w:ascii="Times New Roman" w:hAnsi="Times New Roman" w:cs="Times New Roman"/>
          <w:sz w:val="24"/>
          <w:szCs w:val="24"/>
        </w:rPr>
        <w:t xml:space="preserve"> </w:t>
      </w:r>
      <w:r w:rsidR="00664420">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664420">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5" w:tooltip="Hsieh, 2016 #291" w:history="1">
        <w:r w:rsidR="00352BCC">
          <w:rPr>
            <w:rFonts w:ascii="Times New Roman" w:hAnsi="Times New Roman" w:cs="Times New Roman"/>
            <w:noProof/>
            <w:sz w:val="24"/>
            <w:szCs w:val="24"/>
          </w:rPr>
          <w:t>Hsieh et al., 2016</w:t>
        </w:r>
      </w:hyperlink>
      <w:r w:rsidR="00AD2343">
        <w:rPr>
          <w:rFonts w:ascii="Times New Roman" w:hAnsi="Times New Roman" w:cs="Times New Roman"/>
          <w:noProof/>
          <w:sz w:val="24"/>
          <w:szCs w:val="24"/>
        </w:rPr>
        <w:t>)</w:t>
      </w:r>
      <w:r w:rsidR="00664420">
        <w:rPr>
          <w:rFonts w:ascii="Times New Roman" w:hAnsi="Times New Roman" w:cs="Times New Roman"/>
          <w:sz w:val="24"/>
          <w:szCs w:val="24"/>
        </w:rPr>
        <w:fldChar w:fldCharType="end"/>
      </w:r>
      <w:r w:rsidR="00664420">
        <w:rPr>
          <w:rFonts w:ascii="Times New Roman" w:hAnsi="Times New Roman" w:cs="Times New Roman"/>
          <w:sz w:val="24"/>
          <w:szCs w:val="24"/>
        </w:rPr>
        <w:t xml:space="preserve">. The Wilcoxon Rank-Sum statistical test was employed to compare ISS vs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groups for alpha diversity analysis and statistical significance is designated with </w:t>
      </w:r>
      <w:r w:rsidR="00472233">
        <w:rPr>
          <w:rFonts w:ascii="Times New Roman" w:hAnsi="Times New Roman" w:cs="Times New Roman"/>
          <w:sz w:val="24"/>
          <w:szCs w:val="24"/>
        </w:rPr>
        <w:t>a</w:t>
      </w:r>
      <w:r w:rsidR="00472233">
        <w:rPr>
          <w:rFonts w:ascii="Times New Roman" w:hAnsi="Times New Roman" w:cs="Times New Roman"/>
          <w:color w:val="000000" w:themeColor="text1"/>
          <w:sz w:val="24"/>
          <w:szCs w:val="24"/>
        </w:rPr>
        <w:t>sterisks indicated</w:t>
      </w:r>
      <w:r w:rsidR="00472233">
        <w:rPr>
          <w:rFonts w:ascii="Times New Roman" w:hAnsi="Times New Roman" w:cs="Times New Roman"/>
          <w:sz w:val="24"/>
          <w:szCs w:val="24"/>
        </w:rPr>
        <w:t xml:space="preserve"> at threshold of </w:t>
      </w:r>
      <w:r w:rsidR="00472233" w:rsidRPr="00777517">
        <w:rPr>
          <w:rFonts w:ascii="Times New Roman" w:hAnsi="Times New Roman" w:cs="Times New Roman"/>
          <w:sz w:val="24"/>
          <w:szCs w:val="24"/>
        </w:rPr>
        <w:t>*P ≤ 0.05, **P ≤ 0.01</w:t>
      </w:r>
      <w:r w:rsidR="00472233">
        <w:rPr>
          <w:rFonts w:ascii="Times New Roman" w:hAnsi="Times New Roman" w:cs="Times New Roman"/>
          <w:sz w:val="24"/>
          <w:szCs w:val="24"/>
        </w:rPr>
        <w:t>,</w:t>
      </w:r>
      <w:r w:rsidR="00472233" w:rsidRPr="00777517">
        <w:rPr>
          <w:rFonts w:ascii="Times New Roman" w:hAnsi="Times New Roman" w:cs="Times New Roman"/>
          <w:sz w:val="24"/>
          <w:szCs w:val="24"/>
        </w:rPr>
        <w:t xml:space="preserve"> ***P ≤ 0.001. </w:t>
      </w:r>
    </w:p>
    <w:p w14:paraId="198858BF" w14:textId="3283C0C0" w:rsidR="0099324D" w:rsidRDefault="0099324D" w:rsidP="00664420">
      <w:pPr>
        <w:rPr>
          <w:rFonts w:ascii="Times New Roman" w:hAnsi="Times New Roman" w:cs="Times New Roman"/>
          <w:sz w:val="24"/>
          <w:szCs w:val="24"/>
        </w:rPr>
      </w:pPr>
      <w:r>
        <w:rPr>
          <w:rFonts w:ascii="Times New Roman" w:hAnsi="Times New Roman" w:cs="Times New Roman"/>
          <w:sz w:val="24"/>
          <w:szCs w:val="24"/>
        </w:rPr>
        <w:t>(</w:t>
      </w:r>
      <w:r w:rsidR="00012015">
        <w:rPr>
          <w:rFonts w:ascii="Times New Roman" w:hAnsi="Times New Roman" w:cs="Times New Roman"/>
          <w:sz w:val="24"/>
          <w:szCs w:val="24"/>
        </w:rPr>
        <w:t>B</w:t>
      </w:r>
      <w:r>
        <w:rPr>
          <w:rFonts w:ascii="Times New Roman" w:hAnsi="Times New Roman" w:cs="Times New Roman"/>
          <w:sz w:val="24"/>
          <w:szCs w:val="24"/>
        </w:rPr>
        <w:t>)</w:t>
      </w:r>
      <w:r w:rsidR="00664420">
        <w:rPr>
          <w:rFonts w:ascii="Times New Roman" w:hAnsi="Times New Roman" w:cs="Times New Roman"/>
          <w:sz w:val="24"/>
          <w:szCs w:val="24"/>
        </w:rPr>
        <w:t xml:space="preserve"> </w:t>
      </w:r>
      <w:r>
        <w:rPr>
          <w:rFonts w:ascii="Times New Roman" w:hAnsi="Times New Roman" w:cs="Times New Roman"/>
          <w:sz w:val="24"/>
          <w:szCs w:val="24"/>
        </w:rPr>
        <w:t>R</w:t>
      </w:r>
      <w:r w:rsidR="00664420">
        <w:rPr>
          <w:rFonts w:ascii="Times New Roman" w:hAnsi="Times New Roman" w:cs="Times New Roman"/>
          <w:sz w:val="24"/>
          <w:szCs w:val="24"/>
        </w:rPr>
        <w:t xml:space="preserve">epresents Beta diversity analysis between ISS and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groups showing a statistically significant difference between the ISS and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groups. Nonparametric </w:t>
      </w:r>
      <w:r w:rsidR="00664420" w:rsidRPr="00E76D46">
        <w:rPr>
          <w:rFonts w:ascii="Times New Roman" w:hAnsi="Times New Roman" w:cs="Times New Roman"/>
          <w:sz w:val="24"/>
          <w:szCs w:val="24"/>
        </w:rPr>
        <w:t>multivariate analysis of variance</w:t>
      </w:r>
      <w:r w:rsidR="00664420">
        <w:rPr>
          <w:rFonts w:ascii="Times New Roman" w:hAnsi="Times New Roman" w:cs="Times New Roman"/>
          <w:sz w:val="24"/>
          <w:szCs w:val="24"/>
        </w:rPr>
        <w:t xml:space="preserve"> (PERMANOVA) was used for statistical comparison</w:t>
      </w:r>
      <w:r w:rsidR="00664420" w:rsidRPr="0032437E">
        <w:rPr>
          <w:rFonts w:ascii="Times New Roman" w:hAnsi="Times New Roman" w:cs="Times New Roman"/>
          <w:sz w:val="24"/>
          <w:szCs w:val="24"/>
        </w:rPr>
        <w:t xml:space="preserve"> </w:t>
      </w:r>
      <w:r w:rsidR="005F4921">
        <w:rPr>
          <w:rFonts w:ascii="Times New Roman" w:hAnsi="Times New Roman" w:cs="Times New Roman"/>
          <w:sz w:val="24"/>
          <w:szCs w:val="24"/>
        </w:rPr>
        <w:t>(p= 0.001)</w:t>
      </w:r>
      <w:r w:rsidR="005F4921" w:rsidRPr="0032437E">
        <w:rPr>
          <w:rFonts w:ascii="Times New Roman" w:hAnsi="Times New Roman" w:cs="Times New Roman"/>
          <w:sz w:val="24"/>
          <w:szCs w:val="24"/>
        </w:rPr>
        <w:t xml:space="preserve"> </w:t>
      </w:r>
      <w:r w:rsidR="00664420" w:rsidRPr="0032437E">
        <w:rPr>
          <w:rFonts w:ascii="Times New Roman" w:hAnsi="Times New Roman" w:cs="Times New Roman"/>
          <w:sz w:val="24"/>
          <w:szCs w:val="24"/>
        </w:rPr>
        <w:t>using distance matrices</w:t>
      </w:r>
      <w:r w:rsidR="00664420">
        <w:rPr>
          <w:rFonts w:ascii="Times New Roman" w:hAnsi="Times New Roman" w:cs="Times New Roman"/>
          <w:sz w:val="24"/>
          <w:szCs w:val="24"/>
        </w:rPr>
        <w:t xml:space="preserve"> between ISS and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groupings. </w:t>
      </w:r>
    </w:p>
    <w:p w14:paraId="5E57CA96" w14:textId="0E03D127" w:rsidR="0099324D" w:rsidRDefault="0099324D" w:rsidP="00664420">
      <w:pPr>
        <w:rPr>
          <w:rFonts w:ascii="Times New Roman" w:hAnsi="Times New Roman" w:cs="Times New Roman"/>
          <w:sz w:val="24"/>
          <w:szCs w:val="24"/>
        </w:rPr>
      </w:pPr>
      <w:r>
        <w:rPr>
          <w:rFonts w:ascii="Times New Roman" w:hAnsi="Times New Roman" w:cs="Times New Roman"/>
          <w:sz w:val="24"/>
          <w:szCs w:val="24"/>
        </w:rPr>
        <w:t>(</w:t>
      </w:r>
      <w:r w:rsidR="00012015">
        <w:rPr>
          <w:rFonts w:ascii="Times New Roman" w:hAnsi="Times New Roman" w:cs="Times New Roman"/>
          <w:sz w:val="24"/>
          <w:szCs w:val="24"/>
        </w:rPr>
        <w:t>C</w:t>
      </w:r>
      <w:r>
        <w:rPr>
          <w:rFonts w:ascii="Times New Roman" w:hAnsi="Times New Roman" w:cs="Times New Roman"/>
          <w:sz w:val="24"/>
          <w:szCs w:val="24"/>
        </w:rPr>
        <w:t>) R</w:t>
      </w:r>
      <w:r w:rsidR="00664420">
        <w:rPr>
          <w:rFonts w:ascii="Times New Roman" w:hAnsi="Times New Roman" w:cs="Times New Roman"/>
          <w:sz w:val="24"/>
          <w:szCs w:val="24"/>
        </w:rPr>
        <w:t xml:space="preserve">epresents analysis of Firmicutes to Bacteroidetes ratios between the ISS and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groups. The Wilcoxon Rank-Sum statistical test was employed to compare ISS vs </w:t>
      </w:r>
      <w:r w:rsidR="00117E28">
        <w:rPr>
          <w:rFonts w:ascii="Times New Roman" w:hAnsi="Times New Roman" w:cs="Times New Roman"/>
          <w:sz w:val="24"/>
          <w:szCs w:val="24"/>
        </w:rPr>
        <w:t xml:space="preserve">LAR </w:t>
      </w:r>
      <w:r w:rsidR="00664420">
        <w:rPr>
          <w:rFonts w:ascii="Times New Roman" w:hAnsi="Times New Roman" w:cs="Times New Roman"/>
          <w:sz w:val="24"/>
          <w:szCs w:val="24"/>
        </w:rPr>
        <w:t xml:space="preserve">groups where significance is indicated with </w:t>
      </w:r>
      <w:r w:rsidR="00012015">
        <w:rPr>
          <w:rFonts w:ascii="Times New Roman" w:hAnsi="Times New Roman" w:cs="Times New Roman"/>
          <w:sz w:val="24"/>
          <w:szCs w:val="24"/>
        </w:rPr>
        <w:t>a</w:t>
      </w:r>
      <w:r w:rsidR="00012015">
        <w:rPr>
          <w:rFonts w:ascii="Times New Roman" w:hAnsi="Times New Roman" w:cs="Times New Roman"/>
          <w:color w:val="000000" w:themeColor="text1"/>
          <w:sz w:val="24"/>
          <w:szCs w:val="24"/>
        </w:rPr>
        <w:t>sterisks indicated</w:t>
      </w:r>
      <w:r w:rsidR="00012015">
        <w:rPr>
          <w:rFonts w:ascii="Times New Roman" w:hAnsi="Times New Roman" w:cs="Times New Roman"/>
          <w:sz w:val="24"/>
          <w:szCs w:val="24"/>
        </w:rPr>
        <w:t xml:space="preserve"> at threshold of </w:t>
      </w:r>
      <w:r w:rsidR="00012015" w:rsidRPr="00777517">
        <w:rPr>
          <w:rFonts w:ascii="Times New Roman" w:hAnsi="Times New Roman" w:cs="Times New Roman"/>
          <w:sz w:val="24"/>
          <w:szCs w:val="24"/>
        </w:rPr>
        <w:t xml:space="preserve">*P ≤ 0.05, **P ≤ 0.01, ***P ≤ 0.001, ****P ≤ 0.0001). </w:t>
      </w:r>
      <w:r w:rsidR="00012015" w:rsidRPr="00EE3F3F">
        <w:rPr>
          <w:rFonts w:ascii="Times New Roman" w:hAnsi="Times New Roman" w:cs="Times New Roman"/>
          <w:sz w:val="24"/>
          <w:szCs w:val="24"/>
        </w:rPr>
        <w:t xml:space="preserve">  </w:t>
      </w:r>
    </w:p>
    <w:p w14:paraId="49C9EADD" w14:textId="2052E422" w:rsidR="00664420" w:rsidRDefault="0099324D" w:rsidP="00664420">
      <w:pPr>
        <w:rPr>
          <w:rFonts w:ascii="Times New Roman" w:hAnsi="Times New Roman" w:cs="Times New Roman"/>
          <w:sz w:val="24"/>
          <w:szCs w:val="24"/>
        </w:rPr>
      </w:pPr>
      <w:r>
        <w:rPr>
          <w:rFonts w:ascii="Times New Roman" w:hAnsi="Times New Roman" w:cs="Times New Roman"/>
          <w:sz w:val="24"/>
          <w:szCs w:val="24"/>
        </w:rPr>
        <w:t>(</w:t>
      </w:r>
      <w:r w:rsidR="00012015">
        <w:rPr>
          <w:rFonts w:ascii="Times New Roman" w:hAnsi="Times New Roman" w:cs="Times New Roman"/>
          <w:sz w:val="24"/>
          <w:szCs w:val="24"/>
        </w:rPr>
        <w:t>D</w:t>
      </w:r>
      <w:r>
        <w:rPr>
          <w:rFonts w:ascii="Times New Roman" w:hAnsi="Times New Roman" w:cs="Times New Roman"/>
          <w:sz w:val="24"/>
          <w:szCs w:val="24"/>
        </w:rPr>
        <w:t>)</w:t>
      </w:r>
      <w:r w:rsidR="00664420">
        <w:rPr>
          <w:rFonts w:ascii="Times New Roman" w:hAnsi="Times New Roman" w:cs="Times New Roman"/>
          <w:sz w:val="24"/>
          <w:szCs w:val="24"/>
        </w:rPr>
        <w:t xml:space="preserve"> </w:t>
      </w:r>
      <w:r>
        <w:rPr>
          <w:rFonts w:ascii="Times New Roman" w:hAnsi="Times New Roman" w:cs="Times New Roman"/>
          <w:sz w:val="24"/>
          <w:szCs w:val="24"/>
        </w:rPr>
        <w:t>R</w:t>
      </w:r>
      <w:r w:rsidR="00664420">
        <w:rPr>
          <w:rFonts w:ascii="Times New Roman" w:hAnsi="Times New Roman" w:cs="Times New Roman"/>
          <w:sz w:val="24"/>
          <w:szCs w:val="24"/>
        </w:rPr>
        <w:t xml:space="preserve">epresents analysis of genera enriched or lost in the ISS compared with </w:t>
      </w:r>
      <w:r w:rsidR="00117E28">
        <w:rPr>
          <w:rFonts w:ascii="Times New Roman" w:hAnsi="Times New Roman" w:cs="Times New Roman"/>
          <w:sz w:val="24"/>
          <w:szCs w:val="24"/>
        </w:rPr>
        <w:t>LAR</w:t>
      </w:r>
      <w:r w:rsidR="00664420">
        <w:rPr>
          <w:rFonts w:ascii="Times New Roman" w:hAnsi="Times New Roman" w:cs="Times New Roman"/>
          <w:sz w:val="24"/>
          <w:szCs w:val="24"/>
        </w:rPr>
        <w:t xml:space="preserve"> control group. Taxa enriched or lost in the ISS group at a threshold of p&lt;0.05 compared to taxa present in the </w:t>
      </w:r>
      <w:r w:rsidR="00117E28">
        <w:rPr>
          <w:rFonts w:ascii="Times New Roman" w:hAnsi="Times New Roman" w:cs="Times New Roman"/>
          <w:sz w:val="24"/>
          <w:szCs w:val="24"/>
        </w:rPr>
        <w:t xml:space="preserve">LAR </w:t>
      </w:r>
      <w:r w:rsidR="00664420">
        <w:rPr>
          <w:rFonts w:ascii="Times New Roman" w:hAnsi="Times New Roman" w:cs="Times New Roman"/>
          <w:sz w:val="24"/>
          <w:szCs w:val="24"/>
        </w:rPr>
        <w:t xml:space="preserve">group are represented in the </w:t>
      </w:r>
      <w:proofErr w:type="spellStart"/>
      <w:r w:rsidR="00664420">
        <w:rPr>
          <w:rFonts w:ascii="Times New Roman" w:hAnsi="Times New Roman" w:cs="Times New Roman"/>
          <w:i/>
          <w:iCs/>
          <w:sz w:val="24"/>
          <w:szCs w:val="24"/>
        </w:rPr>
        <w:t>metacoder</w:t>
      </w:r>
      <w:proofErr w:type="spellEnd"/>
      <w:r w:rsidR="00664420">
        <w:rPr>
          <w:rFonts w:ascii="Times New Roman" w:hAnsi="Times New Roman" w:cs="Times New Roman"/>
          <w:sz w:val="24"/>
          <w:szCs w:val="24"/>
        </w:rPr>
        <w:t xml:space="preserve"> heat tree by a color intensity Log</w:t>
      </w:r>
      <w:r w:rsidR="00664420" w:rsidRPr="004D7452">
        <w:rPr>
          <w:rFonts w:ascii="Times New Roman" w:hAnsi="Times New Roman" w:cs="Times New Roman"/>
          <w:sz w:val="24"/>
          <w:szCs w:val="24"/>
          <w:vertAlign w:val="subscript"/>
        </w:rPr>
        <w:t>2</w:t>
      </w:r>
      <w:r w:rsidR="00664420">
        <w:rPr>
          <w:rFonts w:ascii="Times New Roman" w:hAnsi="Times New Roman" w:cs="Times New Roman"/>
          <w:sz w:val="24"/>
          <w:szCs w:val="24"/>
        </w:rPr>
        <w:t xml:space="preserve"> median ratio scale. </w:t>
      </w:r>
    </w:p>
    <w:p w14:paraId="4B4ADEEB" w14:textId="77777777" w:rsidR="00BC7BD7" w:rsidRDefault="00BC7BD7" w:rsidP="00664420">
      <w:pPr>
        <w:rPr>
          <w:rFonts w:ascii="Times New Roman" w:hAnsi="Times New Roman" w:cs="Times New Roman"/>
          <w:sz w:val="24"/>
          <w:szCs w:val="24"/>
        </w:rPr>
      </w:pPr>
    </w:p>
    <w:p w14:paraId="223FE1F4" w14:textId="2032C279" w:rsidR="00A44E1F" w:rsidRPr="00350E4F" w:rsidRDefault="00000ED3" w:rsidP="00A44E1F">
      <w:pPr>
        <w:rPr>
          <w:rFonts w:ascii="Times New Roman" w:hAnsi="Times New Roman" w:cs="Times New Roman"/>
          <w:b/>
          <w:bCs/>
          <w:color w:val="000000" w:themeColor="text1"/>
          <w:sz w:val="24"/>
          <w:szCs w:val="24"/>
        </w:rPr>
      </w:pPr>
      <w:r w:rsidRPr="00350E4F">
        <w:rPr>
          <w:rFonts w:ascii="Times New Roman" w:hAnsi="Times New Roman" w:cs="Times New Roman"/>
          <w:b/>
          <w:bCs/>
          <w:color w:val="000000" w:themeColor="text1"/>
          <w:sz w:val="24"/>
          <w:szCs w:val="24"/>
        </w:rPr>
        <w:t xml:space="preserve">Metagenomic </w:t>
      </w:r>
      <w:r w:rsidR="00A44E1F" w:rsidRPr="00350E4F">
        <w:rPr>
          <w:rFonts w:ascii="Times New Roman" w:hAnsi="Times New Roman" w:cs="Times New Roman"/>
          <w:b/>
          <w:bCs/>
          <w:color w:val="000000" w:themeColor="text1"/>
          <w:sz w:val="24"/>
          <w:szCs w:val="24"/>
        </w:rPr>
        <w:t xml:space="preserve">analysis of the </w:t>
      </w:r>
      <w:r w:rsidR="008B3DB5" w:rsidRPr="00350E4F">
        <w:rPr>
          <w:rFonts w:ascii="Times New Roman" w:hAnsi="Times New Roman" w:cs="Times New Roman"/>
          <w:b/>
          <w:bCs/>
          <w:color w:val="000000" w:themeColor="text1"/>
          <w:sz w:val="24"/>
          <w:szCs w:val="24"/>
        </w:rPr>
        <w:t>f</w:t>
      </w:r>
      <w:r w:rsidR="00A44E1F" w:rsidRPr="00350E4F">
        <w:rPr>
          <w:rFonts w:ascii="Times New Roman" w:hAnsi="Times New Roman" w:cs="Times New Roman"/>
          <w:b/>
          <w:bCs/>
          <w:color w:val="000000" w:themeColor="text1"/>
          <w:sz w:val="24"/>
          <w:szCs w:val="24"/>
        </w:rPr>
        <w:t>light</w:t>
      </w:r>
      <w:r w:rsidRPr="00350E4F">
        <w:rPr>
          <w:rFonts w:ascii="Times New Roman" w:hAnsi="Times New Roman" w:cs="Times New Roman"/>
          <w:b/>
          <w:bCs/>
          <w:color w:val="000000" w:themeColor="text1"/>
          <w:sz w:val="24"/>
          <w:szCs w:val="24"/>
        </w:rPr>
        <w:t xml:space="preserve"> (ISS) </w:t>
      </w:r>
      <w:r w:rsidR="00A44E1F" w:rsidRPr="00350E4F">
        <w:rPr>
          <w:rFonts w:ascii="Times New Roman" w:hAnsi="Times New Roman" w:cs="Times New Roman"/>
          <w:b/>
          <w:bCs/>
          <w:color w:val="000000" w:themeColor="text1"/>
          <w:sz w:val="24"/>
          <w:szCs w:val="24"/>
        </w:rPr>
        <w:t xml:space="preserve">and </w:t>
      </w:r>
      <w:r w:rsidR="008B3DB5" w:rsidRPr="00350E4F">
        <w:rPr>
          <w:rFonts w:ascii="Times New Roman" w:hAnsi="Times New Roman" w:cs="Times New Roman"/>
          <w:b/>
          <w:bCs/>
          <w:color w:val="000000" w:themeColor="text1"/>
          <w:sz w:val="24"/>
          <w:szCs w:val="24"/>
        </w:rPr>
        <w:t xml:space="preserve">ground control </w:t>
      </w:r>
      <w:r w:rsidRPr="00350E4F">
        <w:rPr>
          <w:rFonts w:ascii="Times New Roman" w:hAnsi="Times New Roman" w:cs="Times New Roman"/>
          <w:b/>
          <w:bCs/>
          <w:color w:val="000000" w:themeColor="text1"/>
          <w:sz w:val="24"/>
          <w:szCs w:val="24"/>
        </w:rPr>
        <w:t xml:space="preserve">(ISS_G) </w:t>
      </w:r>
      <w:r w:rsidR="008B3DB5" w:rsidRPr="00350E4F">
        <w:rPr>
          <w:rFonts w:ascii="Times New Roman" w:hAnsi="Times New Roman" w:cs="Times New Roman"/>
          <w:b/>
          <w:bCs/>
          <w:color w:val="000000" w:themeColor="text1"/>
          <w:sz w:val="24"/>
          <w:szCs w:val="24"/>
        </w:rPr>
        <w:t>g</w:t>
      </w:r>
      <w:r w:rsidR="00A44E1F" w:rsidRPr="00350E4F">
        <w:rPr>
          <w:rFonts w:ascii="Times New Roman" w:hAnsi="Times New Roman" w:cs="Times New Roman"/>
          <w:b/>
          <w:bCs/>
          <w:color w:val="000000" w:themeColor="text1"/>
          <w:sz w:val="24"/>
          <w:szCs w:val="24"/>
        </w:rPr>
        <w:t xml:space="preserve">roups reveals gene cluster enrichment of </w:t>
      </w:r>
      <w:r w:rsidR="00D106EA">
        <w:rPr>
          <w:rFonts w:ascii="Times New Roman" w:hAnsi="Times New Roman" w:cs="Times New Roman"/>
          <w:b/>
          <w:bCs/>
          <w:color w:val="000000" w:themeColor="text1"/>
          <w:sz w:val="24"/>
          <w:szCs w:val="24"/>
        </w:rPr>
        <w:t xml:space="preserve">lactic acid, glutathione, and </w:t>
      </w:r>
      <w:r w:rsidR="008D0AF9">
        <w:rPr>
          <w:rFonts w:ascii="Times New Roman" w:hAnsi="Times New Roman" w:cs="Times New Roman"/>
          <w:b/>
          <w:bCs/>
          <w:color w:val="000000" w:themeColor="text1"/>
          <w:sz w:val="24"/>
          <w:szCs w:val="24"/>
        </w:rPr>
        <w:t>isoleucine/leucine</w:t>
      </w:r>
      <w:r w:rsidR="00704733">
        <w:rPr>
          <w:rFonts w:ascii="Times New Roman" w:hAnsi="Times New Roman" w:cs="Times New Roman"/>
          <w:b/>
          <w:bCs/>
          <w:color w:val="000000" w:themeColor="text1"/>
          <w:sz w:val="24"/>
          <w:szCs w:val="24"/>
        </w:rPr>
        <w:t xml:space="preserve"> production</w:t>
      </w:r>
      <w:r w:rsidR="004660EE">
        <w:rPr>
          <w:rFonts w:ascii="Times New Roman" w:hAnsi="Times New Roman" w:cs="Times New Roman"/>
          <w:b/>
          <w:bCs/>
          <w:color w:val="000000" w:themeColor="text1"/>
          <w:sz w:val="24"/>
          <w:szCs w:val="24"/>
        </w:rPr>
        <w:t xml:space="preserve"> (Experiment 1)</w:t>
      </w:r>
      <w:r w:rsidR="00A44E1F" w:rsidRPr="00350E4F">
        <w:rPr>
          <w:rFonts w:ascii="Times New Roman" w:hAnsi="Times New Roman" w:cs="Times New Roman"/>
          <w:b/>
          <w:bCs/>
          <w:color w:val="000000" w:themeColor="text1"/>
          <w:sz w:val="24"/>
          <w:szCs w:val="24"/>
        </w:rPr>
        <w:t>.</w:t>
      </w:r>
    </w:p>
    <w:p w14:paraId="0D30CC6A" w14:textId="74F1C9B3" w:rsidR="00977691" w:rsidRPr="00901461" w:rsidRDefault="00AB1DFD" w:rsidP="00977691">
      <w:pPr>
        <w:rPr>
          <w:rFonts w:ascii="Times New Roman" w:hAnsi="Times New Roman" w:cs="Times New Roman"/>
          <w:b/>
          <w:bCs/>
          <w:strike/>
          <w:color w:val="000000" w:themeColor="text1"/>
          <w:sz w:val="24"/>
          <w:szCs w:val="24"/>
        </w:rPr>
      </w:pPr>
      <w:r w:rsidRPr="00350E4F">
        <w:rPr>
          <w:rFonts w:ascii="Times New Roman" w:hAnsi="Times New Roman" w:cs="Times New Roman"/>
          <w:sz w:val="24"/>
          <w:szCs w:val="24"/>
        </w:rPr>
        <w:t xml:space="preserve">In addition to applying amplicon sequencing strategies to investigate taxonomic differences between the ISS and ISS_G, whole genome shotgun (WGS) metagenomic sequencing was also performed </w:t>
      </w:r>
      <w:proofErr w:type="gramStart"/>
      <w:r w:rsidRPr="00350E4F">
        <w:rPr>
          <w:rFonts w:ascii="Times New Roman" w:hAnsi="Times New Roman" w:cs="Times New Roman"/>
          <w:sz w:val="24"/>
          <w:szCs w:val="24"/>
        </w:rPr>
        <w:t>in order to</w:t>
      </w:r>
      <w:proofErr w:type="gramEnd"/>
      <w:r w:rsidRPr="00350E4F">
        <w:rPr>
          <w:rFonts w:ascii="Times New Roman" w:hAnsi="Times New Roman" w:cs="Times New Roman"/>
          <w:sz w:val="24"/>
          <w:szCs w:val="24"/>
        </w:rPr>
        <w:t xml:space="preserve"> help elucidate the functional capacity and differential gene abundance between these groups. Using the Metagenomic Intra-Species Diversity Analysis System (MIDAS) we carried out a robust species and gene level metagenomic analysis of fecal microbiome obtained from ISS_G/ISS rodents. MIDAS utilizes a universal set of single copy marker genes to determine relative abundance of species level assignments. Here we identified </w:t>
      </w:r>
      <w:r w:rsidR="00C47E1D" w:rsidRPr="00350E4F">
        <w:rPr>
          <w:rFonts w:ascii="Times New Roman" w:hAnsi="Times New Roman" w:cs="Times New Roman"/>
          <w:sz w:val="24"/>
          <w:szCs w:val="24"/>
        </w:rPr>
        <w:t>several</w:t>
      </w:r>
      <w:r w:rsidRPr="00350E4F">
        <w:rPr>
          <w:rFonts w:ascii="Times New Roman" w:hAnsi="Times New Roman" w:cs="Times New Roman"/>
          <w:sz w:val="24"/>
          <w:szCs w:val="24"/>
        </w:rPr>
        <w:t xml:space="preserve"> differentially abundant species between ISS_G and ISS (Figure 4A, Table S</w:t>
      </w:r>
      <w:r w:rsidR="00287F15">
        <w:rPr>
          <w:rFonts w:ascii="Times New Roman" w:hAnsi="Times New Roman" w:cs="Times New Roman"/>
          <w:sz w:val="24"/>
          <w:szCs w:val="24"/>
        </w:rPr>
        <w:t>1</w:t>
      </w:r>
      <w:r w:rsidR="00F54916">
        <w:rPr>
          <w:rFonts w:ascii="Times New Roman" w:hAnsi="Times New Roman" w:cs="Times New Roman"/>
          <w:sz w:val="24"/>
          <w:szCs w:val="24"/>
        </w:rPr>
        <w:t>0</w:t>
      </w:r>
      <w:r w:rsidRPr="00350E4F">
        <w:rPr>
          <w:rFonts w:ascii="Times New Roman" w:hAnsi="Times New Roman" w:cs="Times New Roman"/>
          <w:sz w:val="24"/>
          <w:szCs w:val="24"/>
        </w:rPr>
        <w:t>) as well as determined that beta diversity between samples was significantly different between groups (Figure 4</w:t>
      </w:r>
      <w:r w:rsidR="00C427BA">
        <w:rPr>
          <w:rFonts w:ascii="Times New Roman" w:hAnsi="Times New Roman" w:cs="Times New Roman"/>
          <w:sz w:val="24"/>
          <w:szCs w:val="24"/>
        </w:rPr>
        <w:t>B</w:t>
      </w:r>
      <w:r w:rsidRPr="00350E4F">
        <w:rPr>
          <w:rFonts w:ascii="Times New Roman" w:hAnsi="Times New Roman" w:cs="Times New Roman"/>
          <w:sz w:val="24"/>
          <w:szCs w:val="24"/>
        </w:rPr>
        <w:t xml:space="preserve">). A total of 65 species clusters was identified within this WGS analysis, with 51 species being shared between the ISS_G and ISS group and 7 unique species within each </w:t>
      </w:r>
      <w:proofErr w:type="gramStart"/>
      <w:r w:rsidRPr="00350E4F">
        <w:rPr>
          <w:rFonts w:ascii="Times New Roman" w:hAnsi="Times New Roman" w:cs="Times New Roman"/>
          <w:sz w:val="24"/>
          <w:szCs w:val="24"/>
        </w:rPr>
        <w:t>group</w:t>
      </w:r>
      <w:proofErr w:type="gramEnd"/>
      <w:r w:rsidRPr="00350E4F">
        <w:rPr>
          <w:rFonts w:ascii="Times New Roman" w:hAnsi="Times New Roman" w:cs="Times New Roman"/>
          <w:sz w:val="24"/>
          <w:szCs w:val="24"/>
        </w:rPr>
        <w:t xml:space="preserve"> respectively. Some of the most differential abundant species between ISS_G and ISS included </w:t>
      </w:r>
      <w:r w:rsidRPr="00350E4F">
        <w:rPr>
          <w:rFonts w:ascii="Times New Roman" w:hAnsi="Times New Roman" w:cs="Times New Roman"/>
          <w:i/>
          <w:iCs/>
          <w:sz w:val="24"/>
          <w:szCs w:val="24"/>
        </w:rPr>
        <w:t>Lactobacillus murinus</w:t>
      </w:r>
      <w:r w:rsidRPr="00350E4F">
        <w:rPr>
          <w:rFonts w:ascii="Times New Roman" w:hAnsi="Times New Roman" w:cs="Times New Roman"/>
          <w:sz w:val="24"/>
          <w:szCs w:val="24"/>
        </w:rPr>
        <w:t xml:space="preserve"> and </w:t>
      </w:r>
      <w:proofErr w:type="spellStart"/>
      <w:r w:rsidRPr="00350E4F">
        <w:rPr>
          <w:rFonts w:ascii="Times New Roman" w:hAnsi="Times New Roman" w:cs="Times New Roman"/>
          <w:i/>
          <w:iCs/>
          <w:sz w:val="24"/>
          <w:szCs w:val="24"/>
        </w:rPr>
        <w:t>Dorea</w:t>
      </w:r>
      <w:proofErr w:type="spellEnd"/>
      <w:r w:rsidRPr="00350E4F">
        <w:rPr>
          <w:rFonts w:ascii="Times New Roman" w:hAnsi="Times New Roman" w:cs="Times New Roman"/>
          <w:i/>
          <w:iCs/>
          <w:sz w:val="24"/>
          <w:szCs w:val="24"/>
        </w:rPr>
        <w:t xml:space="preserve"> sp. </w:t>
      </w:r>
      <w:r w:rsidRPr="00350E4F">
        <w:rPr>
          <w:rFonts w:ascii="Times New Roman" w:hAnsi="Times New Roman" w:cs="Times New Roman"/>
          <w:sz w:val="24"/>
          <w:szCs w:val="24"/>
        </w:rPr>
        <w:t>(Figure 4C</w:t>
      </w:r>
      <w:r w:rsidR="00C427BA">
        <w:rPr>
          <w:rFonts w:ascii="Times New Roman" w:hAnsi="Times New Roman" w:cs="Times New Roman"/>
          <w:sz w:val="24"/>
          <w:szCs w:val="24"/>
        </w:rPr>
        <w:t>, D</w:t>
      </w:r>
      <w:r w:rsidRPr="00350E4F">
        <w:rPr>
          <w:rFonts w:ascii="Times New Roman" w:hAnsi="Times New Roman" w:cs="Times New Roman"/>
          <w:sz w:val="24"/>
          <w:szCs w:val="24"/>
        </w:rPr>
        <w:t xml:space="preserve">). Species clusters assigned by MIDAS were compiled to generate pangenomes and used to map the remaining unassigned reads. A total of 396,080 genes were identified with 65,547 of those differentially abundant when compared by </w:t>
      </w:r>
      <w:proofErr w:type="spellStart"/>
      <w:r w:rsidRPr="00350E4F">
        <w:rPr>
          <w:rFonts w:ascii="Times New Roman" w:hAnsi="Times New Roman" w:cs="Times New Roman"/>
          <w:sz w:val="24"/>
          <w:szCs w:val="24"/>
        </w:rPr>
        <w:t>EdgeR</w:t>
      </w:r>
      <w:proofErr w:type="spellEnd"/>
      <w:r w:rsidRPr="00350E4F">
        <w:rPr>
          <w:rFonts w:ascii="Times New Roman" w:hAnsi="Times New Roman" w:cs="Times New Roman"/>
          <w:sz w:val="24"/>
          <w:szCs w:val="24"/>
        </w:rPr>
        <w:t xml:space="preserve"> differential analysis using weighted trimmed mean of the log abundance ratios (TMM). Due to the large number of differentially abundant genes, a strict cutoff was applied to isolate the most significantly different genes between ISS_G and ISS rodent and to identify associated metabolic functions. We used gene assigned enzyme commission numbers (EC’s) to compare gene differences between the ISS_G and ISS groups</w:t>
      </w:r>
      <w:r w:rsidR="007350BE">
        <w:rPr>
          <w:rFonts w:ascii="Times New Roman" w:hAnsi="Times New Roman" w:cs="Times New Roman"/>
          <w:sz w:val="24"/>
          <w:szCs w:val="24"/>
        </w:rPr>
        <w:t xml:space="preserve"> </w:t>
      </w:r>
      <w:r w:rsidR="007350BE" w:rsidRPr="00350E4F">
        <w:rPr>
          <w:rFonts w:ascii="Times New Roman" w:hAnsi="Times New Roman" w:cs="Times New Roman"/>
          <w:sz w:val="24"/>
          <w:szCs w:val="24"/>
        </w:rPr>
        <w:t>(Figure 4A,</w:t>
      </w:r>
      <w:r w:rsidR="007350BE">
        <w:rPr>
          <w:rFonts w:ascii="Times New Roman" w:hAnsi="Times New Roman" w:cs="Times New Roman"/>
          <w:sz w:val="24"/>
          <w:szCs w:val="24"/>
        </w:rPr>
        <w:t xml:space="preserve"> D</w:t>
      </w:r>
      <w:r w:rsidR="007350BE" w:rsidRPr="00350E4F">
        <w:rPr>
          <w:rFonts w:ascii="Times New Roman" w:hAnsi="Times New Roman" w:cs="Times New Roman"/>
          <w:sz w:val="24"/>
          <w:szCs w:val="24"/>
        </w:rPr>
        <w:t xml:space="preserve"> Table S</w:t>
      </w:r>
      <w:r w:rsidR="007350BE">
        <w:rPr>
          <w:rFonts w:ascii="Times New Roman" w:hAnsi="Times New Roman" w:cs="Times New Roman"/>
          <w:sz w:val="24"/>
          <w:szCs w:val="24"/>
        </w:rPr>
        <w:t>1</w:t>
      </w:r>
      <w:r w:rsidR="00F54916">
        <w:rPr>
          <w:rFonts w:ascii="Times New Roman" w:hAnsi="Times New Roman" w:cs="Times New Roman"/>
          <w:sz w:val="24"/>
          <w:szCs w:val="24"/>
        </w:rPr>
        <w:t>1</w:t>
      </w:r>
      <w:r w:rsidR="007350BE" w:rsidRPr="00350E4F">
        <w:rPr>
          <w:rFonts w:ascii="Times New Roman" w:hAnsi="Times New Roman" w:cs="Times New Roman"/>
          <w:sz w:val="24"/>
          <w:szCs w:val="24"/>
        </w:rPr>
        <w:t>)</w:t>
      </w:r>
      <w:r w:rsidRPr="00350E4F">
        <w:rPr>
          <w:rFonts w:ascii="Times New Roman" w:hAnsi="Times New Roman" w:cs="Times New Roman"/>
          <w:sz w:val="24"/>
          <w:szCs w:val="24"/>
        </w:rPr>
        <w:t>. Multiple metabolic pathways were greatly enriched within the ISS group when compared to the ISS_G, even though the ISS group had 4,762 fewer genes per sample on average (Figure 4</w:t>
      </w:r>
      <w:r w:rsidR="0086342E">
        <w:rPr>
          <w:rFonts w:ascii="Times New Roman" w:hAnsi="Times New Roman" w:cs="Times New Roman"/>
          <w:sz w:val="24"/>
          <w:szCs w:val="24"/>
        </w:rPr>
        <w:t>E</w:t>
      </w:r>
      <w:r w:rsidRPr="00350E4F">
        <w:rPr>
          <w:rFonts w:ascii="Times New Roman" w:hAnsi="Times New Roman" w:cs="Times New Roman"/>
          <w:sz w:val="24"/>
          <w:szCs w:val="24"/>
        </w:rPr>
        <w:t xml:space="preserve">). </w:t>
      </w:r>
      <w:r w:rsidR="00A3652C">
        <w:rPr>
          <w:rFonts w:ascii="Times New Roman" w:hAnsi="Times New Roman" w:cs="Times New Roman"/>
          <w:sz w:val="24"/>
          <w:szCs w:val="24"/>
        </w:rPr>
        <w:t>Lactate</w:t>
      </w:r>
      <w:r w:rsidR="0086342E">
        <w:rPr>
          <w:rFonts w:ascii="Times New Roman" w:hAnsi="Times New Roman" w:cs="Times New Roman"/>
          <w:sz w:val="24"/>
          <w:szCs w:val="24"/>
        </w:rPr>
        <w:t xml:space="preserve"> (L)</w:t>
      </w:r>
      <w:r w:rsidR="00A3652C">
        <w:rPr>
          <w:rFonts w:ascii="Times New Roman" w:hAnsi="Times New Roman" w:cs="Times New Roman"/>
          <w:sz w:val="24"/>
          <w:szCs w:val="24"/>
        </w:rPr>
        <w:t>, Malate</w:t>
      </w:r>
      <w:r w:rsidR="0086342E">
        <w:rPr>
          <w:rFonts w:ascii="Times New Roman" w:hAnsi="Times New Roman" w:cs="Times New Roman"/>
          <w:sz w:val="24"/>
          <w:szCs w:val="24"/>
        </w:rPr>
        <w:t xml:space="preserve"> (M)</w:t>
      </w:r>
      <w:r w:rsidR="00A3652C">
        <w:rPr>
          <w:rFonts w:ascii="Times New Roman" w:hAnsi="Times New Roman" w:cs="Times New Roman"/>
          <w:sz w:val="24"/>
          <w:szCs w:val="24"/>
        </w:rPr>
        <w:t>, Glutathione</w:t>
      </w:r>
      <w:r w:rsidR="0086342E">
        <w:rPr>
          <w:rFonts w:ascii="Times New Roman" w:hAnsi="Times New Roman" w:cs="Times New Roman"/>
          <w:sz w:val="24"/>
          <w:szCs w:val="24"/>
        </w:rPr>
        <w:t xml:space="preserve"> (G)</w:t>
      </w:r>
      <w:r w:rsidR="00A3652C">
        <w:rPr>
          <w:rFonts w:ascii="Times New Roman" w:hAnsi="Times New Roman" w:cs="Times New Roman"/>
          <w:sz w:val="24"/>
          <w:szCs w:val="24"/>
        </w:rPr>
        <w:t>, Leucine/Isol</w:t>
      </w:r>
      <w:r w:rsidR="00F36F6C">
        <w:rPr>
          <w:rFonts w:ascii="Times New Roman" w:hAnsi="Times New Roman" w:cs="Times New Roman"/>
          <w:sz w:val="24"/>
          <w:szCs w:val="24"/>
        </w:rPr>
        <w:t>eucine</w:t>
      </w:r>
      <w:r w:rsidR="00AE106E">
        <w:rPr>
          <w:rFonts w:ascii="Times New Roman" w:hAnsi="Times New Roman" w:cs="Times New Roman"/>
          <w:sz w:val="24"/>
          <w:szCs w:val="24"/>
        </w:rPr>
        <w:t xml:space="preserve"> (L/I)</w:t>
      </w:r>
      <w:r w:rsidR="00F36F6C">
        <w:rPr>
          <w:rFonts w:ascii="Times New Roman" w:hAnsi="Times New Roman" w:cs="Times New Roman"/>
          <w:sz w:val="24"/>
          <w:szCs w:val="24"/>
        </w:rPr>
        <w:t xml:space="preserve">, and Butanoate </w:t>
      </w:r>
      <w:r w:rsidRPr="00350E4F">
        <w:rPr>
          <w:rFonts w:ascii="Times New Roman" w:hAnsi="Times New Roman" w:cs="Times New Roman"/>
          <w:sz w:val="24"/>
          <w:szCs w:val="24"/>
        </w:rPr>
        <w:t>metabolism (BM) was significantly enriched within the ISS group</w:t>
      </w:r>
      <w:r w:rsidR="00F36F6C">
        <w:rPr>
          <w:rFonts w:ascii="Times New Roman" w:hAnsi="Times New Roman" w:cs="Times New Roman"/>
          <w:sz w:val="24"/>
          <w:szCs w:val="24"/>
        </w:rPr>
        <w:t xml:space="preserve"> (Figure 4F)</w:t>
      </w:r>
      <w:r w:rsidRPr="00350E4F">
        <w:rPr>
          <w:rFonts w:ascii="Times New Roman" w:hAnsi="Times New Roman" w:cs="Times New Roman"/>
          <w:sz w:val="24"/>
          <w:szCs w:val="24"/>
        </w:rPr>
        <w:t>. Thu</w:t>
      </w:r>
      <w:r w:rsidR="00F07887">
        <w:rPr>
          <w:rFonts w:ascii="Times New Roman" w:hAnsi="Times New Roman" w:cs="Times New Roman"/>
          <w:sz w:val="24"/>
          <w:szCs w:val="24"/>
        </w:rPr>
        <w:t>s</w:t>
      </w:r>
      <w:r w:rsidRPr="00350E4F">
        <w:rPr>
          <w:rFonts w:ascii="Times New Roman" w:hAnsi="Times New Roman" w:cs="Times New Roman"/>
          <w:sz w:val="24"/>
          <w:szCs w:val="24"/>
        </w:rPr>
        <w:t>, we pulled all of the EC’s associated with</w:t>
      </w:r>
      <w:r w:rsidR="00F36F6C">
        <w:rPr>
          <w:rFonts w:ascii="Times New Roman" w:hAnsi="Times New Roman" w:cs="Times New Roman"/>
          <w:sz w:val="24"/>
          <w:szCs w:val="24"/>
        </w:rPr>
        <w:t xml:space="preserve"> these pathways </w:t>
      </w:r>
      <w:r w:rsidRPr="00350E4F">
        <w:rPr>
          <w:rFonts w:ascii="Times New Roman" w:hAnsi="Times New Roman" w:cs="Times New Roman"/>
          <w:sz w:val="24"/>
          <w:szCs w:val="24"/>
        </w:rPr>
        <w:t>from all 396,080 genes and aimed to identify differentially abundant</w:t>
      </w:r>
      <w:r w:rsidR="00AE106E">
        <w:rPr>
          <w:rFonts w:ascii="Times New Roman" w:hAnsi="Times New Roman" w:cs="Times New Roman"/>
          <w:sz w:val="24"/>
          <w:szCs w:val="24"/>
        </w:rPr>
        <w:t xml:space="preserve"> L, </w:t>
      </w:r>
      <w:r w:rsidR="00C47E1D">
        <w:rPr>
          <w:rFonts w:ascii="Times New Roman" w:hAnsi="Times New Roman" w:cs="Times New Roman"/>
          <w:sz w:val="24"/>
          <w:szCs w:val="24"/>
        </w:rPr>
        <w:t>M, G, L/I, and</w:t>
      </w:r>
      <w:r w:rsidRPr="00350E4F">
        <w:rPr>
          <w:rFonts w:ascii="Times New Roman" w:hAnsi="Times New Roman" w:cs="Times New Roman"/>
          <w:sz w:val="24"/>
          <w:szCs w:val="24"/>
        </w:rPr>
        <w:t xml:space="preserve"> BM associated EC’s as well as the taxonomic contribution to those </w:t>
      </w:r>
      <w:proofErr w:type="gramStart"/>
      <w:r w:rsidRPr="00350E4F">
        <w:rPr>
          <w:rFonts w:ascii="Times New Roman" w:hAnsi="Times New Roman" w:cs="Times New Roman"/>
          <w:sz w:val="24"/>
          <w:szCs w:val="24"/>
        </w:rPr>
        <w:t>EC’s</w:t>
      </w:r>
      <w:proofErr w:type="gramEnd"/>
      <w:r w:rsidRPr="00350E4F">
        <w:rPr>
          <w:rFonts w:ascii="Times New Roman" w:hAnsi="Times New Roman" w:cs="Times New Roman"/>
          <w:sz w:val="24"/>
          <w:szCs w:val="24"/>
        </w:rPr>
        <w:t xml:space="preserve"> within each group (Figure 4</w:t>
      </w:r>
      <w:r w:rsidR="00F36F6C">
        <w:rPr>
          <w:rFonts w:ascii="Times New Roman" w:hAnsi="Times New Roman" w:cs="Times New Roman"/>
          <w:sz w:val="24"/>
          <w:szCs w:val="24"/>
        </w:rPr>
        <w:t>F</w:t>
      </w:r>
      <w:r w:rsidRPr="00350E4F">
        <w:rPr>
          <w:rFonts w:ascii="Times New Roman" w:hAnsi="Times New Roman" w:cs="Times New Roman"/>
          <w:sz w:val="24"/>
          <w:szCs w:val="24"/>
        </w:rPr>
        <w:t>, Figure S</w:t>
      </w:r>
      <w:r w:rsidR="00FB7662">
        <w:rPr>
          <w:rFonts w:ascii="Times New Roman" w:hAnsi="Times New Roman" w:cs="Times New Roman"/>
          <w:sz w:val="24"/>
          <w:szCs w:val="24"/>
        </w:rPr>
        <w:t>1</w:t>
      </w:r>
      <w:r w:rsidR="00F54916">
        <w:rPr>
          <w:rFonts w:ascii="Times New Roman" w:hAnsi="Times New Roman" w:cs="Times New Roman"/>
          <w:sz w:val="24"/>
          <w:szCs w:val="24"/>
        </w:rPr>
        <w:t>1</w:t>
      </w:r>
      <w:r w:rsidRPr="00350E4F">
        <w:rPr>
          <w:rFonts w:ascii="Times New Roman" w:hAnsi="Times New Roman" w:cs="Times New Roman"/>
          <w:sz w:val="24"/>
          <w:szCs w:val="24"/>
        </w:rPr>
        <w:t xml:space="preserve">). </w:t>
      </w:r>
      <w:commentRangeStart w:id="9"/>
      <w:r w:rsidRPr="00350E4F">
        <w:rPr>
          <w:rFonts w:ascii="Times New Roman" w:hAnsi="Times New Roman" w:cs="Times New Roman"/>
          <w:sz w:val="24"/>
          <w:szCs w:val="24"/>
        </w:rPr>
        <w:t xml:space="preserve">Of the 5 identified </w:t>
      </w:r>
      <w:commentRangeEnd w:id="9"/>
      <w:r w:rsidR="00C47E1D">
        <w:rPr>
          <w:rStyle w:val="CommentReference"/>
        </w:rPr>
        <w:commentReference w:id="9"/>
      </w:r>
      <w:r w:rsidRPr="00350E4F">
        <w:rPr>
          <w:rFonts w:ascii="Times New Roman" w:hAnsi="Times New Roman" w:cs="Times New Roman"/>
          <w:sz w:val="24"/>
          <w:szCs w:val="24"/>
        </w:rPr>
        <w:t xml:space="preserve">differentially abundant </w:t>
      </w:r>
      <w:proofErr w:type="gramStart"/>
      <w:r w:rsidRPr="00350E4F">
        <w:rPr>
          <w:rFonts w:ascii="Times New Roman" w:hAnsi="Times New Roman" w:cs="Times New Roman"/>
          <w:sz w:val="24"/>
          <w:szCs w:val="24"/>
        </w:rPr>
        <w:t>EC’s</w:t>
      </w:r>
      <w:proofErr w:type="gramEnd"/>
      <w:r w:rsidRPr="00350E4F">
        <w:rPr>
          <w:rFonts w:ascii="Times New Roman" w:hAnsi="Times New Roman" w:cs="Times New Roman"/>
          <w:sz w:val="24"/>
          <w:szCs w:val="24"/>
        </w:rPr>
        <w:t xml:space="preserve"> associated with BM, 60% were only found in one species – </w:t>
      </w:r>
      <w:r w:rsidRPr="00350E4F">
        <w:rPr>
          <w:rFonts w:ascii="Times New Roman" w:hAnsi="Times New Roman" w:cs="Times New Roman"/>
          <w:i/>
          <w:iCs/>
          <w:sz w:val="24"/>
          <w:szCs w:val="24"/>
        </w:rPr>
        <w:t>Lactobacillus murinus</w:t>
      </w:r>
      <w:r w:rsidRPr="00350E4F">
        <w:rPr>
          <w:rFonts w:ascii="Times New Roman" w:hAnsi="Times New Roman" w:cs="Times New Roman"/>
          <w:sz w:val="24"/>
          <w:szCs w:val="24"/>
        </w:rPr>
        <w:t xml:space="preserve">. We mapped the differentially abundant </w:t>
      </w:r>
      <w:proofErr w:type="gramStart"/>
      <w:r w:rsidRPr="00350E4F">
        <w:rPr>
          <w:rFonts w:ascii="Times New Roman" w:hAnsi="Times New Roman" w:cs="Times New Roman"/>
          <w:sz w:val="24"/>
          <w:szCs w:val="24"/>
        </w:rPr>
        <w:t>EC’s</w:t>
      </w:r>
      <w:proofErr w:type="gramEnd"/>
      <w:r w:rsidRPr="00350E4F">
        <w:rPr>
          <w:rFonts w:ascii="Times New Roman" w:hAnsi="Times New Roman" w:cs="Times New Roman"/>
          <w:sz w:val="24"/>
          <w:szCs w:val="24"/>
        </w:rPr>
        <w:t xml:space="preserve"> for the BM pathway using the Kyoto Encyclopedia of Genes and Genomes (KEGG) and </w:t>
      </w:r>
      <w:proofErr w:type="spellStart"/>
      <w:r w:rsidRPr="00350E4F">
        <w:rPr>
          <w:rFonts w:ascii="Times New Roman" w:hAnsi="Times New Roman" w:cs="Times New Roman"/>
          <w:sz w:val="24"/>
          <w:szCs w:val="24"/>
        </w:rPr>
        <w:t>Metacyc</w:t>
      </w:r>
      <w:proofErr w:type="spellEnd"/>
      <w:r w:rsidRPr="00350E4F">
        <w:rPr>
          <w:rFonts w:ascii="Times New Roman" w:hAnsi="Times New Roman" w:cs="Times New Roman"/>
          <w:sz w:val="24"/>
          <w:szCs w:val="24"/>
        </w:rPr>
        <w:t xml:space="preserve">. This result indicated that </w:t>
      </w:r>
      <w:r w:rsidRPr="00350E4F">
        <w:rPr>
          <w:rFonts w:ascii="Times New Roman" w:hAnsi="Times New Roman" w:cs="Times New Roman"/>
          <w:i/>
          <w:iCs/>
          <w:sz w:val="24"/>
          <w:szCs w:val="24"/>
        </w:rPr>
        <w:t>L. murinus</w:t>
      </w:r>
      <w:r w:rsidRPr="00350E4F">
        <w:rPr>
          <w:rFonts w:ascii="Times New Roman" w:hAnsi="Times New Roman" w:cs="Times New Roman"/>
          <w:sz w:val="24"/>
          <w:szCs w:val="24"/>
        </w:rPr>
        <w:t xml:space="preserve"> provides a unique function within the ISS gut microbiome community in which it converts Pyruvate to either meso-(</w:t>
      </w:r>
      <w:proofErr w:type="gramStart"/>
      <w:r w:rsidRPr="00350E4F">
        <w:rPr>
          <w:rFonts w:ascii="Times New Roman" w:hAnsi="Times New Roman" w:cs="Times New Roman"/>
          <w:sz w:val="24"/>
          <w:szCs w:val="24"/>
        </w:rPr>
        <w:t>R,S</w:t>
      </w:r>
      <w:proofErr w:type="gramEnd"/>
      <w:r w:rsidRPr="00350E4F">
        <w:rPr>
          <w:rFonts w:ascii="Times New Roman" w:hAnsi="Times New Roman" w:cs="Times New Roman"/>
          <w:sz w:val="24"/>
          <w:szCs w:val="24"/>
        </w:rPr>
        <w:t>) 2,3-butanediol or para (R,R) 2,3-butanediol under aerobic and/or anaerobic conditions (Figure 4</w:t>
      </w:r>
      <w:r w:rsidR="00C47E1D">
        <w:rPr>
          <w:rFonts w:ascii="Times New Roman" w:hAnsi="Times New Roman" w:cs="Times New Roman"/>
          <w:sz w:val="24"/>
          <w:szCs w:val="24"/>
        </w:rPr>
        <w:t>F</w:t>
      </w:r>
      <w:r w:rsidRPr="00350E4F">
        <w:rPr>
          <w:rFonts w:ascii="Times New Roman" w:hAnsi="Times New Roman" w:cs="Times New Roman"/>
          <w:sz w:val="24"/>
          <w:szCs w:val="24"/>
        </w:rPr>
        <w:t xml:space="preserve">). </w:t>
      </w:r>
      <w:r w:rsidR="00977691" w:rsidRPr="00977691">
        <w:rPr>
          <w:rFonts w:ascii="Times New Roman" w:hAnsi="Times New Roman" w:cs="Times New Roman"/>
          <w:sz w:val="24"/>
          <w:szCs w:val="24"/>
        </w:rPr>
        <w:t xml:space="preserve">The product, 2,3-butanediol, and its role in gut health and gut microbiome research is not well understood or discussed in the literature. This is a novel observation and warrants further investigation. </w:t>
      </w:r>
    </w:p>
    <w:p w14:paraId="1C3591D5" w14:textId="241EA938" w:rsidR="00AB1DFD" w:rsidRPr="00350E4F" w:rsidRDefault="00AB1DFD" w:rsidP="00A44E1F">
      <w:pPr>
        <w:rPr>
          <w:rFonts w:ascii="Times New Roman" w:hAnsi="Times New Roman" w:cs="Times New Roman"/>
          <w:b/>
          <w:bCs/>
          <w:color w:val="000000" w:themeColor="text1"/>
          <w:sz w:val="24"/>
          <w:szCs w:val="24"/>
        </w:rPr>
      </w:pPr>
    </w:p>
    <w:p w14:paraId="74F6A3C7" w14:textId="2787158D" w:rsidR="00777517" w:rsidRPr="00164EA0" w:rsidRDefault="00792782" w:rsidP="00777517">
      <w:pPr>
        <w:rPr>
          <w:noProof/>
        </w:rPr>
      </w:pPr>
      <w:ins w:id="10" w:author="Joseph Bedree" w:date="2021-05-06T20:21:00Z">
        <w:r>
          <w:rPr>
            <w:noProof/>
          </w:rPr>
          <w:drawing>
            <wp:inline distT="0" distB="0" distL="0" distR="0" wp14:anchorId="045288A9" wp14:editId="486952D5">
              <wp:extent cx="6858000" cy="731901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7319010"/>
                      </a:xfrm>
                      <a:prstGeom prst="rect">
                        <a:avLst/>
                      </a:prstGeom>
                    </pic:spPr>
                  </pic:pic>
                </a:graphicData>
              </a:graphic>
            </wp:inline>
          </w:drawing>
        </w:r>
      </w:ins>
    </w:p>
    <w:p w14:paraId="5AF2946F" w14:textId="65DB4814" w:rsidR="00D035DF" w:rsidRPr="00350E4F" w:rsidRDefault="00777517" w:rsidP="00777517">
      <w:pPr>
        <w:jc w:val="both"/>
        <w:rPr>
          <w:rFonts w:ascii="Times New Roman" w:hAnsi="Times New Roman" w:cs="Times New Roman"/>
          <w:sz w:val="24"/>
          <w:szCs w:val="24"/>
        </w:rPr>
      </w:pPr>
      <w:r w:rsidRPr="00350E4F">
        <w:rPr>
          <w:rFonts w:ascii="Times New Roman" w:hAnsi="Times New Roman" w:cs="Times New Roman"/>
          <w:sz w:val="24"/>
          <w:szCs w:val="24"/>
        </w:rPr>
        <w:t>Fig</w:t>
      </w:r>
      <w:r w:rsidR="00D035DF" w:rsidRPr="00350E4F">
        <w:rPr>
          <w:rFonts w:ascii="Times New Roman" w:hAnsi="Times New Roman" w:cs="Times New Roman"/>
          <w:sz w:val="24"/>
          <w:szCs w:val="24"/>
        </w:rPr>
        <w:t>ure 4</w:t>
      </w:r>
      <w:r w:rsidRPr="00350E4F">
        <w:rPr>
          <w:rFonts w:ascii="Times New Roman" w:hAnsi="Times New Roman" w:cs="Times New Roman"/>
          <w:sz w:val="24"/>
          <w:szCs w:val="24"/>
        </w:rPr>
        <w:t xml:space="preserve"> </w:t>
      </w:r>
      <w:r w:rsidRPr="00350E4F">
        <w:rPr>
          <w:rFonts w:ascii="Times New Roman" w:hAnsi="Times New Roman" w:cs="Times New Roman"/>
          <w:i/>
          <w:iCs/>
          <w:sz w:val="24"/>
          <w:szCs w:val="24"/>
        </w:rPr>
        <w:t xml:space="preserve">Lactobacillus murinus and </w:t>
      </w:r>
      <w:proofErr w:type="spellStart"/>
      <w:r w:rsidRPr="00350E4F">
        <w:rPr>
          <w:rFonts w:ascii="Times New Roman" w:hAnsi="Times New Roman" w:cs="Times New Roman"/>
          <w:i/>
          <w:iCs/>
          <w:sz w:val="24"/>
          <w:szCs w:val="24"/>
        </w:rPr>
        <w:t>Dorea</w:t>
      </w:r>
      <w:proofErr w:type="spellEnd"/>
      <w:r w:rsidRPr="00350E4F">
        <w:rPr>
          <w:rFonts w:ascii="Times New Roman" w:hAnsi="Times New Roman" w:cs="Times New Roman"/>
          <w:i/>
          <w:iCs/>
          <w:sz w:val="24"/>
          <w:szCs w:val="24"/>
        </w:rPr>
        <w:t xml:space="preserve"> sp.</w:t>
      </w:r>
      <w:r w:rsidRPr="00350E4F">
        <w:rPr>
          <w:rFonts w:ascii="Times New Roman" w:hAnsi="Times New Roman" w:cs="Times New Roman"/>
          <w:sz w:val="24"/>
          <w:szCs w:val="24"/>
        </w:rPr>
        <w:t xml:space="preserve"> </w:t>
      </w:r>
      <w:r w:rsidR="00517E98" w:rsidRPr="00350E4F">
        <w:rPr>
          <w:rFonts w:ascii="Times New Roman" w:hAnsi="Times New Roman" w:cs="Times New Roman"/>
          <w:sz w:val="24"/>
          <w:szCs w:val="24"/>
        </w:rPr>
        <w:t>C</w:t>
      </w:r>
      <w:r w:rsidRPr="00350E4F">
        <w:rPr>
          <w:rFonts w:ascii="Times New Roman" w:hAnsi="Times New Roman" w:cs="Times New Roman"/>
          <w:sz w:val="24"/>
          <w:szCs w:val="24"/>
        </w:rPr>
        <w:t xml:space="preserve">ontribute </w:t>
      </w:r>
      <w:r w:rsidR="00517E98" w:rsidRPr="00350E4F">
        <w:rPr>
          <w:rFonts w:ascii="Times New Roman" w:hAnsi="Times New Roman" w:cs="Times New Roman"/>
          <w:sz w:val="24"/>
          <w:szCs w:val="24"/>
        </w:rPr>
        <w:t>D</w:t>
      </w:r>
      <w:r w:rsidRPr="00350E4F">
        <w:rPr>
          <w:rFonts w:ascii="Times New Roman" w:hAnsi="Times New Roman" w:cs="Times New Roman"/>
          <w:sz w:val="24"/>
          <w:szCs w:val="24"/>
        </w:rPr>
        <w:t>ifferentially</w:t>
      </w:r>
      <w:r w:rsidR="005E6B65" w:rsidRPr="00350E4F">
        <w:rPr>
          <w:rFonts w:ascii="Times New Roman" w:hAnsi="Times New Roman" w:cs="Times New Roman"/>
          <w:sz w:val="24"/>
          <w:szCs w:val="24"/>
        </w:rPr>
        <w:t xml:space="preserve"> </w:t>
      </w:r>
      <w:r w:rsidR="00517E98" w:rsidRPr="00350E4F">
        <w:rPr>
          <w:rFonts w:ascii="Times New Roman" w:hAnsi="Times New Roman" w:cs="Times New Roman"/>
          <w:sz w:val="24"/>
          <w:szCs w:val="24"/>
        </w:rPr>
        <w:t>A</w:t>
      </w:r>
      <w:r w:rsidRPr="00350E4F">
        <w:rPr>
          <w:rFonts w:ascii="Times New Roman" w:hAnsi="Times New Roman" w:cs="Times New Roman"/>
          <w:sz w:val="24"/>
          <w:szCs w:val="24"/>
        </w:rPr>
        <w:t xml:space="preserve">bundant </w:t>
      </w:r>
      <w:r w:rsidR="005E6B65" w:rsidRPr="00350E4F">
        <w:rPr>
          <w:rFonts w:ascii="Times New Roman" w:hAnsi="Times New Roman" w:cs="Times New Roman"/>
          <w:sz w:val="24"/>
          <w:szCs w:val="24"/>
        </w:rPr>
        <w:t>G</w:t>
      </w:r>
      <w:r w:rsidRPr="00350E4F">
        <w:rPr>
          <w:rFonts w:ascii="Times New Roman" w:hAnsi="Times New Roman" w:cs="Times New Roman"/>
          <w:sz w:val="24"/>
          <w:szCs w:val="24"/>
        </w:rPr>
        <w:t xml:space="preserve">enes </w:t>
      </w:r>
      <w:r w:rsidR="005E6B65" w:rsidRPr="00350E4F">
        <w:rPr>
          <w:rFonts w:ascii="Times New Roman" w:hAnsi="Times New Roman" w:cs="Times New Roman"/>
          <w:sz w:val="24"/>
          <w:szCs w:val="24"/>
        </w:rPr>
        <w:t>E</w:t>
      </w:r>
      <w:r w:rsidRPr="00350E4F">
        <w:rPr>
          <w:rFonts w:ascii="Times New Roman" w:hAnsi="Times New Roman" w:cs="Times New Roman"/>
          <w:sz w:val="24"/>
          <w:szCs w:val="24"/>
        </w:rPr>
        <w:t xml:space="preserve">ncoding </w:t>
      </w:r>
      <w:r w:rsidR="005E6B65" w:rsidRPr="00350E4F">
        <w:rPr>
          <w:rFonts w:ascii="Times New Roman" w:hAnsi="Times New Roman" w:cs="Times New Roman"/>
          <w:sz w:val="24"/>
          <w:szCs w:val="24"/>
        </w:rPr>
        <w:t>B</w:t>
      </w:r>
      <w:r w:rsidRPr="00350E4F">
        <w:rPr>
          <w:rFonts w:ascii="Times New Roman" w:hAnsi="Times New Roman" w:cs="Times New Roman"/>
          <w:sz w:val="24"/>
          <w:szCs w:val="24"/>
        </w:rPr>
        <w:t xml:space="preserve">utanoate </w:t>
      </w:r>
      <w:r w:rsidR="005E6B65" w:rsidRPr="00350E4F">
        <w:rPr>
          <w:rFonts w:ascii="Times New Roman" w:hAnsi="Times New Roman" w:cs="Times New Roman"/>
          <w:sz w:val="24"/>
          <w:szCs w:val="24"/>
        </w:rPr>
        <w:t>M</w:t>
      </w:r>
      <w:r w:rsidRPr="00350E4F">
        <w:rPr>
          <w:rFonts w:ascii="Times New Roman" w:hAnsi="Times New Roman" w:cs="Times New Roman"/>
          <w:sz w:val="24"/>
          <w:szCs w:val="24"/>
        </w:rPr>
        <w:t xml:space="preserve">etabolic </w:t>
      </w:r>
      <w:r w:rsidR="005E6B65" w:rsidRPr="00350E4F">
        <w:rPr>
          <w:rFonts w:ascii="Times New Roman" w:hAnsi="Times New Roman" w:cs="Times New Roman"/>
          <w:sz w:val="24"/>
          <w:szCs w:val="24"/>
        </w:rPr>
        <w:t>E</w:t>
      </w:r>
      <w:r w:rsidRPr="00350E4F">
        <w:rPr>
          <w:rFonts w:ascii="Times New Roman" w:hAnsi="Times New Roman" w:cs="Times New Roman"/>
          <w:sz w:val="24"/>
          <w:szCs w:val="24"/>
        </w:rPr>
        <w:t xml:space="preserve">nzymes </w:t>
      </w:r>
      <w:r w:rsidR="005E6B65" w:rsidRPr="00350E4F">
        <w:rPr>
          <w:rFonts w:ascii="Times New Roman" w:hAnsi="Times New Roman" w:cs="Times New Roman"/>
          <w:sz w:val="24"/>
          <w:szCs w:val="24"/>
        </w:rPr>
        <w:t>B</w:t>
      </w:r>
      <w:r w:rsidRPr="00350E4F">
        <w:rPr>
          <w:rFonts w:ascii="Times New Roman" w:hAnsi="Times New Roman" w:cs="Times New Roman"/>
          <w:sz w:val="24"/>
          <w:szCs w:val="24"/>
        </w:rPr>
        <w:t xml:space="preserve">etween ISS and ISS_G </w:t>
      </w:r>
      <w:r w:rsidR="00A03BA9" w:rsidRPr="00350E4F">
        <w:rPr>
          <w:rFonts w:ascii="Times New Roman" w:hAnsi="Times New Roman" w:cs="Times New Roman"/>
          <w:sz w:val="24"/>
          <w:szCs w:val="24"/>
        </w:rPr>
        <w:t>rodent</w:t>
      </w:r>
      <w:r w:rsidRPr="00350E4F">
        <w:rPr>
          <w:rFonts w:ascii="Times New Roman" w:hAnsi="Times New Roman" w:cs="Times New Roman"/>
          <w:sz w:val="24"/>
          <w:szCs w:val="24"/>
        </w:rPr>
        <w:t xml:space="preserve"> as well as </w:t>
      </w:r>
      <w:r w:rsidR="005E6B65" w:rsidRPr="00350E4F">
        <w:rPr>
          <w:rFonts w:ascii="Times New Roman" w:hAnsi="Times New Roman" w:cs="Times New Roman"/>
          <w:sz w:val="24"/>
          <w:szCs w:val="24"/>
        </w:rPr>
        <w:t>P</w:t>
      </w:r>
      <w:r w:rsidRPr="00350E4F">
        <w:rPr>
          <w:rFonts w:ascii="Times New Roman" w:hAnsi="Times New Roman" w:cs="Times New Roman"/>
          <w:sz w:val="24"/>
          <w:szCs w:val="24"/>
        </w:rPr>
        <w:t xml:space="preserve">rovides </w:t>
      </w:r>
      <w:r w:rsidR="005E6B65" w:rsidRPr="00350E4F">
        <w:rPr>
          <w:rFonts w:ascii="Times New Roman" w:hAnsi="Times New Roman" w:cs="Times New Roman"/>
          <w:sz w:val="24"/>
          <w:szCs w:val="24"/>
        </w:rPr>
        <w:t>U</w:t>
      </w:r>
      <w:r w:rsidRPr="00350E4F">
        <w:rPr>
          <w:rFonts w:ascii="Times New Roman" w:hAnsi="Times New Roman" w:cs="Times New Roman"/>
          <w:sz w:val="24"/>
          <w:szCs w:val="24"/>
        </w:rPr>
        <w:t xml:space="preserve">nique </w:t>
      </w:r>
      <w:r w:rsidR="005E6B65" w:rsidRPr="00350E4F">
        <w:rPr>
          <w:rFonts w:ascii="Times New Roman" w:hAnsi="Times New Roman" w:cs="Times New Roman"/>
          <w:sz w:val="24"/>
          <w:szCs w:val="24"/>
        </w:rPr>
        <w:t>F</w:t>
      </w:r>
      <w:r w:rsidRPr="00350E4F">
        <w:rPr>
          <w:rFonts w:ascii="Times New Roman" w:hAnsi="Times New Roman" w:cs="Times New Roman"/>
          <w:sz w:val="24"/>
          <w:szCs w:val="24"/>
        </w:rPr>
        <w:t xml:space="preserve">unction </w:t>
      </w:r>
      <w:r w:rsidR="005E6B65" w:rsidRPr="00350E4F">
        <w:rPr>
          <w:rFonts w:ascii="Times New Roman" w:hAnsi="Times New Roman" w:cs="Times New Roman"/>
          <w:sz w:val="24"/>
          <w:szCs w:val="24"/>
        </w:rPr>
        <w:t>W</w:t>
      </w:r>
      <w:r w:rsidRPr="00350E4F">
        <w:rPr>
          <w:rFonts w:ascii="Times New Roman" w:hAnsi="Times New Roman" w:cs="Times New Roman"/>
          <w:sz w:val="24"/>
          <w:szCs w:val="24"/>
        </w:rPr>
        <w:t xml:space="preserve">ithin the </w:t>
      </w:r>
      <w:r w:rsidR="005E6B65" w:rsidRPr="00350E4F">
        <w:rPr>
          <w:rFonts w:ascii="Times New Roman" w:hAnsi="Times New Roman" w:cs="Times New Roman"/>
          <w:sz w:val="24"/>
          <w:szCs w:val="24"/>
        </w:rPr>
        <w:t>C</w:t>
      </w:r>
      <w:r w:rsidRPr="00350E4F">
        <w:rPr>
          <w:rFonts w:ascii="Times New Roman" w:hAnsi="Times New Roman" w:cs="Times New Roman"/>
          <w:sz w:val="24"/>
          <w:szCs w:val="24"/>
        </w:rPr>
        <w:t xml:space="preserve">ommunity. </w:t>
      </w:r>
    </w:p>
    <w:p w14:paraId="2D0C8226" w14:textId="4BF97C3C" w:rsidR="00EE3F3F" w:rsidRDefault="009A5B21" w:rsidP="00EE3F3F">
      <w:pPr>
        <w:jc w:val="both"/>
        <w:rPr>
          <w:rFonts w:ascii="Times New Roman" w:hAnsi="Times New Roman" w:cs="Times New Roman"/>
          <w:sz w:val="24"/>
          <w:szCs w:val="24"/>
        </w:rPr>
      </w:pPr>
      <w:r>
        <w:rPr>
          <w:rFonts w:ascii="Times New Roman" w:hAnsi="Times New Roman" w:cs="Times New Roman"/>
          <w:sz w:val="24"/>
          <w:szCs w:val="24"/>
        </w:rPr>
        <w:t>(</w:t>
      </w:r>
      <w:r w:rsidR="00EE3F3F" w:rsidRPr="00EE3F3F">
        <w:rPr>
          <w:rFonts w:ascii="Times New Roman" w:hAnsi="Times New Roman" w:cs="Times New Roman"/>
          <w:sz w:val="24"/>
          <w:szCs w:val="24"/>
        </w:rPr>
        <w:t>A</w:t>
      </w:r>
      <w:r>
        <w:rPr>
          <w:rFonts w:ascii="Times New Roman" w:hAnsi="Times New Roman" w:cs="Times New Roman"/>
          <w:sz w:val="24"/>
          <w:szCs w:val="24"/>
        </w:rPr>
        <w:t xml:space="preserve">) </w:t>
      </w:r>
      <w:r w:rsidR="00EE3F3F" w:rsidRPr="00EE3F3F">
        <w:rPr>
          <w:rFonts w:ascii="Times New Roman" w:hAnsi="Times New Roman" w:cs="Times New Roman"/>
          <w:sz w:val="24"/>
          <w:szCs w:val="24"/>
        </w:rPr>
        <w:t>Observed diversity of Genes. A total of 1,571,490 genes were detected with an average of 81455.2 gene hits in the ISS_G and 76693.8 gene hits in the ISS groups. No statistical significance between ISS and ISS_G was observed (Wilcox Rank Sum Test Adjusted by FDR, p = 0.80)</w:t>
      </w:r>
      <w:r w:rsidR="00546F19">
        <w:rPr>
          <w:rFonts w:ascii="Times New Roman" w:hAnsi="Times New Roman" w:cs="Times New Roman"/>
          <w:sz w:val="24"/>
          <w:szCs w:val="24"/>
        </w:rPr>
        <w:t xml:space="preserve">. </w:t>
      </w:r>
      <w:r w:rsidR="00EE3F3F" w:rsidRPr="00EE3F3F">
        <w:rPr>
          <w:rFonts w:ascii="Times New Roman" w:hAnsi="Times New Roman" w:cs="Times New Roman"/>
          <w:sz w:val="24"/>
          <w:szCs w:val="24"/>
        </w:rPr>
        <w:t>Shannon diversity of Genes. A total of 1,571,490 genes were detected with an average Shannon Index value of 8.790 in the ISS_G and 8.78 in the ISS groups. No statistical significance between ISS and ISS_G was observed (Wilcox Rank Sum Test Adjusted by FDR, p = 0.97)</w:t>
      </w:r>
      <w:r w:rsidR="0049477B" w:rsidDel="0049477B">
        <w:rPr>
          <w:rFonts w:ascii="Times New Roman" w:hAnsi="Times New Roman" w:cs="Times New Roman"/>
          <w:sz w:val="24"/>
          <w:szCs w:val="24"/>
        </w:rPr>
        <w:t xml:space="preserve"> </w:t>
      </w:r>
    </w:p>
    <w:p w14:paraId="47514D1F" w14:textId="7AD3DB39" w:rsidR="00546F19" w:rsidRPr="00EE3F3F" w:rsidRDefault="00546F19" w:rsidP="00EE3F3F">
      <w:pPr>
        <w:jc w:val="both"/>
        <w:rPr>
          <w:rFonts w:ascii="Times New Roman" w:hAnsi="Times New Roman" w:cs="Times New Roman"/>
          <w:sz w:val="24"/>
          <w:szCs w:val="24"/>
        </w:rPr>
      </w:pPr>
      <w:commentRangeStart w:id="11"/>
      <w:r>
        <w:rPr>
          <w:rFonts w:ascii="Times New Roman" w:hAnsi="Times New Roman" w:cs="Times New Roman"/>
          <w:sz w:val="24"/>
          <w:szCs w:val="24"/>
        </w:rPr>
        <w:t>(</w:t>
      </w:r>
      <w:r w:rsidRPr="00EE3F3F">
        <w:rPr>
          <w:rFonts w:ascii="Times New Roman" w:hAnsi="Times New Roman" w:cs="Times New Roman"/>
          <w:sz w:val="24"/>
          <w:szCs w:val="24"/>
        </w:rPr>
        <w:t>B</w:t>
      </w:r>
      <w:r>
        <w:rPr>
          <w:rFonts w:ascii="Times New Roman" w:hAnsi="Times New Roman" w:cs="Times New Roman"/>
          <w:sz w:val="24"/>
          <w:szCs w:val="24"/>
        </w:rPr>
        <w:t>)</w:t>
      </w:r>
      <w:commentRangeEnd w:id="11"/>
      <w:r w:rsidR="00B44949">
        <w:rPr>
          <w:rStyle w:val="CommentReference"/>
        </w:rPr>
        <w:commentReference w:id="11"/>
      </w:r>
      <w:r w:rsidR="00CD26E2">
        <w:rPr>
          <w:rFonts w:ascii="Times New Roman" w:hAnsi="Times New Roman" w:cs="Times New Roman"/>
          <w:sz w:val="24"/>
          <w:szCs w:val="24"/>
        </w:rPr>
        <w:t xml:space="preserve"> </w:t>
      </w:r>
      <w:r w:rsidR="00EF0E37" w:rsidRPr="00CD26E2">
        <w:rPr>
          <w:rFonts w:ascii="Times New Roman" w:hAnsi="Times New Roman" w:cs="Times New Roman"/>
          <w:sz w:val="24"/>
          <w:szCs w:val="24"/>
        </w:rPr>
        <w:t>Principal</w:t>
      </w:r>
      <w:r w:rsidR="00CD26E2" w:rsidRPr="00CD26E2">
        <w:rPr>
          <w:rFonts w:ascii="Times New Roman" w:hAnsi="Times New Roman" w:cs="Times New Roman"/>
          <w:sz w:val="24"/>
          <w:szCs w:val="24"/>
        </w:rPr>
        <w:t xml:space="preserve"> component analysis (PCA) was determined using Midas species TMM normalized counts by group, ISS_G and ISS. Marginal boxplots show the differences in PC distances for PC1 and PC2 by group (Wilcoxon Test, adjusted by FDR, See Methods). All boxplots</w:t>
      </w:r>
      <w:r w:rsidR="00CD26E2" w:rsidRPr="00CD26E2">
        <w:rPr>
          <w:rFonts w:ascii="Times New Roman" w:hAnsi="Times New Roman" w:cs="Times New Roman" w:hint="eastAsia"/>
          <w:sz w:val="24"/>
          <w:szCs w:val="24"/>
        </w:rPr>
        <w:t xml:space="preserve"> show median and lower/upper quartiles; whiskers show inner fences (see Methods). All heatmaps show individual scales by EC or taxonomy. Stars show false discovery rate (FDR) corrected statistical significance (FDR: *P </w:t>
      </w:r>
      <w:r w:rsidR="00CD26E2" w:rsidRPr="00777517">
        <w:rPr>
          <w:rFonts w:ascii="Times New Roman" w:hAnsi="Times New Roman" w:cs="Times New Roman"/>
          <w:sz w:val="24"/>
          <w:szCs w:val="24"/>
        </w:rPr>
        <w:t xml:space="preserve">≤ </w:t>
      </w:r>
      <w:r w:rsidR="00CD26E2" w:rsidRPr="00CD26E2">
        <w:rPr>
          <w:rFonts w:ascii="Times New Roman" w:hAnsi="Times New Roman" w:cs="Times New Roman" w:hint="eastAsia"/>
          <w:sz w:val="24"/>
          <w:szCs w:val="24"/>
        </w:rPr>
        <w:t xml:space="preserve">0.05, **P </w:t>
      </w:r>
      <w:r w:rsidR="00CD26E2" w:rsidRPr="00777517">
        <w:rPr>
          <w:rFonts w:ascii="Times New Roman" w:hAnsi="Times New Roman" w:cs="Times New Roman"/>
          <w:sz w:val="24"/>
          <w:szCs w:val="24"/>
        </w:rPr>
        <w:t>≤</w:t>
      </w:r>
      <w:r w:rsidR="00CD26E2" w:rsidRPr="00CD26E2">
        <w:rPr>
          <w:rFonts w:ascii="Times New Roman" w:hAnsi="Times New Roman" w:cs="Times New Roman" w:hint="eastAsia"/>
          <w:sz w:val="24"/>
          <w:szCs w:val="24"/>
        </w:rPr>
        <w:t xml:space="preserve"> 0.01, ***P </w:t>
      </w:r>
      <w:proofErr w:type="gramStart"/>
      <w:r w:rsidR="00CD26E2" w:rsidRPr="00777517">
        <w:rPr>
          <w:rFonts w:ascii="Times New Roman" w:hAnsi="Times New Roman" w:cs="Times New Roman"/>
          <w:sz w:val="24"/>
          <w:szCs w:val="24"/>
        </w:rPr>
        <w:t xml:space="preserve">≤ </w:t>
      </w:r>
      <w:r w:rsidR="00CD26E2" w:rsidRPr="00CD26E2">
        <w:rPr>
          <w:rFonts w:ascii="Times New Roman" w:hAnsi="Times New Roman" w:cs="Times New Roman" w:hint="eastAsia"/>
          <w:sz w:val="24"/>
          <w:szCs w:val="24"/>
        </w:rPr>
        <w:t xml:space="preserve"> 0.001</w:t>
      </w:r>
      <w:proofErr w:type="gramEnd"/>
      <w:r w:rsidR="00CD26E2" w:rsidRPr="00CD26E2">
        <w:rPr>
          <w:rFonts w:ascii="Times New Roman" w:hAnsi="Times New Roman" w:cs="Times New Roman" w:hint="eastAsia"/>
          <w:sz w:val="24"/>
          <w:szCs w:val="24"/>
        </w:rPr>
        <w:t xml:space="preserve">, ****P </w:t>
      </w:r>
      <w:r w:rsidR="00CD26E2" w:rsidRPr="00777517">
        <w:rPr>
          <w:rFonts w:ascii="Times New Roman" w:hAnsi="Times New Roman" w:cs="Times New Roman"/>
          <w:sz w:val="24"/>
          <w:szCs w:val="24"/>
        </w:rPr>
        <w:t xml:space="preserve">≤ </w:t>
      </w:r>
      <w:r w:rsidR="00CD26E2" w:rsidRPr="00CD26E2">
        <w:rPr>
          <w:rFonts w:ascii="Times New Roman" w:hAnsi="Times New Roman" w:cs="Times New Roman" w:hint="eastAsia"/>
          <w:sz w:val="24"/>
          <w:szCs w:val="24"/>
        </w:rPr>
        <w:t>0.0001).</w:t>
      </w:r>
    </w:p>
    <w:p w14:paraId="53E9C112" w14:textId="146C6FD4" w:rsidR="00EE3F3F" w:rsidRPr="00EE3F3F" w:rsidRDefault="009A5B21" w:rsidP="00EE3F3F">
      <w:pPr>
        <w:jc w:val="both"/>
        <w:rPr>
          <w:rFonts w:ascii="Times New Roman" w:hAnsi="Times New Roman" w:cs="Times New Roman"/>
          <w:sz w:val="24"/>
          <w:szCs w:val="24"/>
        </w:rPr>
      </w:pPr>
      <w:r>
        <w:rPr>
          <w:rFonts w:ascii="Times New Roman" w:hAnsi="Times New Roman" w:cs="Times New Roman"/>
          <w:sz w:val="24"/>
          <w:szCs w:val="24"/>
        </w:rPr>
        <w:t>(</w:t>
      </w:r>
      <w:r w:rsidR="00EE3F3F" w:rsidRPr="00EE3F3F">
        <w:rPr>
          <w:rFonts w:ascii="Times New Roman" w:hAnsi="Times New Roman" w:cs="Times New Roman"/>
          <w:sz w:val="24"/>
          <w:szCs w:val="24"/>
        </w:rPr>
        <w:t>C</w:t>
      </w:r>
      <w:r>
        <w:rPr>
          <w:rFonts w:ascii="Times New Roman" w:hAnsi="Times New Roman" w:cs="Times New Roman"/>
          <w:sz w:val="24"/>
          <w:szCs w:val="24"/>
        </w:rPr>
        <w:t xml:space="preserve">) </w:t>
      </w:r>
      <w:r w:rsidR="00EE3F3F" w:rsidRPr="00EE3F3F">
        <w:rPr>
          <w:rFonts w:ascii="Times New Roman" w:hAnsi="Times New Roman" w:cs="Times New Roman"/>
          <w:sz w:val="24"/>
          <w:szCs w:val="24"/>
        </w:rPr>
        <w:t xml:space="preserve">Relative Abundance of Top 9 Changing Species between ISS and ISS_G. Enriched Species Lactobacillus murinus and </w:t>
      </w:r>
      <w:proofErr w:type="spellStart"/>
      <w:r w:rsidR="00EE3F3F" w:rsidRPr="00EE3F3F">
        <w:rPr>
          <w:rFonts w:ascii="Times New Roman" w:hAnsi="Times New Roman" w:cs="Times New Roman"/>
          <w:sz w:val="24"/>
          <w:szCs w:val="24"/>
        </w:rPr>
        <w:t>Dorea</w:t>
      </w:r>
      <w:proofErr w:type="spellEnd"/>
      <w:r w:rsidR="00EE3F3F" w:rsidRPr="00EE3F3F">
        <w:rPr>
          <w:rFonts w:ascii="Times New Roman" w:hAnsi="Times New Roman" w:cs="Times New Roman"/>
          <w:sz w:val="24"/>
          <w:szCs w:val="24"/>
        </w:rPr>
        <w:t xml:space="preserve"> spp. are highlighted.  </w:t>
      </w:r>
    </w:p>
    <w:p w14:paraId="49A0C480" w14:textId="05699F5E" w:rsidR="00EE3F3F" w:rsidRPr="00EE3F3F" w:rsidRDefault="009A5B21" w:rsidP="00EE3F3F">
      <w:pPr>
        <w:jc w:val="both"/>
        <w:rPr>
          <w:rFonts w:ascii="Times New Roman" w:hAnsi="Times New Roman" w:cs="Times New Roman"/>
          <w:sz w:val="24"/>
          <w:szCs w:val="24"/>
        </w:rPr>
      </w:pPr>
      <w:r>
        <w:rPr>
          <w:rFonts w:ascii="Times New Roman" w:hAnsi="Times New Roman" w:cs="Times New Roman"/>
          <w:sz w:val="24"/>
          <w:szCs w:val="24"/>
        </w:rPr>
        <w:t>(</w:t>
      </w:r>
      <w:r w:rsidR="00EE3F3F" w:rsidRPr="00EE3F3F">
        <w:rPr>
          <w:rFonts w:ascii="Times New Roman" w:hAnsi="Times New Roman" w:cs="Times New Roman"/>
          <w:sz w:val="24"/>
          <w:szCs w:val="24"/>
        </w:rPr>
        <w:t>D</w:t>
      </w:r>
      <w:r>
        <w:rPr>
          <w:rFonts w:ascii="Times New Roman" w:hAnsi="Times New Roman" w:cs="Times New Roman"/>
          <w:sz w:val="24"/>
          <w:szCs w:val="24"/>
        </w:rPr>
        <w:t xml:space="preserve">) </w:t>
      </w:r>
      <w:r w:rsidR="00EE3F3F" w:rsidRPr="00EE3F3F">
        <w:rPr>
          <w:rFonts w:ascii="Times New Roman" w:hAnsi="Times New Roman" w:cs="Times New Roman"/>
          <w:sz w:val="24"/>
          <w:szCs w:val="24"/>
        </w:rPr>
        <w:t xml:space="preserve">Relative Abundance of Select Species. Parabacteroides </w:t>
      </w:r>
      <w:proofErr w:type="spellStart"/>
      <w:r w:rsidR="00EE3F3F" w:rsidRPr="00EE3F3F">
        <w:rPr>
          <w:rFonts w:ascii="Times New Roman" w:hAnsi="Times New Roman" w:cs="Times New Roman"/>
          <w:sz w:val="24"/>
          <w:szCs w:val="24"/>
        </w:rPr>
        <w:t>goldsteinii</w:t>
      </w:r>
      <w:proofErr w:type="spellEnd"/>
      <w:r w:rsidR="00EE3F3F" w:rsidRPr="00EE3F3F">
        <w:rPr>
          <w:rFonts w:ascii="Times New Roman" w:hAnsi="Times New Roman" w:cs="Times New Roman"/>
          <w:sz w:val="24"/>
          <w:szCs w:val="24"/>
        </w:rPr>
        <w:t xml:space="preserve"> made up nearly 84% of the total relative abundance for both ISS and ISS_G and was excluded from the top 10 most changing bacterial species as no significant difference between ISS and ISS_G was observed (Wilcox Rank Sum Test Adjusted by FDR, p = 0.97). </w:t>
      </w:r>
      <w:proofErr w:type="spellStart"/>
      <w:r w:rsidR="00EE3F3F" w:rsidRPr="00EE3F3F">
        <w:rPr>
          <w:rFonts w:ascii="Times New Roman" w:hAnsi="Times New Roman" w:cs="Times New Roman"/>
          <w:sz w:val="24"/>
          <w:szCs w:val="24"/>
        </w:rPr>
        <w:t>Dorea</w:t>
      </w:r>
      <w:proofErr w:type="spellEnd"/>
      <w:r w:rsidR="00EE3F3F" w:rsidRPr="00EE3F3F">
        <w:rPr>
          <w:rFonts w:ascii="Times New Roman" w:hAnsi="Times New Roman" w:cs="Times New Roman"/>
          <w:sz w:val="24"/>
          <w:szCs w:val="24"/>
        </w:rPr>
        <w:t xml:space="preserve"> Sp. and Lactobacillus murinus species were significantly enriched in the ISS cohort (p =0.0000087 and p = 0.0000075 respectively, Wilcox Rank Sum Test Adjusted by </w:t>
      </w:r>
      <w:commentRangeStart w:id="12"/>
      <w:r w:rsidR="00EE3F3F" w:rsidRPr="00EE3F3F">
        <w:rPr>
          <w:rFonts w:ascii="Times New Roman" w:hAnsi="Times New Roman" w:cs="Times New Roman"/>
          <w:sz w:val="24"/>
          <w:szCs w:val="24"/>
        </w:rPr>
        <w:t>FDR</w:t>
      </w:r>
      <w:r w:rsidR="008F344C" w:rsidRPr="00777517">
        <w:rPr>
          <w:rFonts w:ascii="Times New Roman" w:hAnsi="Times New Roman" w:cs="Times New Roman"/>
          <w:sz w:val="24"/>
          <w:szCs w:val="24"/>
        </w:rPr>
        <w:t xml:space="preserve">: *P ≤ 0.05, **P ≤ 0.01, ***P ≤ 0.001, ****P ≤ 0.0001). </w:t>
      </w:r>
      <w:r w:rsidR="00EE3F3F" w:rsidRPr="00EE3F3F">
        <w:rPr>
          <w:rFonts w:ascii="Times New Roman" w:hAnsi="Times New Roman" w:cs="Times New Roman"/>
          <w:sz w:val="24"/>
          <w:szCs w:val="24"/>
        </w:rPr>
        <w:t xml:space="preserve"> </w:t>
      </w:r>
      <w:commentRangeEnd w:id="12"/>
      <w:r w:rsidR="008F344C">
        <w:rPr>
          <w:rStyle w:val="CommentReference"/>
        </w:rPr>
        <w:commentReference w:id="12"/>
      </w:r>
    </w:p>
    <w:p w14:paraId="379F5118" w14:textId="097A0D58" w:rsidR="00EE3F3F" w:rsidRPr="00EE3F3F" w:rsidRDefault="00A94DB3" w:rsidP="00EE3F3F">
      <w:pPr>
        <w:jc w:val="both"/>
        <w:rPr>
          <w:rFonts w:ascii="Times New Roman" w:hAnsi="Times New Roman" w:cs="Times New Roman"/>
          <w:sz w:val="24"/>
          <w:szCs w:val="24"/>
        </w:rPr>
      </w:pPr>
      <w:r>
        <w:rPr>
          <w:rFonts w:ascii="Times New Roman" w:hAnsi="Times New Roman" w:cs="Times New Roman"/>
          <w:sz w:val="24"/>
          <w:szCs w:val="24"/>
        </w:rPr>
        <w:t>(</w:t>
      </w:r>
      <w:r w:rsidR="00EE3F3F" w:rsidRPr="00EE3F3F">
        <w:rPr>
          <w:rFonts w:ascii="Times New Roman" w:hAnsi="Times New Roman" w:cs="Times New Roman"/>
          <w:sz w:val="24"/>
          <w:szCs w:val="24"/>
        </w:rPr>
        <w:t>E</w:t>
      </w:r>
      <w:r>
        <w:rPr>
          <w:rFonts w:ascii="Times New Roman" w:hAnsi="Times New Roman" w:cs="Times New Roman"/>
          <w:sz w:val="24"/>
          <w:szCs w:val="24"/>
        </w:rPr>
        <w:t xml:space="preserve">) </w:t>
      </w:r>
      <w:r w:rsidR="00EE3F3F" w:rsidRPr="00EE3F3F">
        <w:rPr>
          <w:rFonts w:ascii="Times New Roman" w:hAnsi="Times New Roman" w:cs="Times New Roman"/>
          <w:sz w:val="24"/>
          <w:szCs w:val="24"/>
        </w:rPr>
        <w:t xml:space="preserve">Volcano plot of all genes between ISS and ISS_G. Log Fold Change of genes were then plotted against the adjusted p value for significance. Significant changing genes are highlighted in red, non-significant changing genes are highlighted in blue (significance was determined as p &lt; 0.05 by </w:t>
      </w:r>
      <w:proofErr w:type="spellStart"/>
      <w:r w:rsidR="00EE3F3F" w:rsidRPr="00EE3F3F">
        <w:rPr>
          <w:rFonts w:ascii="Times New Roman" w:hAnsi="Times New Roman" w:cs="Times New Roman"/>
          <w:sz w:val="24"/>
          <w:szCs w:val="24"/>
        </w:rPr>
        <w:t>VommLimma</w:t>
      </w:r>
      <w:proofErr w:type="spellEnd"/>
      <w:r w:rsidR="00EE3F3F" w:rsidRPr="00EE3F3F">
        <w:rPr>
          <w:rFonts w:ascii="Times New Roman" w:hAnsi="Times New Roman" w:cs="Times New Roman"/>
          <w:sz w:val="24"/>
          <w:szCs w:val="24"/>
        </w:rPr>
        <w:t xml:space="preserve"> Differential Expression analysis adjusted by FDR). Select ECs associated with short chain fatty acid synthesis and bone homeostasis in mammals were unbiasedly identifies and highlighted if enriched in the ISS group.</w:t>
      </w:r>
    </w:p>
    <w:p w14:paraId="4928ED3C" w14:textId="72B6EF13" w:rsidR="00EE3F3F" w:rsidRDefault="00A94DB3" w:rsidP="00EE3F3F">
      <w:pPr>
        <w:jc w:val="both"/>
        <w:rPr>
          <w:rFonts w:ascii="Times New Roman" w:hAnsi="Times New Roman" w:cs="Times New Roman"/>
          <w:sz w:val="24"/>
          <w:szCs w:val="24"/>
        </w:rPr>
      </w:pPr>
      <w:r>
        <w:rPr>
          <w:rFonts w:ascii="Times New Roman" w:hAnsi="Times New Roman" w:cs="Times New Roman"/>
          <w:sz w:val="24"/>
          <w:szCs w:val="24"/>
        </w:rPr>
        <w:t>(</w:t>
      </w:r>
      <w:r w:rsidR="00EE3F3F" w:rsidRPr="00EE3F3F">
        <w:rPr>
          <w:rFonts w:ascii="Times New Roman" w:hAnsi="Times New Roman" w:cs="Times New Roman"/>
          <w:sz w:val="24"/>
          <w:szCs w:val="24"/>
        </w:rPr>
        <w:t>F</w:t>
      </w:r>
      <w:r>
        <w:rPr>
          <w:rFonts w:ascii="Times New Roman" w:hAnsi="Times New Roman" w:cs="Times New Roman"/>
          <w:sz w:val="24"/>
          <w:szCs w:val="24"/>
        </w:rPr>
        <w:t xml:space="preserve">) </w:t>
      </w:r>
      <w:r w:rsidR="00EE3F3F" w:rsidRPr="00EE3F3F">
        <w:rPr>
          <w:rFonts w:ascii="Times New Roman" w:hAnsi="Times New Roman" w:cs="Times New Roman"/>
          <w:sz w:val="24"/>
          <w:szCs w:val="24"/>
        </w:rPr>
        <w:t xml:space="preserve">Taxonomic contributions to associated genes for SCFA and Bone homeostasis in ISS. Major SCFA and Metabolic Pathways are highlighted: Lactate, Glutathione, Leucine/Isoleucine, Butanoate and Malate. Log Fold Change of different EC gene hits are shown for all members that contribute genes to this pathway from the community in relationship to ISS_G levels. Additionally, individual ECs contributed by enriched </w:t>
      </w:r>
      <w:proofErr w:type="spellStart"/>
      <w:r w:rsidR="00EE3F3F" w:rsidRPr="00EE3F3F">
        <w:rPr>
          <w:rFonts w:ascii="Times New Roman" w:hAnsi="Times New Roman" w:cs="Times New Roman"/>
          <w:sz w:val="24"/>
          <w:szCs w:val="24"/>
        </w:rPr>
        <w:t>Dorea</w:t>
      </w:r>
      <w:proofErr w:type="spellEnd"/>
      <w:r w:rsidR="00EE3F3F" w:rsidRPr="00EE3F3F">
        <w:rPr>
          <w:rFonts w:ascii="Times New Roman" w:hAnsi="Times New Roman" w:cs="Times New Roman"/>
          <w:sz w:val="24"/>
          <w:szCs w:val="24"/>
        </w:rPr>
        <w:t xml:space="preserve"> sp. and Lactobacillus murinus are highlighted with statistical inference. All p values were calculated using the non-parametric Wilcox Rank Sum Test Adjusted by</w:t>
      </w:r>
      <w:r w:rsidR="008F344C">
        <w:rPr>
          <w:rFonts w:ascii="Times New Roman" w:hAnsi="Times New Roman" w:cs="Times New Roman"/>
          <w:sz w:val="24"/>
          <w:szCs w:val="24"/>
        </w:rPr>
        <w:t xml:space="preserve"> </w:t>
      </w:r>
      <w:r w:rsidR="00EA4CF2" w:rsidRPr="00777517">
        <w:rPr>
          <w:rFonts w:ascii="Times New Roman" w:hAnsi="Times New Roman" w:cs="Times New Roman"/>
          <w:sz w:val="24"/>
          <w:szCs w:val="24"/>
        </w:rPr>
        <w:t xml:space="preserve">FDR: *P ≤ 0.05, **P ≤ 0.01, ***P ≤ 0.001, ****P ≤ 0.0001). </w:t>
      </w:r>
      <w:r w:rsidR="00EE3F3F" w:rsidRPr="00EE3F3F">
        <w:rPr>
          <w:rFonts w:ascii="Times New Roman" w:hAnsi="Times New Roman" w:cs="Times New Roman"/>
          <w:sz w:val="24"/>
          <w:szCs w:val="24"/>
        </w:rPr>
        <w:t xml:space="preserve">  </w:t>
      </w:r>
    </w:p>
    <w:p w14:paraId="3E48EA46" w14:textId="146585B2" w:rsidR="00777517" w:rsidRPr="00777517" w:rsidRDefault="00777517" w:rsidP="00777517">
      <w:pPr>
        <w:jc w:val="both"/>
        <w:rPr>
          <w:rFonts w:ascii="Times New Roman" w:hAnsi="Times New Roman" w:cs="Times New Roman"/>
          <w:sz w:val="24"/>
          <w:szCs w:val="24"/>
        </w:rPr>
      </w:pPr>
    </w:p>
    <w:p w14:paraId="160DA598" w14:textId="06317C12" w:rsidR="00A44E1F" w:rsidRDefault="00360656" w:rsidP="00E558F2">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Altered </w:t>
      </w:r>
      <w:r w:rsidR="00490D87">
        <w:rPr>
          <w:rFonts w:ascii="Times New Roman" w:hAnsi="Times New Roman" w:cs="Times New Roman"/>
          <w:b/>
          <w:bCs/>
          <w:color w:val="000000" w:themeColor="text1"/>
          <w:sz w:val="24"/>
          <w:szCs w:val="24"/>
        </w:rPr>
        <w:t>b</w:t>
      </w:r>
      <w:r w:rsidR="003439F6">
        <w:rPr>
          <w:rFonts w:ascii="Times New Roman" w:hAnsi="Times New Roman" w:cs="Times New Roman"/>
          <w:b/>
          <w:bCs/>
          <w:color w:val="000000" w:themeColor="text1"/>
          <w:sz w:val="24"/>
          <w:szCs w:val="24"/>
        </w:rPr>
        <w:t xml:space="preserve">one </w:t>
      </w:r>
      <w:r w:rsidR="00490D87">
        <w:rPr>
          <w:rFonts w:ascii="Times New Roman" w:hAnsi="Times New Roman" w:cs="Times New Roman"/>
          <w:b/>
          <w:bCs/>
          <w:color w:val="000000" w:themeColor="text1"/>
          <w:sz w:val="24"/>
          <w:szCs w:val="24"/>
        </w:rPr>
        <w:t xml:space="preserve">biomarkers </w:t>
      </w:r>
      <w:r w:rsidR="00502C1C">
        <w:rPr>
          <w:rFonts w:ascii="Times New Roman" w:hAnsi="Times New Roman" w:cs="Times New Roman"/>
          <w:b/>
          <w:bCs/>
          <w:color w:val="000000" w:themeColor="text1"/>
          <w:sz w:val="24"/>
          <w:szCs w:val="24"/>
        </w:rPr>
        <w:t xml:space="preserve">and </w:t>
      </w:r>
      <w:r w:rsidR="00585804">
        <w:rPr>
          <w:rFonts w:ascii="Times New Roman" w:hAnsi="Times New Roman" w:cs="Times New Roman"/>
          <w:b/>
          <w:bCs/>
          <w:color w:val="000000" w:themeColor="text1"/>
          <w:sz w:val="24"/>
          <w:szCs w:val="24"/>
        </w:rPr>
        <w:t>plasma m</w:t>
      </w:r>
      <w:r w:rsidR="00793C53">
        <w:rPr>
          <w:rFonts w:ascii="Times New Roman" w:hAnsi="Times New Roman" w:cs="Times New Roman"/>
          <w:b/>
          <w:bCs/>
          <w:color w:val="000000" w:themeColor="text1"/>
          <w:sz w:val="24"/>
          <w:szCs w:val="24"/>
        </w:rPr>
        <w:t>etab</w:t>
      </w:r>
      <w:r w:rsidR="00D3148E">
        <w:rPr>
          <w:rFonts w:ascii="Times New Roman" w:hAnsi="Times New Roman" w:cs="Times New Roman"/>
          <w:b/>
          <w:bCs/>
          <w:color w:val="000000" w:themeColor="text1"/>
          <w:sz w:val="24"/>
          <w:szCs w:val="24"/>
        </w:rPr>
        <w:t>olom</w:t>
      </w:r>
      <w:r>
        <w:rPr>
          <w:rFonts w:ascii="Times New Roman" w:hAnsi="Times New Roman" w:cs="Times New Roman"/>
          <w:b/>
          <w:bCs/>
          <w:color w:val="000000" w:themeColor="text1"/>
          <w:sz w:val="24"/>
          <w:szCs w:val="24"/>
        </w:rPr>
        <w:t>e</w:t>
      </w:r>
      <w:r w:rsidR="00E558F2">
        <w:rPr>
          <w:rFonts w:ascii="Times New Roman" w:hAnsi="Times New Roman" w:cs="Times New Roman"/>
          <w:b/>
          <w:bCs/>
          <w:color w:val="000000" w:themeColor="text1"/>
          <w:sz w:val="24"/>
          <w:szCs w:val="24"/>
        </w:rPr>
        <w:t xml:space="preserve"> of the ISS </w:t>
      </w:r>
      <w:r w:rsidR="00585804">
        <w:rPr>
          <w:rFonts w:ascii="Times New Roman" w:hAnsi="Times New Roman" w:cs="Times New Roman"/>
          <w:b/>
          <w:bCs/>
          <w:color w:val="000000" w:themeColor="text1"/>
          <w:sz w:val="24"/>
          <w:szCs w:val="24"/>
        </w:rPr>
        <w:t>F</w:t>
      </w:r>
      <w:r w:rsidR="00E558F2">
        <w:rPr>
          <w:rFonts w:ascii="Times New Roman" w:hAnsi="Times New Roman" w:cs="Times New Roman"/>
          <w:b/>
          <w:bCs/>
          <w:color w:val="000000" w:themeColor="text1"/>
          <w:sz w:val="24"/>
          <w:szCs w:val="24"/>
        </w:rPr>
        <w:t xml:space="preserve">light and ISS_G ground control groups </w:t>
      </w:r>
      <w:r w:rsidR="00CF6248">
        <w:rPr>
          <w:rFonts w:ascii="Times New Roman" w:hAnsi="Times New Roman" w:cs="Times New Roman"/>
          <w:b/>
          <w:bCs/>
          <w:color w:val="000000" w:themeColor="text1"/>
          <w:sz w:val="24"/>
          <w:szCs w:val="24"/>
        </w:rPr>
        <w:t>(Experiment 1)</w:t>
      </w:r>
    </w:p>
    <w:p w14:paraId="602FB0E2" w14:textId="278A98A1" w:rsidR="00B00C69" w:rsidRPr="00B00C69" w:rsidRDefault="00000ED3" w:rsidP="00E558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001EF">
        <w:rPr>
          <w:rFonts w:ascii="Times New Roman" w:hAnsi="Times New Roman" w:cs="Times New Roman"/>
          <w:color w:val="000000" w:themeColor="text1"/>
          <w:sz w:val="24"/>
          <w:szCs w:val="24"/>
        </w:rPr>
        <w:t xml:space="preserve">errestrial </w:t>
      </w:r>
      <w:r w:rsidR="00FF3BC4">
        <w:rPr>
          <w:rFonts w:ascii="Times New Roman" w:hAnsi="Times New Roman" w:cs="Times New Roman"/>
          <w:color w:val="000000" w:themeColor="text1"/>
          <w:sz w:val="24"/>
          <w:szCs w:val="24"/>
        </w:rPr>
        <w:t xml:space="preserve">studies </w:t>
      </w:r>
      <w:r>
        <w:rPr>
          <w:rFonts w:ascii="Times New Roman" w:hAnsi="Times New Roman" w:cs="Times New Roman"/>
          <w:color w:val="000000" w:themeColor="text1"/>
          <w:sz w:val="24"/>
          <w:szCs w:val="24"/>
        </w:rPr>
        <w:t xml:space="preserve">have </w:t>
      </w:r>
      <w:r w:rsidR="00FF3BC4">
        <w:rPr>
          <w:rFonts w:ascii="Times New Roman" w:hAnsi="Times New Roman" w:cs="Times New Roman"/>
          <w:color w:val="000000" w:themeColor="text1"/>
          <w:sz w:val="24"/>
          <w:szCs w:val="24"/>
        </w:rPr>
        <w:t xml:space="preserve">demonstrated </w:t>
      </w:r>
      <w:r w:rsidR="001300B5">
        <w:rPr>
          <w:rFonts w:ascii="Times New Roman" w:hAnsi="Times New Roman" w:cs="Times New Roman"/>
          <w:color w:val="000000" w:themeColor="text1"/>
          <w:sz w:val="24"/>
          <w:szCs w:val="24"/>
        </w:rPr>
        <w:t>that altered microbiome composition</w:t>
      </w:r>
      <w:r w:rsidR="00362540">
        <w:rPr>
          <w:rFonts w:ascii="Times New Roman" w:hAnsi="Times New Roman" w:cs="Times New Roman"/>
          <w:color w:val="000000" w:themeColor="text1"/>
          <w:sz w:val="24"/>
          <w:szCs w:val="24"/>
        </w:rPr>
        <w:t>s</w:t>
      </w:r>
      <w:r w:rsidR="001300B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are strongly implicated with regulating changes observed in bone mineral density and bone matrix </w:t>
      </w:r>
      <w:r w:rsidR="0097769B">
        <w:rPr>
          <w:rFonts w:ascii="Times New Roman" w:hAnsi="Times New Roman" w:cs="Times New Roman"/>
          <w:color w:val="000000" w:themeColor="text1"/>
          <w:sz w:val="24"/>
          <w:szCs w:val="24"/>
        </w:rPr>
        <w:fldChar w:fldCharType="begin">
          <w:fldData xml:space="preserve">PEVuZE5vdGU+PENpdGU+PEF1dGhvcj5HdXNzPC9BdXRob3I+PFllYXI+MjAxNzwvWWVhcj48UmVj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</w:fldData>
        </w:fldChar>
      </w:r>
      <w:r w:rsidR="003800FB">
        <w:rPr>
          <w:rFonts w:ascii="Times New Roman" w:hAnsi="Times New Roman" w:cs="Times New Roman"/>
          <w:color w:val="000000" w:themeColor="text1"/>
          <w:sz w:val="24"/>
          <w:szCs w:val="24"/>
        </w:rPr>
        <w:instrText xml:space="preserve"> ADDIN EN.CITE </w:instrText>
      </w:r>
      <w:r w:rsidR="003800FB">
        <w:rPr>
          <w:rFonts w:ascii="Times New Roman" w:hAnsi="Times New Roman" w:cs="Times New Roman"/>
          <w:color w:val="000000" w:themeColor="text1"/>
          <w:sz w:val="24"/>
          <w:szCs w:val="24"/>
        </w:rPr>
        <w:fldChar w:fldCharType="begin">
          <w:fldData xml:space="preserve">PEVuZE5vdGU+PENpdGU+PEF1dGhvcj5HdXNzPC9BdXRob3I+PFllYXI+MjAxNzwvWWVhcj48UmVj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</w:fldData>
        </w:fldChar>
      </w:r>
      <w:r w:rsidR="003800FB">
        <w:rPr>
          <w:rFonts w:ascii="Times New Roman" w:hAnsi="Times New Roman" w:cs="Times New Roman"/>
          <w:color w:val="000000" w:themeColor="text1"/>
          <w:sz w:val="24"/>
          <w:szCs w:val="24"/>
        </w:rPr>
        <w:instrText xml:space="preserve"> ADDIN EN.CITE.DATA </w:instrText>
      </w:r>
      <w:r w:rsidR="003800FB">
        <w:rPr>
          <w:rFonts w:ascii="Times New Roman" w:hAnsi="Times New Roman" w:cs="Times New Roman"/>
          <w:color w:val="000000" w:themeColor="text1"/>
          <w:sz w:val="24"/>
          <w:szCs w:val="24"/>
        </w:rPr>
      </w:r>
      <w:r w:rsidR="003800FB">
        <w:rPr>
          <w:rFonts w:ascii="Times New Roman" w:hAnsi="Times New Roman" w:cs="Times New Roman"/>
          <w:color w:val="000000" w:themeColor="text1"/>
          <w:sz w:val="24"/>
          <w:szCs w:val="24"/>
        </w:rPr>
        <w:fldChar w:fldCharType="end"/>
      </w:r>
      <w:r w:rsidR="0097769B">
        <w:rPr>
          <w:rFonts w:ascii="Times New Roman" w:hAnsi="Times New Roman" w:cs="Times New Roman"/>
          <w:color w:val="000000" w:themeColor="text1"/>
          <w:sz w:val="24"/>
          <w:szCs w:val="24"/>
        </w:rPr>
      </w:r>
      <w:r w:rsidR="0097769B">
        <w:rPr>
          <w:rFonts w:ascii="Times New Roman" w:hAnsi="Times New Roman" w:cs="Times New Roman"/>
          <w:color w:val="000000" w:themeColor="text1"/>
          <w:sz w:val="24"/>
          <w:szCs w:val="24"/>
        </w:rPr>
        <w:fldChar w:fldCharType="separate"/>
      </w:r>
      <w:r w:rsidR="003800FB">
        <w:rPr>
          <w:rFonts w:ascii="Times New Roman" w:hAnsi="Times New Roman" w:cs="Times New Roman"/>
          <w:noProof/>
          <w:color w:val="000000" w:themeColor="text1"/>
          <w:sz w:val="24"/>
          <w:szCs w:val="24"/>
        </w:rPr>
        <w:t>(</w:t>
      </w:r>
      <w:hyperlink w:anchor="_ENREF_94" w:tooltip="Sjögren, 2012 #245" w:history="1">
        <w:r w:rsidR="00352BCC">
          <w:rPr>
            <w:rFonts w:ascii="Times New Roman" w:hAnsi="Times New Roman" w:cs="Times New Roman"/>
            <w:noProof/>
            <w:color w:val="000000" w:themeColor="text1"/>
            <w:sz w:val="24"/>
            <w:szCs w:val="24"/>
          </w:rPr>
          <w:t>Sjögren et al., 2012</w:t>
        </w:r>
      </w:hyperlink>
      <w:r w:rsidR="003800FB">
        <w:rPr>
          <w:rFonts w:ascii="Times New Roman" w:hAnsi="Times New Roman" w:cs="Times New Roman"/>
          <w:noProof/>
          <w:color w:val="000000" w:themeColor="text1"/>
          <w:sz w:val="24"/>
          <w:szCs w:val="24"/>
        </w:rPr>
        <w:t xml:space="preserve">; </w:t>
      </w:r>
      <w:hyperlink w:anchor="_ENREF_42" w:tooltip="Hernandez, 2016 #246" w:history="1">
        <w:r w:rsidR="00352BCC">
          <w:rPr>
            <w:rFonts w:ascii="Times New Roman" w:hAnsi="Times New Roman" w:cs="Times New Roman"/>
            <w:noProof/>
            <w:color w:val="000000" w:themeColor="text1"/>
            <w:sz w:val="24"/>
            <w:szCs w:val="24"/>
          </w:rPr>
          <w:t>Hernandez et al., 2016</w:t>
        </w:r>
      </w:hyperlink>
      <w:r w:rsidR="003800FB">
        <w:rPr>
          <w:rFonts w:ascii="Times New Roman" w:hAnsi="Times New Roman" w:cs="Times New Roman"/>
          <w:noProof/>
          <w:color w:val="000000" w:themeColor="text1"/>
          <w:sz w:val="24"/>
          <w:szCs w:val="24"/>
        </w:rPr>
        <w:t xml:space="preserve">; </w:t>
      </w:r>
      <w:hyperlink w:anchor="_ENREF_39" w:tooltip="Guss, 2017 #628" w:history="1">
        <w:r w:rsidR="00352BCC">
          <w:rPr>
            <w:rFonts w:ascii="Times New Roman" w:hAnsi="Times New Roman" w:cs="Times New Roman"/>
            <w:noProof/>
            <w:color w:val="000000" w:themeColor="text1"/>
            <w:sz w:val="24"/>
            <w:szCs w:val="24"/>
          </w:rPr>
          <w:t>Guss et al., 2017</w:t>
        </w:r>
      </w:hyperlink>
      <w:r w:rsidR="003800FB">
        <w:rPr>
          <w:rFonts w:ascii="Times New Roman" w:hAnsi="Times New Roman" w:cs="Times New Roman"/>
          <w:noProof/>
          <w:color w:val="000000" w:themeColor="text1"/>
          <w:sz w:val="24"/>
          <w:szCs w:val="24"/>
        </w:rPr>
        <w:t>)</w:t>
      </w:r>
      <w:r w:rsidR="0097769B">
        <w:rPr>
          <w:rFonts w:ascii="Times New Roman" w:hAnsi="Times New Roman" w:cs="Times New Roman"/>
          <w:color w:val="000000" w:themeColor="text1"/>
          <w:sz w:val="24"/>
          <w:szCs w:val="24"/>
        </w:rPr>
        <w:fldChar w:fldCharType="end"/>
      </w:r>
      <w:r w:rsidR="003800FB">
        <w:rPr>
          <w:rFonts w:ascii="Times New Roman" w:hAnsi="Times New Roman" w:cs="Times New Roman"/>
          <w:color w:val="000000" w:themeColor="text1"/>
          <w:sz w:val="24"/>
          <w:szCs w:val="24"/>
        </w:rPr>
        <w:t>, including</w:t>
      </w:r>
      <w:r>
        <w:rPr>
          <w:rFonts w:ascii="Times New Roman" w:hAnsi="Times New Roman" w:cs="Times New Roman"/>
          <w:color w:val="000000" w:themeColor="text1"/>
          <w:sz w:val="24"/>
          <w:szCs w:val="24"/>
        </w:rPr>
        <w:t xml:space="preserve"> the use of</w:t>
      </w:r>
      <w:r w:rsidR="003800FB">
        <w:rPr>
          <w:rFonts w:ascii="Times New Roman" w:hAnsi="Times New Roman" w:cs="Times New Roman"/>
          <w:color w:val="000000" w:themeColor="text1"/>
          <w:sz w:val="24"/>
          <w:szCs w:val="24"/>
        </w:rPr>
        <w:t xml:space="preserve"> probiotics </w:t>
      </w:r>
      <w:r w:rsidR="003800FB">
        <w:rPr>
          <w:rFonts w:ascii="Times New Roman" w:hAnsi="Times New Roman" w:cs="Times New Roman"/>
          <w:color w:val="000000" w:themeColor="text1"/>
          <w:sz w:val="24"/>
          <w:szCs w:val="24"/>
        </w:rPr>
        <w:fldChar w:fldCharType="begin">
          <w:fldData xml:space="preserve">PEVuZE5vdGU+PENpdGU+PEF1dGhvcj5TY2h3YXJ6ZXI8L0F1dGhvcj48WWVhcj4yMDE2PC9ZZWFy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</w:fldData>
        </w:fldChar>
      </w:r>
      <w:r w:rsidR="00FF6339">
        <w:rPr>
          <w:rFonts w:ascii="Times New Roman" w:hAnsi="Times New Roman" w:cs="Times New Roman"/>
          <w:color w:val="000000" w:themeColor="text1"/>
          <w:sz w:val="24"/>
          <w:szCs w:val="24"/>
        </w:rPr>
        <w:instrText xml:space="preserve"> ADDIN EN.CITE </w:instrText>
      </w:r>
      <w:r w:rsidR="00FF6339">
        <w:rPr>
          <w:rFonts w:ascii="Times New Roman" w:hAnsi="Times New Roman" w:cs="Times New Roman"/>
          <w:color w:val="000000" w:themeColor="text1"/>
          <w:sz w:val="24"/>
          <w:szCs w:val="24"/>
        </w:rPr>
        <w:fldChar w:fldCharType="begin">
          <w:fldData xml:space="preserve">PEVuZE5vdGU+PENpdGU+PEF1dGhvcj5TY2h3YXJ6ZXI8L0F1dGhvcj48WWVhcj4yMDE2PC9ZZWFy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</w:fldData>
        </w:fldChar>
      </w:r>
      <w:r w:rsidR="00FF6339">
        <w:rPr>
          <w:rFonts w:ascii="Times New Roman" w:hAnsi="Times New Roman" w:cs="Times New Roman"/>
          <w:color w:val="000000" w:themeColor="text1"/>
          <w:sz w:val="24"/>
          <w:szCs w:val="24"/>
        </w:rPr>
        <w:instrText xml:space="preserve"> ADDIN EN.CITE.DATA </w:instrText>
      </w:r>
      <w:r w:rsidR="00FF6339">
        <w:rPr>
          <w:rFonts w:ascii="Times New Roman" w:hAnsi="Times New Roman" w:cs="Times New Roman"/>
          <w:color w:val="000000" w:themeColor="text1"/>
          <w:sz w:val="24"/>
          <w:szCs w:val="24"/>
        </w:rPr>
      </w:r>
      <w:r w:rsidR="00FF6339">
        <w:rPr>
          <w:rFonts w:ascii="Times New Roman" w:hAnsi="Times New Roman" w:cs="Times New Roman"/>
          <w:color w:val="000000" w:themeColor="text1"/>
          <w:sz w:val="24"/>
          <w:szCs w:val="24"/>
        </w:rPr>
        <w:fldChar w:fldCharType="end"/>
      </w:r>
      <w:r w:rsidR="003800FB">
        <w:rPr>
          <w:rFonts w:ascii="Times New Roman" w:hAnsi="Times New Roman" w:cs="Times New Roman"/>
          <w:color w:val="000000" w:themeColor="text1"/>
          <w:sz w:val="24"/>
          <w:szCs w:val="24"/>
        </w:rPr>
      </w:r>
      <w:r w:rsidR="003800FB">
        <w:rPr>
          <w:rFonts w:ascii="Times New Roman" w:hAnsi="Times New Roman" w:cs="Times New Roman"/>
          <w:color w:val="000000" w:themeColor="text1"/>
          <w:sz w:val="24"/>
          <w:szCs w:val="24"/>
        </w:rPr>
        <w:fldChar w:fldCharType="separate"/>
      </w:r>
      <w:r w:rsidR="00FF6339">
        <w:rPr>
          <w:rFonts w:ascii="Times New Roman" w:hAnsi="Times New Roman" w:cs="Times New Roman"/>
          <w:noProof/>
          <w:color w:val="000000" w:themeColor="text1"/>
          <w:sz w:val="24"/>
          <w:szCs w:val="24"/>
        </w:rPr>
        <w:t>(</w:t>
      </w:r>
      <w:hyperlink w:anchor="_ENREF_59" w:tooltip="Li, 2016 #629" w:history="1">
        <w:r w:rsidR="00352BCC">
          <w:rPr>
            <w:rFonts w:ascii="Times New Roman" w:hAnsi="Times New Roman" w:cs="Times New Roman"/>
            <w:noProof/>
            <w:color w:val="000000" w:themeColor="text1"/>
            <w:sz w:val="24"/>
            <w:szCs w:val="24"/>
          </w:rPr>
          <w:t>Li et al., 2016</w:t>
        </w:r>
      </w:hyperlink>
      <w:r w:rsidR="00FF6339">
        <w:rPr>
          <w:rFonts w:ascii="Times New Roman" w:hAnsi="Times New Roman" w:cs="Times New Roman"/>
          <w:noProof/>
          <w:color w:val="000000" w:themeColor="text1"/>
          <w:sz w:val="24"/>
          <w:szCs w:val="24"/>
        </w:rPr>
        <w:t xml:space="preserve">; </w:t>
      </w:r>
      <w:hyperlink w:anchor="_ENREF_92" w:tooltip="Schwarzer, 2016 #630" w:history="1">
        <w:r w:rsidR="00352BCC">
          <w:rPr>
            <w:rFonts w:ascii="Times New Roman" w:hAnsi="Times New Roman" w:cs="Times New Roman"/>
            <w:noProof/>
            <w:color w:val="000000" w:themeColor="text1"/>
            <w:sz w:val="24"/>
            <w:szCs w:val="24"/>
          </w:rPr>
          <w:t>Schwarzer et al., 2016</w:t>
        </w:r>
      </w:hyperlink>
      <w:r w:rsidR="00FF6339">
        <w:rPr>
          <w:rFonts w:ascii="Times New Roman" w:hAnsi="Times New Roman" w:cs="Times New Roman"/>
          <w:noProof/>
          <w:color w:val="000000" w:themeColor="text1"/>
          <w:sz w:val="24"/>
          <w:szCs w:val="24"/>
        </w:rPr>
        <w:t>)</w:t>
      </w:r>
      <w:r w:rsidR="003800FB">
        <w:rPr>
          <w:rFonts w:ascii="Times New Roman" w:hAnsi="Times New Roman" w:cs="Times New Roman"/>
          <w:color w:val="000000" w:themeColor="text1"/>
          <w:sz w:val="24"/>
          <w:szCs w:val="24"/>
        </w:rPr>
        <w:fldChar w:fldCharType="end"/>
      </w:r>
      <w:r w:rsidR="003800FB">
        <w:rPr>
          <w:rFonts w:ascii="Times New Roman" w:hAnsi="Times New Roman" w:cs="Times New Roman"/>
          <w:color w:val="000000" w:themeColor="text1"/>
          <w:sz w:val="24"/>
          <w:szCs w:val="24"/>
        </w:rPr>
        <w:t>,</w:t>
      </w:r>
      <w:r w:rsidR="00BA1E66">
        <w:rPr>
          <w:rFonts w:ascii="Times New Roman" w:hAnsi="Times New Roman" w:cs="Times New Roman"/>
          <w:color w:val="000000" w:themeColor="text1"/>
          <w:sz w:val="24"/>
          <w:szCs w:val="24"/>
        </w:rPr>
        <w:t xml:space="preserve"> and </w:t>
      </w:r>
      <w:r w:rsidR="00374B09">
        <w:rPr>
          <w:rFonts w:ascii="Times New Roman" w:hAnsi="Times New Roman" w:cs="Times New Roman"/>
          <w:color w:val="000000" w:themeColor="text1"/>
          <w:sz w:val="24"/>
          <w:szCs w:val="24"/>
        </w:rPr>
        <w:t xml:space="preserve">increases </w:t>
      </w:r>
      <w:r w:rsidR="00BA1E66">
        <w:rPr>
          <w:rFonts w:ascii="Times New Roman" w:hAnsi="Times New Roman" w:cs="Times New Roman"/>
          <w:color w:val="000000" w:themeColor="text1"/>
          <w:sz w:val="24"/>
          <w:szCs w:val="24"/>
        </w:rPr>
        <w:t xml:space="preserve">short-chain fatty </w:t>
      </w:r>
      <w:r w:rsidR="00350E4F">
        <w:rPr>
          <w:rFonts w:ascii="Times New Roman" w:hAnsi="Times New Roman" w:cs="Times New Roman"/>
          <w:color w:val="000000" w:themeColor="text1"/>
          <w:sz w:val="24"/>
          <w:szCs w:val="24"/>
        </w:rPr>
        <w:t>acids, particularly</w:t>
      </w:r>
      <w:r w:rsidR="00374B09">
        <w:rPr>
          <w:rFonts w:ascii="Times New Roman" w:hAnsi="Times New Roman" w:cs="Times New Roman"/>
          <w:color w:val="000000" w:themeColor="text1"/>
          <w:sz w:val="24"/>
          <w:szCs w:val="24"/>
        </w:rPr>
        <w:t xml:space="preserve"> acetic acid, propionic acid, and butyric acid</w:t>
      </w:r>
      <w:del w:id="13" w:author="Kristopher A Kerns" w:date="2021-05-03T11:08:00Z">
        <w:r w:rsidR="00374B09" w:rsidDel="00000ED3">
          <w:rPr>
            <w:rFonts w:ascii="Times New Roman" w:hAnsi="Times New Roman" w:cs="Times New Roman"/>
            <w:color w:val="000000" w:themeColor="text1"/>
            <w:sz w:val="24"/>
            <w:szCs w:val="24"/>
          </w:rPr>
          <w:delText>,</w:delText>
        </w:r>
      </w:del>
      <w:r w:rsidR="00374B09">
        <w:rPr>
          <w:rFonts w:ascii="Times New Roman" w:hAnsi="Times New Roman" w:cs="Times New Roman"/>
          <w:color w:val="000000" w:themeColor="text1"/>
          <w:sz w:val="24"/>
          <w:szCs w:val="24"/>
        </w:rPr>
        <w:t xml:space="preserve"> </w:t>
      </w:r>
      <w:r w:rsidR="00BA1E66">
        <w:rPr>
          <w:rFonts w:ascii="Times New Roman" w:hAnsi="Times New Roman" w:cs="Times New Roman"/>
          <w:color w:val="000000" w:themeColor="text1"/>
          <w:sz w:val="24"/>
          <w:szCs w:val="24"/>
        </w:rPr>
        <w:fldChar w:fldCharType="begin">
          <w:fldData xml:space="preserve">PEVuZE5vdGU+PENpdGU+PEF1dGhvcj5ZYW48L0F1dGhvcj48WWVhcj4yMDE2PC9ZZWFyPjxSZWNO
dW0+NTE0PC9SZWNOdW0+PERpc3BsYXlUZXh0PihZYW4gZXQgYWwuLCAyMDE2OyBMdWNhcyBldCBh
bC4sIDIwMTgpPC9EaXNwbGF5VGV4dD48cmVjb3JkPjxyZWMtbnVtYmVyPjUxNDwvcmVjLW51bWJl
cj48Zm9yZWlnbi1rZXlzPjxrZXkgYXBwPSJFTiIgZGItaWQ9ImFkeHpycHp4bnJwd2R2ZXp0cDd2
OXR2d3NhYXB3ejVhZGU5dyIgdGltZXN0YW1wPSIxNTgyNzU1MzM1Ij41MTQ8L2tleT48L2ZvcmVp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362540">
        <w:rPr>
          <w:rFonts w:ascii="Times New Roman" w:hAnsi="Times New Roman" w:cs="Times New Roman"/>
          <w:color w:val="000000" w:themeColor="text1"/>
          <w:sz w:val="24"/>
          <w:szCs w:val="24"/>
        </w:rPr>
        <w:instrText xml:space="preserve"> ADDIN EN.CITE </w:instrText>
      </w:r>
      <w:r w:rsidR="00362540">
        <w:rPr>
          <w:rFonts w:ascii="Times New Roman" w:hAnsi="Times New Roman" w:cs="Times New Roman"/>
          <w:color w:val="000000" w:themeColor="text1"/>
          <w:sz w:val="24"/>
          <w:szCs w:val="24"/>
        </w:rPr>
        <w:fldChar w:fldCharType="begin">
          <w:fldData xml:space="preserve">PEVuZE5vdGU+PENpdGU+PEF1dGhvcj5ZYW48L0F1dGhvcj48WWVhcj4yMDE2PC9ZZWFyPjxSZWNO
dW0+NTE0PC9SZWNOdW0+PERpc3BsYXlUZXh0PihZYW4gZXQgYWwuLCAyMDE2OyBMdWNhcyBldCBh
bC4sIDIwMTgpPC9EaXNwbGF5VGV4dD48cmVjb3JkPjxyZWMtbnVtYmVyPjUxNDwvcmVjLW51bWJl
cj48Zm9yZWlnbi1rZXlzPjxrZXkgYXBwPSJFTiIgZGItaWQ9ImFkeHpycHp4bnJwd2R2ZXp0cDd2
OXR2d3NhYXB3ejVhZGU5dyIgdGltZXN0YW1wPSIxNTgyNzU1MzM1Ij41MTQ8L2tleT48L2ZvcmVp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362540">
        <w:rPr>
          <w:rFonts w:ascii="Times New Roman" w:hAnsi="Times New Roman" w:cs="Times New Roman"/>
          <w:color w:val="000000" w:themeColor="text1"/>
          <w:sz w:val="24"/>
          <w:szCs w:val="24"/>
        </w:rPr>
        <w:instrText xml:space="preserve"> ADDIN EN.CITE.DATA </w:instrText>
      </w:r>
      <w:r w:rsidR="00362540">
        <w:rPr>
          <w:rFonts w:ascii="Times New Roman" w:hAnsi="Times New Roman" w:cs="Times New Roman"/>
          <w:color w:val="000000" w:themeColor="text1"/>
          <w:sz w:val="24"/>
          <w:szCs w:val="24"/>
        </w:rPr>
      </w:r>
      <w:r w:rsidR="00362540">
        <w:rPr>
          <w:rFonts w:ascii="Times New Roman" w:hAnsi="Times New Roman" w:cs="Times New Roman"/>
          <w:color w:val="000000" w:themeColor="text1"/>
          <w:sz w:val="24"/>
          <w:szCs w:val="24"/>
        </w:rPr>
        <w:fldChar w:fldCharType="end"/>
      </w:r>
      <w:r w:rsidR="00BA1E66">
        <w:rPr>
          <w:rFonts w:ascii="Times New Roman" w:hAnsi="Times New Roman" w:cs="Times New Roman"/>
          <w:color w:val="000000" w:themeColor="text1"/>
          <w:sz w:val="24"/>
          <w:szCs w:val="24"/>
        </w:rPr>
      </w:r>
      <w:r w:rsidR="00BA1E66">
        <w:rPr>
          <w:rFonts w:ascii="Times New Roman" w:hAnsi="Times New Roman" w:cs="Times New Roman"/>
          <w:color w:val="000000" w:themeColor="text1"/>
          <w:sz w:val="24"/>
          <w:szCs w:val="24"/>
        </w:rPr>
        <w:fldChar w:fldCharType="separate"/>
      </w:r>
      <w:r w:rsidR="00362540">
        <w:rPr>
          <w:rFonts w:ascii="Times New Roman" w:hAnsi="Times New Roman" w:cs="Times New Roman"/>
          <w:noProof/>
          <w:color w:val="000000" w:themeColor="text1"/>
          <w:sz w:val="24"/>
          <w:szCs w:val="24"/>
        </w:rPr>
        <w:t>(</w:t>
      </w:r>
      <w:hyperlink w:anchor="_ENREF_110" w:tooltip="Yan, 2016 #244" w:history="1">
        <w:r w:rsidR="00352BCC">
          <w:rPr>
            <w:rFonts w:ascii="Times New Roman" w:hAnsi="Times New Roman" w:cs="Times New Roman"/>
            <w:noProof/>
            <w:color w:val="000000" w:themeColor="text1"/>
            <w:sz w:val="24"/>
            <w:szCs w:val="24"/>
          </w:rPr>
          <w:t>Yan et al., 2016</w:t>
        </w:r>
      </w:hyperlink>
      <w:r w:rsidR="00362540">
        <w:rPr>
          <w:rFonts w:ascii="Times New Roman" w:hAnsi="Times New Roman" w:cs="Times New Roman"/>
          <w:noProof/>
          <w:color w:val="000000" w:themeColor="text1"/>
          <w:sz w:val="24"/>
          <w:szCs w:val="24"/>
        </w:rPr>
        <w:t xml:space="preserve">; </w:t>
      </w:r>
      <w:hyperlink w:anchor="_ENREF_63" w:tooltip="Lucas, 2018 #256" w:history="1">
        <w:r w:rsidR="00352BCC">
          <w:rPr>
            <w:rFonts w:ascii="Times New Roman" w:hAnsi="Times New Roman" w:cs="Times New Roman"/>
            <w:noProof/>
            <w:color w:val="000000" w:themeColor="text1"/>
            <w:sz w:val="24"/>
            <w:szCs w:val="24"/>
          </w:rPr>
          <w:t>Lucas et al., 2018</w:t>
        </w:r>
      </w:hyperlink>
      <w:r w:rsidR="00362540">
        <w:rPr>
          <w:rFonts w:ascii="Times New Roman" w:hAnsi="Times New Roman" w:cs="Times New Roman"/>
          <w:noProof/>
          <w:color w:val="000000" w:themeColor="text1"/>
          <w:sz w:val="24"/>
          <w:szCs w:val="24"/>
        </w:rPr>
        <w:t>)</w:t>
      </w:r>
      <w:r w:rsidR="00BA1E66">
        <w:rPr>
          <w:rFonts w:ascii="Times New Roman" w:hAnsi="Times New Roman" w:cs="Times New Roman"/>
          <w:color w:val="000000" w:themeColor="text1"/>
          <w:sz w:val="24"/>
          <w:szCs w:val="24"/>
        </w:rPr>
        <w:fldChar w:fldCharType="end"/>
      </w:r>
      <w:r w:rsidR="001D4736">
        <w:rPr>
          <w:rFonts w:ascii="Times New Roman" w:hAnsi="Times New Roman" w:cs="Times New Roman"/>
          <w:color w:val="000000" w:themeColor="text1"/>
          <w:sz w:val="24"/>
          <w:szCs w:val="24"/>
        </w:rPr>
        <w:t>. Additionally,</w:t>
      </w:r>
      <w:r w:rsidR="00A31017">
        <w:rPr>
          <w:rFonts w:ascii="Times New Roman" w:hAnsi="Times New Roman" w:cs="Times New Roman"/>
          <w:color w:val="000000" w:themeColor="text1"/>
          <w:sz w:val="24"/>
          <w:szCs w:val="24"/>
        </w:rPr>
        <w:t xml:space="preserve"> </w:t>
      </w:r>
      <w:r w:rsidR="009B4AFF">
        <w:rPr>
          <w:rFonts w:ascii="Times New Roman" w:hAnsi="Times New Roman" w:cs="Times New Roman"/>
          <w:color w:val="000000" w:themeColor="text1"/>
          <w:sz w:val="24"/>
          <w:szCs w:val="24"/>
        </w:rPr>
        <w:t>elevated circulation</w:t>
      </w:r>
      <w:r w:rsidR="00826BE1">
        <w:rPr>
          <w:rFonts w:ascii="Times New Roman" w:hAnsi="Times New Roman" w:cs="Times New Roman"/>
          <w:color w:val="000000" w:themeColor="text1"/>
          <w:sz w:val="24"/>
          <w:szCs w:val="24"/>
        </w:rPr>
        <w:t xml:space="preserve"> of </w:t>
      </w:r>
      <w:r w:rsidR="005F5429">
        <w:rPr>
          <w:rFonts w:ascii="Times New Roman" w:hAnsi="Times New Roman" w:cs="Times New Roman"/>
          <w:color w:val="000000" w:themeColor="text1"/>
          <w:sz w:val="24"/>
          <w:szCs w:val="24"/>
        </w:rPr>
        <w:t xml:space="preserve">many </w:t>
      </w:r>
      <w:r w:rsidR="000D15B3">
        <w:rPr>
          <w:rFonts w:ascii="Times New Roman" w:hAnsi="Times New Roman" w:cs="Times New Roman"/>
          <w:color w:val="000000" w:themeColor="text1"/>
          <w:sz w:val="24"/>
          <w:szCs w:val="24"/>
        </w:rPr>
        <w:t>o</w:t>
      </w:r>
      <w:r w:rsidR="00C036F0">
        <w:rPr>
          <w:rFonts w:ascii="Times New Roman" w:hAnsi="Times New Roman" w:cs="Times New Roman"/>
          <w:color w:val="000000" w:themeColor="text1"/>
          <w:sz w:val="24"/>
          <w:szCs w:val="24"/>
        </w:rPr>
        <w:t>steoblastic</w:t>
      </w:r>
      <w:r w:rsidR="00FB34C8">
        <w:rPr>
          <w:rFonts w:ascii="Times New Roman" w:hAnsi="Times New Roman" w:cs="Times New Roman"/>
          <w:color w:val="000000" w:themeColor="text1"/>
          <w:sz w:val="24"/>
          <w:szCs w:val="24"/>
        </w:rPr>
        <w:t xml:space="preserve"> formation </w:t>
      </w:r>
      <w:r w:rsidR="007B1D30">
        <w:rPr>
          <w:rFonts w:ascii="Times New Roman" w:hAnsi="Times New Roman" w:cs="Times New Roman"/>
          <w:color w:val="000000" w:themeColor="text1"/>
          <w:sz w:val="24"/>
          <w:szCs w:val="24"/>
        </w:rPr>
        <w:t>bio</w:t>
      </w:r>
      <w:r w:rsidR="00FB34C8">
        <w:rPr>
          <w:rFonts w:ascii="Times New Roman" w:hAnsi="Times New Roman" w:cs="Times New Roman"/>
          <w:color w:val="000000" w:themeColor="text1"/>
          <w:sz w:val="24"/>
          <w:szCs w:val="24"/>
        </w:rPr>
        <w:t>markers such as</w:t>
      </w:r>
      <w:r w:rsidR="00184348">
        <w:rPr>
          <w:rFonts w:ascii="Times New Roman" w:hAnsi="Times New Roman" w:cs="Times New Roman"/>
          <w:color w:val="000000" w:themeColor="text1"/>
          <w:sz w:val="24"/>
          <w:szCs w:val="24"/>
        </w:rPr>
        <w:t xml:space="preserve"> </w:t>
      </w:r>
      <w:proofErr w:type="spellStart"/>
      <w:r w:rsidR="000D15B3">
        <w:rPr>
          <w:rFonts w:ascii="Times New Roman" w:hAnsi="Times New Roman" w:cs="Times New Roman"/>
          <w:color w:val="000000" w:themeColor="text1"/>
          <w:sz w:val="24"/>
          <w:szCs w:val="24"/>
        </w:rPr>
        <w:t>p</w:t>
      </w:r>
      <w:r w:rsidR="0071481A" w:rsidRPr="0071481A">
        <w:rPr>
          <w:rFonts w:ascii="Times New Roman" w:hAnsi="Times New Roman" w:cs="Times New Roman"/>
          <w:color w:val="000000" w:themeColor="text1"/>
          <w:sz w:val="24"/>
          <w:szCs w:val="24"/>
        </w:rPr>
        <w:t>ropeptides</w:t>
      </w:r>
      <w:proofErr w:type="spellEnd"/>
      <w:r w:rsidR="0071481A" w:rsidRPr="0071481A">
        <w:rPr>
          <w:rFonts w:ascii="Times New Roman" w:hAnsi="Times New Roman" w:cs="Times New Roman"/>
          <w:color w:val="000000" w:themeColor="text1"/>
          <w:sz w:val="24"/>
          <w:szCs w:val="24"/>
        </w:rPr>
        <w:t xml:space="preserve"> of type 1 collagen</w:t>
      </w:r>
      <w:r w:rsidR="0071481A">
        <w:rPr>
          <w:rFonts w:ascii="Times New Roman" w:hAnsi="Times New Roman" w:cs="Times New Roman"/>
          <w:color w:val="000000" w:themeColor="text1"/>
          <w:sz w:val="24"/>
          <w:szCs w:val="24"/>
        </w:rPr>
        <w:t xml:space="preserve"> (P1NP), </w:t>
      </w:r>
      <w:r w:rsidR="00E636C9">
        <w:rPr>
          <w:rFonts w:ascii="Times New Roman" w:hAnsi="Times New Roman" w:cs="Times New Roman"/>
          <w:color w:val="000000" w:themeColor="text1"/>
          <w:sz w:val="24"/>
          <w:szCs w:val="24"/>
        </w:rPr>
        <w:t>hydroxyap</w:t>
      </w:r>
      <w:r w:rsidR="00577952">
        <w:rPr>
          <w:rFonts w:ascii="Times New Roman" w:hAnsi="Times New Roman" w:cs="Times New Roman"/>
          <w:color w:val="000000" w:themeColor="text1"/>
          <w:sz w:val="24"/>
          <w:szCs w:val="24"/>
        </w:rPr>
        <w:t>a</w:t>
      </w:r>
      <w:r w:rsidR="00E636C9">
        <w:rPr>
          <w:rFonts w:ascii="Times New Roman" w:hAnsi="Times New Roman" w:cs="Times New Roman"/>
          <w:color w:val="000000" w:themeColor="text1"/>
          <w:sz w:val="24"/>
          <w:szCs w:val="24"/>
        </w:rPr>
        <w:t>tit</w:t>
      </w:r>
      <w:r w:rsidR="00577952">
        <w:rPr>
          <w:rFonts w:ascii="Times New Roman" w:hAnsi="Times New Roman" w:cs="Times New Roman"/>
          <w:color w:val="000000" w:themeColor="text1"/>
          <w:sz w:val="24"/>
          <w:szCs w:val="24"/>
        </w:rPr>
        <w:t>e binding m</w:t>
      </w:r>
      <w:r w:rsidR="000D15B3">
        <w:rPr>
          <w:rFonts w:ascii="Times New Roman" w:hAnsi="Times New Roman" w:cs="Times New Roman"/>
          <w:color w:val="000000" w:themeColor="text1"/>
          <w:sz w:val="24"/>
          <w:szCs w:val="24"/>
        </w:rPr>
        <w:t xml:space="preserve">atrix proteins such as osteocalcin (OCN), and </w:t>
      </w:r>
      <w:r w:rsidR="00C036F0">
        <w:rPr>
          <w:rFonts w:ascii="Times New Roman" w:hAnsi="Times New Roman" w:cs="Times New Roman"/>
          <w:color w:val="000000" w:themeColor="text1"/>
          <w:sz w:val="24"/>
          <w:szCs w:val="24"/>
        </w:rPr>
        <w:t>decreases in osteoclastic</w:t>
      </w:r>
      <w:r w:rsidR="000E1113">
        <w:rPr>
          <w:rFonts w:ascii="Times New Roman" w:hAnsi="Times New Roman" w:cs="Times New Roman"/>
          <w:color w:val="000000" w:themeColor="text1"/>
          <w:sz w:val="24"/>
          <w:szCs w:val="24"/>
        </w:rPr>
        <w:t xml:space="preserve"> resorption markers</w:t>
      </w:r>
      <w:r w:rsidR="00FB34C8">
        <w:rPr>
          <w:rFonts w:ascii="Times New Roman" w:hAnsi="Times New Roman" w:cs="Times New Roman"/>
          <w:color w:val="000000" w:themeColor="text1"/>
          <w:sz w:val="24"/>
          <w:szCs w:val="24"/>
        </w:rPr>
        <w:t xml:space="preserve"> CTX-1</w:t>
      </w:r>
      <w:r w:rsidR="00B55959">
        <w:rPr>
          <w:rFonts w:ascii="Times New Roman" w:hAnsi="Times New Roman" w:cs="Times New Roman"/>
          <w:color w:val="000000" w:themeColor="text1"/>
          <w:sz w:val="24"/>
          <w:szCs w:val="24"/>
        </w:rPr>
        <w:t>,</w:t>
      </w:r>
      <w:r w:rsidR="00FB34C8">
        <w:rPr>
          <w:rFonts w:ascii="Times New Roman" w:hAnsi="Times New Roman" w:cs="Times New Roman"/>
          <w:color w:val="000000" w:themeColor="text1"/>
          <w:sz w:val="24"/>
          <w:szCs w:val="24"/>
        </w:rPr>
        <w:t xml:space="preserve"> </w:t>
      </w:r>
      <w:r w:rsidR="00B55959">
        <w:rPr>
          <w:rFonts w:ascii="Times New Roman" w:hAnsi="Times New Roman" w:cs="Times New Roman"/>
          <w:color w:val="000000" w:themeColor="text1"/>
          <w:sz w:val="24"/>
          <w:szCs w:val="24"/>
        </w:rPr>
        <w:t>c</w:t>
      </w:r>
      <w:r w:rsidR="00B55959" w:rsidRPr="00B55959">
        <w:rPr>
          <w:rFonts w:ascii="Times New Roman" w:hAnsi="Times New Roman" w:cs="Times New Roman"/>
          <w:color w:val="000000" w:themeColor="text1"/>
          <w:sz w:val="24"/>
          <w:szCs w:val="24"/>
        </w:rPr>
        <w:t xml:space="preserve">arboxy </w:t>
      </w:r>
      <w:r w:rsidR="00B55959">
        <w:rPr>
          <w:rFonts w:ascii="Times New Roman" w:hAnsi="Times New Roman" w:cs="Times New Roman"/>
          <w:color w:val="000000" w:themeColor="text1"/>
          <w:sz w:val="24"/>
          <w:szCs w:val="24"/>
        </w:rPr>
        <w:t>t</w:t>
      </w:r>
      <w:r w:rsidR="00B55959" w:rsidRPr="00B55959">
        <w:rPr>
          <w:rFonts w:ascii="Times New Roman" w:hAnsi="Times New Roman" w:cs="Times New Roman"/>
          <w:color w:val="000000" w:themeColor="text1"/>
          <w:sz w:val="24"/>
          <w:szCs w:val="24"/>
        </w:rPr>
        <w:t xml:space="preserve">erminal </w:t>
      </w:r>
      <w:r w:rsidR="00B55959">
        <w:rPr>
          <w:rFonts w:ascii="Times New Roman" w:hAnsi="Times New Roman" w:cs="Times New Roman"/>
          <w:color w:val="000000" w:themeColor="text1"/>
          <w:sz w:val="24"/>
          <w:szCs w:val="24"/>
        </w:rPr>
        <w:t>c</w:t>
      </w:r>
      <w:r w:rsidR="00B55959" w:rsidRPr="00B55959">
        <w:rPr>
          <w:rFonts w:ascii="Times New Roman" w:hAnsi="Times New Roman" w:cs="Times New Roman"/>
          <w:color w:val="000000" w:themeColor="text1"/>
          <w:sz w:val="24"/>
          <w:szCs w:val="24"/>
        </w:rPr>
        <w:t xml:space="preserve">rosslinked </w:t>
      </w:r>
      <w:r w:rsidR="00FB34C8">
        <w:rPr>
          <w:rFonts w:ascii="Times New Roman" w:hAnsi="Times New Roman" w:cs="Times New Roman"/>
          <w:color w:val="000000" w:themeColor="text1"/>
          <w:sz w:val="24"/>
          <w:szCs w:val="24"/>
        </w:rPr>
        <w:t>t</w:t>
      </w:r>
      <w:r w:rsidR="00FB34C8" w:rsidRPr="00FB34C8">
        <w:rPr>
          <w:rFonts w:ascii="Times New Roman" w:hAnsi="Times New Roman" w:cs="Times New Roman"/>
          <w:color w:val="000000" w:themeColor="text1"/>
          <w:sz w:val="24"/>
          <w:szCs w:val="24"/>
        </w:rPr>
        <w:t>elopeptides of type 1 collagen</w:t>
      </w:r>
      <w:r w:rsidR="00FB34C8">
        <w:rPr>
          <w:rFonts w:ascii="Times New Roman" w:hAnsi="Times New Roman" w:cs="Times New Roman"/>
          <w:color w:val="000000" w:themeColor="text1"/>
          <w:sz w:val="24"/>
          <w:szCs w:val="24"/>
        </w:rPr>
        <w:t>, as well as</w:t>
      </w:r>
      <w:r w:rsidR="00BA1528">
        <w:rPr>
          <w:rFonts w:ascii="Times New Roman" w:hAnsi="Times New Roman" w:cs="Times New Roman"/>
          <w:color w:val="000000" w:themeColor="text1"/>
          <w:sz w:val="24"/>
          <w:szCs w:val="24"/>
        </w:rPr>
        <w:t xml:space="preserve"> </w:t>
      </w:r>
      <w:r w:rsidR="00F65428">
        <w:rPr>
          <w:rFonts w:ascii="Times New Roman" w:hAnsi="Times New Roman" w:cs="Times New Roman"/>
          <w:color w:val="000000" w:themeColor="text1"/>
          <w:sz w:val="24"/>
          <w:szCs w:val="24"/>
        </w:rPr>
        <w:t xml:space="preserve">histological </w:t>
      </w:r>
      <w:r w:rsidR="00BA1528">
        <w:rPr>
          <w:rFonts w:ascii="Times New Roman" w:hAnsi="Times New Roman" w:cs="Times New Roman"/>
          <w:color w:val="000000" w:themeColor="text1"/>
          <w:sz w:val="24"/>
          <w:szCs w:val="24"/>
        </w:rPr>
        <w:t>TRAP,</w:t>
      </w:r>
      <w:r w:rsidR="00FB34C8">
        <w:rPr>
          <w:rFonts w:ascii="Times New Roman" w:hAnsi="Times New Roman" w:cs="Times New Roman"/>
          <w:color w:val="000000" w:themeColor="text1"/>
          <w:sz w:val="24"/>
          <w:szCs w:val="24"/>
        </w:rPr>
        <w:t xml:space="preserve"> </w:t>
      </w:r>
      <w:r w:rsidR="00BA1528">
        <w:rPr>
          <w:rFonts w:ascii="Times New Roman" w:hAnsi="Times New Roman" w:cs="Times New Roman"/>
          <w:color w:val="000000" w:themeColor="text1"/>
          <w:sz w:val="24"/>
          <w:szCs w:val="24"/>
        </w:rPr>
        <w:t>t</w:t>
      </w:r>
      <w:r w:rsidR="00BA1528" w:rsidRPr="00BA1528">
        <w:rPr>
          <w:rFonts w:ascii="Times New Roman" w:hAnsi="Times New Roman" w:cs="Times New Roman"/>
          <w:color w:val="000000" w:themeColor="text1"/>
          <w:sz w:val="24"/>
          <w:szCs w:val="24"/>
        </w:rPr>
        <w:t>artrate-resistant acid phosphatase</w:t>
      </w:r>
      <w:r w:rsidR="00F65428">
        <w:rPr>
          <w:rFonts w:ascii="Times New Roman" w:hAnsi="Times New Roman" w:cs="Times New Roman"/>
          <w:color w:val="000000" w:themeColor="text1"/>
          <w:sz w:val="24"/>
          <w:szCs w:val="24"/>
        </w:rPr>
        <w:t xml:space="preserve">, staining of osteoclasts </w:t>
      </w:r>
      <w:r w:rsidR="00874651">
        <w:rPr>
          <w:rFonts w:ascii="Times New Roman" w:hAnsi="Times New Roman" w:cs="Times New Roman"/>
          <w:color w:val="000000" w:themeColor="text1"/>
          <w:sz w:val="24"/>
          <w:szCs w:val="24"/>
        </w:rPr>
        <w:t xml:space="preserve">were found </w:t>
      </w:r>
      <w:r w:rsidR="00201756">
        <w:rPr>
          <w:rFonts w:ascii="Times New Roman" w:hAnsi="Times New Roman" w:cs="Times New Roman"/>
          <w:color w:val="000000" w:themeColor="text1"/>
          <w:sz w:val="24"/>
          <w:szCs w:val="24"/>
        </w:rPr>
        <w:t xml:space="preserve">in this association </w:t>
      </w:r>
      <w:r w:rsidR="00BA1528">
        <w:rPr>
          <w:rFonts w:ascii="Times New Roman" w:hAnsi="Times New Roman" w:cs="Times New Roman"/>
          <w:color w:val="000000" w:themeColor="text1"/>
          <w:sz w:val="24"/>
          <w:szCs w:val="24"/>
        </w:rPr>
        <w:fldChar w:fldCharType="begin">
          <w:fldData xml:space="preserve">PEVuZE5vdGU+PENpdGU+PEF1dGhvcj5ZYW48L0F1dGhvcj48WWVhcj4yMDE2PC9ZZWFyPjxSZWNO
dW0+MjQ0PC9SZWNOdW0+PERpc3BsYXlUZXh0PihZYW4gZXQgYWwuLCAyMDE2OyBMdWNhcyBldCBh
bC4sIDIwMTgpPC9EaXNwbGF5VGV4dD48cmVjb3JkPjxyZWMtbnVtYmVyPjI0NDwvcmVjLW51bWJl
cj48Zm9yZWlnbi1rZXlzPjxrZXkgYXBwPSJFTiIgZGItaWQ9ImFkeHpycHp4bnJwd2R2ZXp0cDd2
OXR2d3NhYXB3ejVhZGU5dyIgdGltZXN0YW1wPSIxNTQ0MzAyMjk5Ij4yNDQ8L2tleT48L2ZvcmVp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BA1528">
        <w:rPr>
          <w:rFonts w:ascii="Times New Roman" w:hAnsi="Times New Roman" w:cs="Times New Roman"/>
          <w:color w:val="000000" w:themeColor="text1"/>
          <w:sz w:val="24"/>
          <w:szCs w:val="24"/>
        </w:rPr>
        <w:instrText xml:space="preserve"> ADDIN EN.CITE </w:instrText>
      </w:r>
      <w:r w:rsidR="00BA1528">
        <w:rPr>
          <w:rFonts w:ascii="Times New Roman" w:hAnsi="Times New Roman" w:cs="Times New Roman"/>
          <w:color w:val="000000" w:themeColor="text1"/>
          <w:sz w:val="24"/>
          <w:szCs w:val="24"/>
        </w:rPr>
        <w:fldChar w:fldCharType="begin">
          <w:fldData xml:space="preserve">PEVuZE5vdGU+PENpdGU+PEF1dGhvcj5ZYW48L0F1dGhvcj48WWVhcj4yMDE2PC9ZZWFyPjxSZWNO
dW0+MjQ0PC9SZWNOdW0+PERpc3BsYXlUZXh0PihZYW4gZXQgYWwuLCAyMDE2OyBMdWNhcyBldCBh
bC4sIDIwMTgpPC9EaXNwbGF5VGV4dD48cmVjb3JkPjxyZWMtbnVtYmVyPjI0NDwvcmVjLW51bWJl
cj48Zm9yZWlnbi1rZXlzPjxrZXkgYXBwPSJFTiIgZGItaWQ9ImFkeHpycHp4bnJwd2R2ZXp0cDd2
OXR2d3NhYXB3ejVhZGU5dyIgdGltZXN0YW1wPSIxNTQ0MzAyMjk5Ij4yNDQ8L2tleT48L2ZvcmVp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BA1528">
        <w:rPr>
          <w:rFonts w:ascii="Times New Roman" w:hAnsi="Times New Roman" w:cs="Times New Roman"/>
          <w:color w:val="000000" w:themeColor="text1"/>
          <w:sz w:val="24"/>
          <w:szCs w:val="24"/>
        </w:rPr>
        <w:instrText xml:space="preserve"> ADDIN EN.CITE.DATA </w:instrText>
      </w:r>
      <w:r w:rsidR="00BA1528">
        <w:rPr>
          <w:rFonts w:ascii="Times New Roman" w:hAnsi="Times New Roman" w:cs="Times New Roman"/>
          <w:color w:val="000000" w:themeColor="text1"/>
          <w:sz w:val="24"/>
          <w:szCs w:val="24"/>
        </w:rPr>
      </w:r>
      <w:r w:rsidR="00BA1528">
        <w:rPr>
          <w:rFonts w:ascii="Times New Roman" w:hAnsi="Times New Roman" w:cs="Times New Roman"/>
          <w:color w:val="000000" w:themeColor="text1"/>
          <w:sz w:val="24"/>
          <w:szCs w:val="24"/>
        </w:rPr>
        <w:fldChar w:fldCharType="end"/>
      </w:r>
      <w:r w:rsidR="00BA1528">
        <w:rPr>
          <w:rFonts w:ascii="Times New Roman" w:hAnsi="Times New Roman" w:cs="Times New Roman"/>
          <w:color w:val="000000" w:themeColor="text1"/>
          <w:sz w:val="24"/>
          <w:szCs w:val="24"/>
        </w:rPr>
      </w:r>
      <w:r w:rsidR="00BA1528">
        <w:rPr>
          <w:rFonts w:ascii="Times New Roman" w:hAnsi="Times New Roman" w:cs="Times New Roman"/>
          <w:color w:val="000000" w:themeColor="text1"/>
          <w:sz w:val="24"/>
          <w:szCs w:val="24"/>
        </w:rPr>
        <w:fldChar w:fldCharType="separate"/>
      </w:r>
      <w:r w:rsidR="00BA1528">
        <w:rPr>
          <w:rFonts w:ascii="Times New Roman" w:hAnsi="Times New Roman" w:cs="Times New Roman"/>
          <w:noProof/>
          <w:color w:val="000000" w:themeColor="text1"/>
          <w:sz w:val="24"/>
          <w:szCs w:val="24"/>
        </w:rPr>
        <w:t>(</w:t>
      </w:r>
      <w:hyperlink w:anchor="_ENREF_110" w:tooltip="Yan, 2016 #244" w:history="1">
        <w:r w:rsidR="00352BCC">
          <w:rPr>
            <w:rFonts w:ascii="Times New Roman" w:hAnsi="Times New Roman" w:cs="Times New Roman"/>
            <w:noProof/>
            <w:color w:val="000000" w:themeColor="text1"/>
            <w:sz w:val="24"/>
            <w:szCs w:val="24"/>
          </w:rPr>
          <w:t>Yan et al., 2016</w:t>
        </w:r>
      </w:hyperlink>
      <w:r w:rsidR="00BA1528">
        <w:rPr>
          <w:rFonts w:ascii="Times New Roman" w:hAnsi="Times New Roman" w:cs="Times New Roman"/>
          <w:noProof/>
          <w:color w:val="000000" w:themeColor="text1"/>
          <w:sz w:val="24"/>
          <w:szCs w:val="24"/>
        </w:rPr>
        <w:t xml:space="preserve">; </w:t>
      </w:r>
      <w:hyperlink w:anchor="_ENREF_63" w:tooltip="Lucas, 2018 #256" w:history="1">
        <w:r w:rsidR="00352BCC">
          <w:rPr>
            <w:rFonts w:ascii="Times New Roman" w:hAnsi="Times New Roman" w:cs="Times New Roman"/>
            <w:noProof/>
            <w:color w:val="000000" w:themeColor="text1"/>
            <w:sz w:val="24"/>
            <w:szCs w:val="24"/>
          </w:rPr>
          <w:t>Lucas et al., 2018</w:t>
        </w:r>
      </w:hyperlink>
      <w:r w:rsidR="00BA1528">
        <w:rPr>
          <w:rFonts w:ascii="Times New Roman" w:hAnsi="Times New Roman" w:cs="Times New Roman"/>
          <w:noProof/>
          <w:color w:val="000000" w:themeColor="text1"/>
          <w:sz w:val="24"/>
          <w:szCs w:val="24"/>
        </w:rPr>
        <w:t>)</w:t>
      </w:r>
      <w:r w:rsidR="00BA1528">
        <w:rPr>
          <w:rFonts w:ascii="Times New Roman" w:hAnsi="Times New Roman" w:cs="Times New Roman"/>
          <w:color w:val="000000" w:themeColor="text1"/>
          <w:sz w:val="24"/>
          <w:szCs w:val="24"/>
        </w:rPr>
        <w:fldChar w:fldCharType="end"/>
      </w:r>
      <w:r w:rsidR="007B1D30">
        <w:rPr>
          <w:rFonts w:ascii="Times New Roman" w:hAnsi="Times New Roman" w:cs="Times New Roman"/>
          <w:color w:val="000000" w:themeColor="text1"/>
          <w:sz w:val="24"/>
          <w:szCs w:val="24"/>
        </w:rPr>
        <w:t xml:space="preserve">. </w:t>
      </w:r>
      <w:r w:rsidR="0098729A">
        <w:rPr>
          <w:rFonts w:ascii="Times New Roman" w:hAnsi="Times New Roman" w:cs="Times New Roman"/>
          <w:color w:val="000000" w:themeColor="text1"/>
          <w:sz w:val="24"/>
          <w:szCs w:val="24"/>
        </w:rPr>
        <w:t>While no histological changes when assessed for OCN and TRAP were observed</w:t>
      </w:r>
      <w:r w:rsidR="00FA6BE2">
        <w:rPr>
          <w:rFonts w:ascii="Times New Roman" w:hAnsi="Times New Roman" w:cs="Times New Roman"/>
          <w:color w:val="000000" w:themeColor="text1"/>
          <w:sz w:val="24"/>
          <w:szCs w:val="24"/>
        </w:rPr>
        <w:t xml:space="preserve"> </w:t>
      </w:r>
      <w:r w:rsidR="008B0A51" w:rsidRPr="00152A80">
        <w:rPr>
          <w:rFonts w:ascii="Times New Roman" w:hAnsi="Times New Roman" w:cs="Times New Roman"/>
          <w:b/>
          <w:bCs/>
          <w:color w:val="FF0000"/>
          <w:sz w:val="24"/>
          <w:szCs w:val="24"/>
        </w:rPr>
        <w:t>(CITE</w:t>
      </w:r>
      <w:r w:rsidR="008B0A51">
        <w:rPr>
          <w:rFonts w:ascii="Times New Roman" w:hAnsi="Times New Roman" w:cs="Times New Roman"/>
          <w:b/>
          <w:bCs/>
          <w:color w:val="FF0000"/>
          <w:sz w:val="24"/>
          <w:szCs w:val="24"/>
        </w:rPr>
        <w:t xml:space="preserve"> RR5 primary</w:t>
      </w:r>
      <w:r w:rsidR="008B0A51" w:rsidRPr="00152A80">
        <w:rPr>
          <w:rFonts w:ascii="Times New Roman" w:hAnsi="Times New Roman" w:cs="Times New Roman"/>
          <w:b/>
          <w:bCs/>
          <w:color w:val="FF0000"/>
          <w:sz w:val="24"/>
          <w:szCs w:val="24"/>
        </w:rPr>
        <w:t xml:space="preserve"> </w:t>
      </w:r>
      <w:proofErr w:type="spellStart"/>
      <w:proofErr w:type="gramStart"/>
      <w:r w:rsidR="008B0A51" w:rsidRPr="00152A80">
        <w:rPr>
          <w:rFonts w:ascii="Times New Roman" w:hAnsi="Times New Roman" w:cs="Times New Roman"/>
          <w:b/>
          <w:bCs/>
          <w:color w:val="FF0000"/>
          <w:sz w:val="24"/>
          <w:szCs w:val="24"/>
        </w:rPr>
        <w:t>Ting,Kwak</w:t>
      </w:r>
      <w:proofErr w:type="gramEnd"/>
      <w:r w:rsidR="008B0A51" w:rsidRPr="00152A80">
        <w:rPr>
          <w:rFonts w:ascii="Times New Roman" w:hAnsi="Times New Roman" w:cs="Times New Roman"/>
          <w:b/>
          <w:bCs/>
          <w:color w:val="FF0000"/>
          <w:sz w:val="24"/>
          <w:szCs w:val="24"/>
        </w:rPr>
        <w:t>,Soo</w:t>
      </w:r>
      <w:proofErr w:type="spellEnd"/>
      <w:r w:rsidR="008B0A51" w:rsidRPr="00152A80">
        <w:rPr>
          <w:rFonts w:ascii="Times New Roman" w:hAnsi="Times New Roman" w:cs="Times New Roman"/>
          <w:b/>
          <w:bCs/>
          <w:color w:val="FF0000"/>
          <w:sz w:val="24"/>
          <w:szCs w:val="24"/>
        </w:rPr>
        <w:t xml:space="preserve"> pape</w:t>
      </w:r>
      <w:r w:rsidR="008B0A51">
        <w:rPr>
          <w:rFonts w:ascii="Times New Roman" w:hAnsi="Times New Roman" w:cs="Times New Roman"/>
          <w:b/>
          <w:bCs/>
          <w:color w:val="FF0000"/>
          <w:sz w:val="24"/>
          <w:szCs w:val="24"/>
        </w:rPr>
        <w:t>r</w:t>
      </w:r>
      <w:r w:rsidR="008B0A51" w:rsidRPr="00152A80">
        <w:rPr>
          <w:rFonts w:ascii="Times New Roman" w:hAnsi="Times New Roman" w:cs="Times New Roman"/>
          <w:b/>
          <w:bCs/>
          <w:color w:val="FF0000"/>
          <w:sz w:val="24"/>
          <w:szCs w:val="24"/>
        </w:rPr>
        <w:t>)</w:t>
      </w:r>
      <w:r w:rsidR="008B0A51">
        <w:rPr>
          <w:rFonts w:ascii="Times New Roman" w:hAnsi="Times New Roman" w:cs="Times New Roman"/>
          <w:b/>
          <w:bCs/>
          <w:color w:val="FF0000"/>
          <w:sz w:val="24"/>
          <w:szCs w:val="24"/>
        </w:rPr>
        <w:t xml:space="preserve"> </w:t>
      </w:r>
      <w:r w:rsidR="0098729A">
        <w:rPr>
          <w:rFonts w:ascii="Times New Roman" w:hAnsi="Times New Roman" w:cs="Times New Roman"/>
          <w:color w:val="000000" w:themeColor="text1"/>
          <w:sz w:val="24"/>
          <w:szCs w:val="24"/>
        </w:rPr>
        <w:t>elevated serum changes for OCN and TRAP5b were detected when comparing ISS to ISS_G (Figure 5A)</w:t>
      </w:r>
      <w:r w:rsidR="007C08DD">
        <w:rPr>
          <w:rFonts w:ascii="Times New Roman" w:hAnsi="Times New Roman" w:cs="Times New Roman"/>
          <w:color w:val="000000" w:themeColor="text1"/>
          <w:sz w:val="24"/>
          <w:szCs w:val="24"/>
        </w:rPr>
        <w:t xml:space="preserve">, albeit </w:t>
      </w:r>
      <w:r w:rsidR="007D0C62">
        <w:rPr>
          <w:rFonts w:ascii="Times New Roman" w:hAnsi="Times New Roman" w:cs="Times New Roman"/>
          <w:color w:val="000000" w:themeColor="text1"/>
          <w:sz w:val="24"/>
          <w:szCs w:val="24"/>
        </w:rPr>
        <w:t xml:space="preserve">P1NP </w:t>
      </w:r>
      <w:r w:rsidR="00CF3B0C">
        <w:rPr>
          <w:rFonts w:ascii="Times New Roman" w:hAnsi="Times New Roman" w:cs="Times New Roman"/>
          <w:color w:val="000000" w:themeColor="text1"/>
          <w:sz w:val="24"/>
          <w:szCs w:val="24"/>
        </w:rPr>
        <w:t xml:space="preserve">abundance </w:t>
      </w:r>
      <w:r>
        <w:rPr>
          <w:rFonts w:ascii="Times New Roman" w:hAnsi="Times New Roman" w:cs="Times New Roman"/>
          <w:color w:val="000000" w:themeColor="text1"/>
          <w:sz w:val="24"/>
          <w:szCs w:val="24"/>
        </w:rPr>
        <w:t xml:space="preserve">were </w:t>
      </w:r>
      <w:r w:rsidR="00950CC0">
        <w:rPr>
          <w:rFonts w:ascii="Times New Roman" w:hAnsi="Times New Roman" w:cs="Times New Roman"/>
          <w:color w:val="000000" w:themeColor="text1"/>
          <w:sz w:val="24"/>
          <w:szCs w:val="24"/>
        </w:rPr>
        <w:t>not</w:t>
      </w:r>
      <w:ins w:id="14" w:author="Kristopher A Kerns" w:date="2021-05-03T11:10:00Z">
        <w:r>
          <w:rPr>
            <w:rFonts w:ascii="Times New Roman" w:hAnsi="Times New Roman" w:cs="Times New Roman"/>
            <w:color w:val="000000" w:themeColor="text1"/>
            <w:sz w:val="24"/>
            <w:szCs w:val="24"/>
          </w:rPr>
          <w:t xml:space="preserve"> </w:t>
        </w:r>
      </w:ins>
      <w:r w:rsidR="00950CC0">
        <w:rPr>
          <w:rFonts w:ascii="Times New Roman" w:hAnsi="Times New Roman" w:cs="Times New Roman"/>
          <w:color w:val="000000" w:themeColor="text1"/>
          <w:sz w:val="24"/>
          <w:szCs w:val="24"/>
        </w:rPr>
        <w:t>significant</w:t>
      </w:r>
      <w:r w:rsidR="00AB32FD">
        <w:rPr>
          <w:rFonts w:ascii="Times New Roman" w:hAnsi="Times New Roman" w:cs="Times New Roman"/>
          <w:color w:val="000000" w:themeColor="text1"/>
          <w:sz w:val="24"/>
          <w:szCs w:val="24"/>
        </w:rPr>
        <w:t>ly different statistically</w:t>
      </w:r>
      <w:r w:rsidR="007C08DD">
        <w:rPr>
          <w:rFonts w:ascii="Times New Roman" w:hAnsi="Times New Roman" w:cs="Times New Roman"/>
          <w:color w:val="000000" w:themeColor="text1"/>
          <w:sz w:val="24"/>
          <w:szCs w:val="24"/>
        </w:rPr>
        <w:t>. W</w:t>
      </w:r>
      <w:r w:rsidR="00E3686F">
        <w:rPr>
          <w:rFonts w:ascii="Times New Roman" w:hAnsi="Times New Roman" w:cs="Times New Roman"/>
          <w:color w:val="000000" w:themeColor="text1"/>
          <w:sz w:val="24"/>
          <w:szCs w:val="24"/>
        </w:rPr>
        <w:t>hen evaluating whether these bone biomarkers</w:t>
      </w:r>
      <w:r w:rsidR="007F0967">
        <w:rPr>
          <w:rFonts w:ascii="Times New Roman" w:hAnsi="Times New Roman" w:cs="Times New Roman"/>
          <w:color w:val="000000" w:themeColor="text1"/>
          <w:sz w:val="24"/>
          <w:szCs w:val="24"/>
        </w:rPr>
        <w:t>, OCN and P1NP,</w:t>
      </w:r>
      <w:r w:rsidR="001338A8">
        <w:rPr>
          <w:rFonts w:ascii="Times New Roman" w:hAnsi="Times New Roman" w:cs="Times New Roman"/>
          <w:color w:val="000000" w:themeColor="text1"/>
          <w:sz w:val="24"/>
          <w:szCs w:val="24"/>
        </w:rPr>
        <w:t xml:space="preserve"> </w:t>
      </w:r>
      <w:r w:rsidR="00580852">
        <w:rPr>
          <w:rFonts w:ascii="Times New Roman" w:hAnsi="Times New Roman" w:cs="Times New Roman"/>
          <w:color w:val="000000" w:themeColor="text1"/>
          <w:sz w:val="24"/>
          <w:szCs w:val="24"/>
        </w:rPr>
        <w:t>were</w:t>
      </w:r>
      <w:r w:rsidR="001338A8">
        <w:rPr>
          <w:rFonts w:ascii="Times New Roman" w:hAnsi="Times New Roman" w:cs="Times New Roman"/>
          <w:color w:val="000000" w:themeColor="text1"/>
          <w:sz w:val="24"/>
          <w:szCs w:val="24"/>
        </w:rPr>
        <w:t xml:space="preserve"> </w:t>
      </w:r>
      <w:r w:rsidR="00E3686F">
        <w:rPr>
          <w:rFonts w:ascii="Times New Roman" w:hAnsi="Times New Roman" w:cs="Times New Roman"/>
          <w:color w:val="000000" w:themeColor="text1"/>
          <w:sz w:val="24"/>
          <w:szCs w:val="24"/>
        </w:rPr>
        <w:t>correlated with the</w:t>
      </w:r>
      <w:r w:rsidR="00A45137">
        <w:rPr>
          <w:rFonts w:ascii="Times New Roman" w:hAnsi="Times New Roman" w:cs="Times New Roman"/>
          <w:color w:val="000000" w:themeColor="text1"/>
          <w:sz w:val="24"/>
          <w:szCs w:val="24"/>
        </w:rPr>
        <w:t xml:space="preserve"> abundance of acetic acid, propionic acid, and butyric acid</w:t>
      </w:r>
      <w:r w:rsidR="00C452B2">
        <w:rPr>
          <w:rFonts w:ascii="Times New Roman" w:hAnsi="Times New Roman" w:cs="Times New Roman"/>
          <w:color w:val="000000" w:themeColor="text1"/>
          <w:sz w:val="24"/>
          <w:szCs w:val="24"/>
        </w:rPr>
        <w:t>,</w:t>
      </w:r>
      <w:r w:rsidR="00584D0E">
        <w:rPr>
          <w:rFonts w:ascii="Times New Roman" w:hAnsi="Times New Roman" w:cs="Times New Roman"/>
          <w:color w:val="000000" w:themeColor="text1"/>
          <w:sz w:val="24"/>
          <w:szCs w:val="24"/>
        </w:rPr>
        <w:t xml:space="preserve"> </w:t>
      </w:r>
      <w:r w:rsidR="000B3767">
        <w:rPr>
          <w:rFonts w:ascii="Times New Roman" w:hAnsi="Times New Roman" w:cs="Times New Roman"/>
          <w:color w:val="000000" w:themeColor="text1"/>
          <w:sz w:val="24"/>
          <w:szCs w:val="24"/>
        </w:rPr>
        <w:t xml:space="preserve">between the ISS and ISS_G groups, </w:t>
      </w:r>
      <w:r w:rsidR="00C452B2">
        <w:rPr>
          <w:rFonts w:ascii="Times New Roman" w:hAnsi="Times New Roman" w:cs="Times New Roman"/>
          <w:color w:val="000000" w:themeColor="text1"/>
          <w:sz w:val="24"/>
          <w:szCs w:val="24"/>
        </w:rPr>
        <w:t>no</w:t>
      </w:r>
      <w:r w:rsidR="000B3767">
        <w:rPr>
          <w:rFonts w:ascii="Times New Roman" w:hAnsi="Times New Roman" w:cs="Times New Roman"/>
          <w:color w:val="000000" w:themeColor="text1"/>
          <w:sz w:val="24"/>
          <w:szCs w:val="24"/>
        </w:rPr>
        <w:t xml:space="preserve"> differential</w:t>
      </w:r>
      <w:r w:rsidR="00C452B2">
        <w:rPr>
          <w:rFonts w:ascii="Times New Roman" w:hAnsi="Times New Roman" w:cs="Times New Roman"/>
          <w:color w:val="000000" w:themeColor="text1"/>
          <w:sz w:val="24"/>
          <w:szCs w:val="24"/>
        </w:rPr>
        <w:t xml:space="preserve"> abundance</w:t>
      </w:r>
      <w:r w:rsidR="000B3767">
        <w:rPr>
          <w:rFonts w:ascii="Times New Roman" w:hAnsi="Times New Roman" w:cs="Times New Roman"/>
          <w:color w:val="000000" w:themeColor="text1"/>
          <w:sz w:val="24"/>
          <w:szCs w:val="24"/>
        </w:rPr>
        <w:t>s</w:t>
      </w:r>
      <w:r w:rsidR="00C452B2">
        <w:rPr>
          <w:rFonts w:ascii="Times New Roman" w:hAnsi="Times New Roman" w:cs="Times New Roman"/>
          <w:color w:val="000000" w:themeColor="text1"/>
          <w:sz w:val="24"/>
          <w:szCs w:val="24"/>
        </w:rPr>
        <w:t xml:space="preserve"> were detected</w:t>
      </w:r>
      <w:r w:rsidR="000B3767">
        <w:rPr>
          <w:rFonts w:ascii="Times New Roman" w:hAnsi="Times New Roman" w:cs="Times New Roman"/>
          <w:color w:val="000000" w:themeColor="text1"/>
          <w:sz w:val="24"/>
          <w:szCs w:val="24"/>
        </w:rPr>
        <w:t xml:space="preserve"> (Figure 5B)</w:t>
      </w:r>
      <w:r w:rsidR="00A45137">
        <w:rPr>
          <w:rFonts w:ascii="Times New Roman" w:hAnsi="Times New Roman" w:cs="Times New Roman"/>
          <w:color w:val="000000" w:themeColor="text1"/>
          <w:sz w:val="24"/>
          <w:szCs w:val="24"/>
        </w:rPr>
        <w:t xml:space="preserve">. </w:t>
      </w:r>
      <w:r w:rsidR="005C3A5A">
        <w:rPr>
          <w:rFonts w:ascii="Times New Roman" w:hAnsi="Times New Roman" w:cs="Times New Roman"/>
          <w:color w:val="000000" w:themeColor="text1"/>
          <w:sz w:val="24"/>
          <w:szCs w:val="24"/>
        </w:rPr>
        <w:t xml:space="preserve">Intriguingly, </w:t>
      </w:r>
      <w:r w:rsidR="00A45137">
        <w:rPr>
          <w:rFonts w:ascii="Times New Roman" w:hAnsi="Times New Roman" w:cs="Times New Roman"/>
          <w:color w:val="000000" w:themeColor="text1"/>
          <w:sz w:val="24"/>
          <w:szCs w:val="24"/>
        </w:rPr>
        <w:t xml:space="preserve">statistically significant increases in abundance of lactic and malic acid </w:t>
      </w:r>
      <w:r w:rsidR="009030F6">
        <w:rPr>
          <w:rFonts w:ascii="Times New Roman" w:hAnsi="Times New Roman" w:cs="Times New Roman"/>
          <w:color w:val="000000" w:themeColor="text1"/>
          <w:sz w:val="24"/>
          <w:szCs w:val="24"/>
        </w:rPr>
        <w:t xml:space="preserve">were </w:t>
      </w:r>
      <w:r w:rsidR="00556E20">
        <w:rPr>
          <w:rFonts w:ascii="Times New Roman" w:hAnsi="Times New Roman" w:cs="Times New Roman"/>
          <w:color w:val="000000" w:themeColor="text1"/>
          <w:sz w:val="24"/>
          <w:szCs w:val="24"/>
        </w:rPr>
        <w:t xml:space="preserve">associated with microgravity exposure </w:t>
      </w:r>
      <w:r w:rsidR="00AC706B">
        <w:rPr>
          <w:rFonts w:ascii="Times New Roman" w:hAnsi="Times New Roman" w:cs="Times New Roman"/>
          <w:color w:val="000000" w:themeColor="text1"/>
          <w:sz w:val="24"/>
          <w:szCs w:val="24"/>
        </w:rPr>
        <w:t>(Figure 5</w:t>
      </w:r>
      <w:r w:rsidR="00740656">
        <w:rPr>
          <w:rFonts w:ascii="Times New Roman" w:hAnsi="Times New Roman" w:cs="Times New Roman"/>
          <w:color w:val="000000" w:themeColor="text1"/>
          <w:sz w:val="24"/>
          <w:szCs w:val="24"/>
        </w:rPr>
        <w:t>B</w:t>
      </w:r>
      <w:r w:rsidR="00C47E1D">
        <w:rPr>
          <w:rFonts w:ascii="Times New Roman" w:hAnsi="Times New Roman" w:cs="Times New Roman"/>
          <w:color w:val="000000" w:themeColor="text1"/>
          <w:sz w:val="24"/>
          <w:szCs w:val="24"/>
        </w:rPr>
        <w:t>, Table S12</w:t>
      </w:r>
      <w:r w:rsidR="00AC706B">
        <w:rPr>
          <w:rFonts w:ascii="Times New Roman" w:hAnsi="Times New Roman" w:cs="Times New Roman"/>
          <w:color w:val="000000" w:themeColor="text1"/>
          <w:sz w:val="24"/>
          <w:szCs w:val="24"/>
        </w:rPr>
        <w:t xml:space="preserve">) </w:t>
      </w:r>
      <w:r w:rsidR="00556E20">
        <w:rPr>
          <w:rFonts w:ascii="Times New Roman" w:hAnsi="Times New Roman" w:cs="Times New Roman"/>
          <w:color w:val="000000" w:themeColor="text1"/>
          <w:sz w:val="24"/>
          <w:szCs w:val="24"/>
        </w:rPr>
        <w:t xml:space="preserve">as demonstrated </w:t>
      </w:r>
      <w:r w:rsidR="00AB32FD">
        <w:rPr>
          <w:rFonts w:ascii="Times New Roman" w:hAnsi="Times New Roman" w:cs="Times New Roman"/>
          <w:color w:val="000000" w:themeColor="text1"/>
          <w:sz w:val="24"/>
          <w:szCs w:val="24"/>
        </w:rPr>
        <w:t xml:space="preserve">in the most recent </w:t>
      </w:r>
      <w:r w:rsidR="008D4302">
        <w:rPr>
          <w:rFonts w:ascii="Times New Roman" w:hAnsi="Times New Roman" w:cs="Times New Roman"/>
          <w:color w:val="000000" w:themeColor="text1"/>
          <w:sz w:val="24"/>
          <w:szCs w:val="24"/>
        </w:rPr>
        <w:t xml:space="preserve">NASA Twin Study </w:t>
      </w:r>
      <w:r w:rsidR="008D4302">
        <w:rPr>
          <w:rFonts w:ascii="Times New Roman" w:hAnsi="Times New Roman" w:cs="Times New Roman"/>
          <w:color w:val="000000" w:themeColor="text1"/>
          <w:sz w:val="24"/>
          <w:szCs w:val="24"/>
        </w:rPr>
        <w:fldChar w:fldCharType="begin"/>
      </w:r>
      <w:r w:rsidR="008D4302">
        <w:rPr>
          <w:rFonts w:ascii="Times New Roman" w:hAnsi="Times New Roman" w:cs="Times New Roman"/>
          <w:color w:val="000000" w:themeColor="text1"/>
          <w:sz w:val="24"/>
          <w:szCs w:val="24"/>
        </w:rPr>
        <w:instrText xml:space="preserve"> ADDIN EN.CITE &lt;EndNote&gt;&lt;Cite&gt;&lt;Author&gt;Garrett-Bakelman&lt;/Author&gt;&lt;Year&gt;2019&lt;/Year&gt;&lt;RecNum&gt;293&lt;/RecNum&gt;&lt;DisplayText&gt;(Garrett-Bakelman et al., 2019)&lt;/DisplayText&gt;&lt;record&gt;&lt;rec-number&gt;293&lt;/rec-number&gt;&lt;foreign-keys&gt;&lt;key app="EN" db-id="adxzrpzxnrpwdveztp7v9tvwsaapwz5ade9w" timestamp="1574383637"&gt;293&lt;/key&gt;&lt;/foreign-keys&gt;&lt;ref-type name="Journal Article"&gt;17&lt;/ref-type&gt;&lt;contributors&gt;&lt;authors&gt;&lt;author&gt;Garrett-Bakelman, Francine E.&lt;/author&gt;&lt;author&gt;Darshi, Manjula&lt;/author&gt;&lt;author&gt;Green, Stefan J.&lt;/author&gt;&lt;author&gt;Gur, Ruben C.&lt;/author&gt;&lt;author&gt;Lin, Ling&lt;/author&gt;&lt;author&gt;Macias, Brandon R.&lt;/author&gt;&lt;author&gt;McKenna, Miles J.&lt;/author&gt;&lt;author&gt;Meydan, Cem&lt;/author&gt;&lt;author&gt;Mishra, Tejaswini&lt;/author&gt;&lt;author&gt;Nasrini, Jad&lt;/author&gt;&lt;/authors&gt;&lt;/contributors&gt;&lt;titles&gt;&lt;title&gt;The NASA Twins Study: A multidimensional analysis of a year-long human spaceflight&lt;/title&gt;&lt;secondary-title&gt;Science&lt;/secondary-title&gt;&lt;/titles&gt;&lt;periodical&gt;&lt;full-title&gt;Science&lt;/full-title&gt;&lt;/periodical&gt;&lt;pages&gt;eaau8650&lt;/pages&gt;&lt;volume&gt;364&lt;/volume&gt;&lt;number&gt;6436&lt;/number&gt;&lt;dates&gt;&lt;year&gt;2019&lt;/year&gt;&lt;/dates&gt;&lt;publisher&gt;American Association for the Advancement of Science&lt;/publisher&gt;&lt;isbn&gt;0036-8075&lt;/isbn&gt;&lt;urls&gt;&lt;/urls&gt;&lt;/record&gt;&lt;/Cite&gt;&lt;/EndNote&gt;</w:instrText>
      </w:r>
      <w:r w:rsidR="008D4302">
        <w:rPr>
          <w:rFonts w:ascii="Times New Roman" w:hAnsi="Times New Roman" w:cs="Times New Roman"/>
          <w:color w:val="000000" w:themeColor="text1"/>
          <w:sz w:val="24"/>
          <w:szCs w:val="24"/>
        </w:rPr>
        <w:fldChar w:fldCharType="separate"/>
      </w:r>
      <w:r w:rsidR="008D4302">
        <w:rPr>
          <w:rFonts w:ascii="Times New Roman" w:hAnsi="Times New Roman" w:cs="Times New Roman"/>
          <w:noProof/>
          <w:color w:val="000000" w:themeColor="text1"/>
          <w:sz w:val="24"/>
          <w:szCs w:val="24"/>
        </w:rPr>
        <w:t>(</w:t>
      </w:r>
      <w:hyperlink w:anchor="_ENREF_37" w:tooltip="Garrett-Bakelman, 2019 #293" w:history="1">
        <w:r w:rsidR="00352BCC">
          <w:rPr>
            <w:rFonts w:ascii="Times New Roman" w:hAnsi="Times New Roman" w:cs="Times New Roman"/>
            <w:noProof/>
            <w:color w:val="000000" w:themeColor="text1"/>
            <w:sz w:val="24"/>
            <w:szCs w:val="24"/>
          </w:rPr>
          <w:t>Garrett-Bakelman et al., 2019</w:t>
        </w:r>
      </w:hyperlink>
      <w:r w:rsidR="008D4302">
        <w:rPr>
          <w:rFonts w:ascii="Times New Roman" w:hAnsi="Times New Roman" w:cs="Times New Roman"/>
          <w:noProof/>
          <w:color w:val="000000" w:themeColor="text1"/>
          <w:sz w:val="24"/>
          <w:szCs w:val="24"/>
        </w:rPr>
        <w:t>)</w:t>
      </w:r>
      <w:r w:rsidR="008D4302">
        <w:rPr>
          <w:rFonts w:ascii="Times New Roman" w:hAnsi="Times New Roman" w:cs="Times New Roman"/>
          <w:color w:val="000000" w:themeColor="text1"/>
          <w:sz w:val="24"/>
          <w:szCs w:val="24"/>
        </w:rPr>
        <w:fldChar w:fldCharType="end"/>
      </w:r>
      <w:r w:rsidR="008D4302">
        <w:rPr>
          <w:rFonts w:ascii="Times New Roman" w:hAnsi="Times New Roman" w:cs="Times New Roman"/>
          <w:color w:val="000000" w:themeColor="text1"/>
          <w:sz w:val="24"/>
          <w:szCs w:val="24"/>
        </w:rPr>
        <w:t>.</w:t>
      </w:r>
      <w:r w:rsidR="00B17AB8">
        <w:rPr>
          <w:rFonts w:ascii="Times New Roman" w:hAnsi="Times New Roman" w:cs="Times New Roman"/>
          <w:color w:val="000000" w:themeColor="text1"/>
          <w:sz w:val="24"/>
          <w:szCs w:val="24"/>
        </w:rPr>
        <w:t xml:space="preserve"> While</w:t>
      </w:r>
      <w:r w:rsidR="00EA5A2B">
        <w:rPr>
          <w:rFonts w:ascii="Times New Roman" w:hAnsi="Times New Roman" w:cs="Times New Roman"/>
          <w:color w:val="000000" w:themeColor="text1"/>
          <w:sz w:val="24"/>
          <w:szCs w:val="24"/>
        </w:rPr>
        <w:t xml:space="preserve"> </w:t>
      </w:r>
      <w:r w:rsidR="00B17AB8">
        <w:rPr>
          <w:rFonts w:ascii="Times New Roman" w:hAnsi="Times New Roman" w:cs="Times New Roman"/>
          <w:color w:val="000000" w:themeColor="text1"/>
          <w:sz w:val="24"/>
          <w:szCs w:val="24"/>
        </w:rPr>
        <w:t>cellular metabolism</w:t>
      </w:r>
      <w:r w:rsidR="00F313EE">
        <w:rPr>
          <w:rFonts w:ascii="Times New Roman" w:hAnsi="Times New Roman" w:cs="Times New Roman"/>
          <w:color w:val="000000" w:themeColor="text1"/>
          <w:sz w:val="24"/>
          <w:szCs w:val="24"/>
        </w:rPr>
        <w:t xml:space="preserve"> </w:t>
      </w:r>
      <w:r w:rsidR="00B17AB8">
        <w:rPr>
          <w:rFonts w:ascii="Times New Roman" w:hAnsi="Times New Roman" w:cs="Times New Roman"/>
          <w:color w:val="000000" w:themeColor="text1"/>
          <w:sz w:val="24"/>
          <w:szCs w:val="24"/>
        </w:rPr>
        <w:t>of osteoblasts and mammalian cells</w:t>
      </w:r>
      <w:r w:rsidR="00F313EE">
        <w:rPr>
          <w:rFonts w:ascii="Times New Roman" w:hAnsi="Times New Roman" w:cs="Times New Roman"/>
          <w:color w:val="000000" w:themeColor="text1"/>
          <w:sz w:val="24"/>
          <w:szCs w:val="24"/>
        </w:rPr>
        <w:t xml:space="preserve"> certainly produces lactate</w:t>
      </w:r>
      <w:r w:rsidR="00D359AC">
        <w:rPr>
          <w:rFonts w:ascii="Times New Roman" w:hAnsi="Times New Roman" w:cs="Times New Roman"/>
          <w:color w:val="000000" w:themeColor="text1"/>
          <w:sz w:val="24"/>
          <w:szCs w:val="24"/>
        </w:rPr>
        <w:t xml:space="preserve"> broadly</w:t>
      </w:r>
      <w:r w:rsidR="00F313EE">
        <w:rPr>
          <w:rFonts w:ascii="Times New Roman" w:hAnsi="Times New Roman" w:cs="Times New Roman"/>
          <w:color w:val="000000" w:themeColor="text1"/>
          <w:sz w:val="24"/>
          <w:szCs w:val="24"/>
        </w:rPr>
        <w:t>, g</w:t>
      </w:r>
      <w:r w:rsidR="007A5CC4">
        <w:rPr>
          <w:rFonts w:ascii="Times New Roman" w:hAnsi="Times New Roman" w:cs="Times New Roman"/>
          <w:color w:val="000000" w:themeColor="text1"/>
          <w:sz w:val="24"/>
          <w:szCs w:val="24"/>
        </w:rPr>
        <w:t xml:space="preserve">ene cluster enrichments encoding lactate-dehydrogenase solely map to </w:t>
      </w:r>
      <w:r w:rsidR="007A5CC4" w:rsidRPr="007A5CC4">
        <w:rPr>
          <w:rFonts w:ascii="Times New Roman" w:hAnsi="Times New Roman" w:cs="Times New Roman"/>
          <w:i/>
          <w:iCs/>
          <w:color w:val="000000" w:themeColor="text1"/>
          <w:sz w:val="24"/>
          <w:szCs w:val="24"/>
        </w:rPr>
        <w:t>L</w:t>
      </w:r>
      <w:r w:rsidR="00037F23">
        <w:rPr>
          <w:rFonts w:ascii="Times New Roman" w:hAnsi="Times New Roman" w:cs="Times New Roman"/>
          <w:i/>
          <w:iCs/>
          <w:color w:val="000000" w:themeColor="text1"/>
          <w:sz w:val="24"/>
          <w:szCs w:val="24"/>
        </w:rPr>
        <w:t>. murinus</w:t>
      </w:r>
      <w:r w:rsidR="00037F23">
        <w:rPr>
          <w:rFonts w:ascii="Times New Roman" w:hAnsi="Times New Roman" w:cs="Times New Roman"/>
          <w:color w:val="000000" w:themeColor="text1"/>
          <w:sz w:val="24"/>
          <w:szCs w:val="24"/>
        </w:rPr>
        <w:t xml:space="preserve"> and </w:t>
      </w:r>
      <w:proofErr w:type="spellStart"/>
      <w:r w:rsidR="00037F23">
        <w:rPr>
          <w:rFonts w:ascii="Times New Roman" w:hAnsi="Times New Roman" w:cs="Times New Roman"/>
          <w:i/>
          <w:iCs/>
          <w:color w:val="000000" w:themeColor="text1"/>
          <w:sz w:val="24"/>
          <w:szCs w:val="24"/>
        </w:rPr>
        <w:t>Dorea</w:t>
      </w:r>
      <w:proofErr w:type="spellEnd"/>
      <w:r w:rsidR="00037F23">
        <w:rPr>
          <w:rFonts w:ascii="Times New Roman" w:hAnsi="Times New Roman" w:cs="Times New Roman"/>
          <w:i/>
          <w:iCs/>
          <w:color w:val="000000" w:themeColor="text1"/>
          <w:sz w:val="24"/>
          <w:szCs w:val="24"/>
        </w:rPr>
        <w:t xml:space="preserve"> sp</w:t>
      </w:r>
      <w:r w:rsidR="00B57514">
        <w:rPr>
          <w:rFonts w:ascii="Times New Roman" w:hAnsi="Times New Roman" w:cs="Times New Roman"/>
          <w:color w:val="000000" w:themeColor="text1"/>
          <w:sz w:val="24"/>
          <w:szCs w:val="24"/>
        </w:rPr>
        <w:t>.</w:t>
      </w:r>
      <w:r w:rsidR="00F313EE">
        <w:rPr>
          <w:rFonts w:ascii="Times New Roman" w:hAnsi="Times New Roman" w:cs="Times New Roman"/>
          <w:color w:val="000000" w:themeColor="text1"/>
          <w:sz w:val="24"/>
          <w:szCs w:val="24"/>
        </w:rPr>
        <w:t xml:space="preserve"> (Figure 4</w:t>
      </w:r>
      <w:r w:rsidR="00C47E1D">
        <w:rPr>
          <w:rFonts w:ascii="Times New Roman" w:hAnsi="Times New Roman" w:cs="Times New Roman"/>
          <w:color w:val="000000" w:themeColor="text1"/>
          <w:sz w:val="24"/>
          <w:szCs w:val="24"/>
        </w:rPr>
        <w:t>F</w:t>
      </w:r>
      <w:r w:rsidR="00F313EE">
        <w:rPr>
          <w:rFonts w:ascii="Times New Roman" w:hAnsi="Times New Roman" w:cs="Times New Roman"/>
          <w:color w:val="000000" w:themeColor="text1"/>
          <w:sz w:val="24"/>
          <w:szCs w:val="24"/>
        </w:rPr>
        <w:t>)</w:t>
      </w:r>
      <w:r w:rsidR="00D359AC">
        <w:rPr>
          <w:rFonts w:ascii="Times New Roman" w:hAnsi="Times New Roman" w:cs="Times New Roman"/>
          <w:color w:val="000000" w:themeColor="text1"/>
          <w:sz w:val="24"/>
          <w:szCs w:val="24"/>
        </w:rPr>
        <w:t xml:space="preserve"> </w:t>
      </w:r>
      <w:r w:rsidR="00AB32FD">
        <w:rPr>
          <w:rFonts w:ascii="Times New Roman" w:hAnsi="Times New Roman" w:cs="Times New Roman"/>
          <w:color w:val="000000" w:themeColor="text1"/>
          <w:sz w:val="24"/>
          <w:szCs w:val="24"/>
        </w:rPr>
        <w:t>and</w:t>
      </w:r>
      <w:r w:rsidR="00D359AC">
        <w:rPr>
          <w:rFonts w:ascii="Times New Roman" w:hAnsi="Times New Roman" w:cs="Times New Roman"/>
          <w:color w:val="000000" w:themeColor="text1"/>
          <w:sz w:val="24"/>
          <w:szCs w:val="24"/>
        </w:rPr>
        <w:t xml:space="preserve"> may contribute </w:t>
      </w:r>
      <w:r w:rsidR="00AE63B3">
        <w:rPr>
          <w:rFonts w:ascii="Times New Roman" w:hAnsi="Times New Roman" w:cs="Times New Roman"/>
          <w:color w:val="000000" w:themeColor="text1"/>
          <w:sz w:val="24"/>
          <w:szCs w:val="24"/>
        </w:rPr>
        <w:t>overall elevated levels</w:t>
      </w:r>
      <w:r w:rsidR="00AB32FD">
        <w:rPr>
          <w:rFonts w:ascii="Times New Roman" w:hAnsi="Times New Roman" w:cs="Times New Roman"/>
          <w:color w:val="000000" w:themeColor="text1"/>
          <w:sz w:val="24"/>
          <w:szCs w:val="24"/>
        </w:rPr>
        <w:t xml:space="preserve"> detected in the serum</w:t>
      </w:r>
      <w:r w:rsidR="00037F23">
        <w:rPr>
          <w:rFonts w:ascii="Times New Roman" w:hAnsi="Times New Roman" w:cs="Times New Roman"/>
          <w:color w:val="000000" w:themeColor="text1"/>
          <w:sz w:val="24"/>
          <w:szCs w:val="24"/>
        </w:rPr>
        <w:t>.</w:t>
      </w:r>
      <w:r w:rsidR="007A5CC4">
        <w:rPr>
          <w:rFonts w:ascii="Times New Roman" w:hAnsi="Times New Roman" w:cs="Times New Roman"/>
          <w:i/>
          <w:iCs/>
          <w:color w:val="000000" w:themeColor="text1"/>
          <w:sz w:val="24"/>
          <w:szCs w:val="24"/>
        </w:rPr>
        <w:t xml:space="preserve"> </w:t>
      </w:r>
      <w:r w:rsidR="00C60866" w:rsidRPr="007A5CC4">
        <w:rPr>
          <w:rFonts w:ascii="Times New Roman" w:hAnsi="Times New Roman" w:cs="Times New Roman"/>
          <w:color w:val="000000" w:themeColor="text1"/>
          <w:sz w:val="24"/>
          <w:szCs w:val="24"/>
        </w:rPr>
        <w:t xml:space="preserve">The </w:t>
      </w:r>
      <w:r w:rsidR="00C60866">
        <w:rPr>
          <w:rFonts w:ascii="Times New Roman" w:hAnsi="Times New Roman" w:cs="Times New Roman"/>
          <w:color w:val="000000" w:themeColor="text1"/>
          <w:sz w:val="24"/>
          <w:szCs w:val="24"/>
        </w:rPr>
        <w:t>untargeted</w:t>
      </w:r>
      <w:r w:rsidR="000C1CFC">
        <w:rPr>
          <w:rFonts w:ascii="Times New Roman" w:hAnsi="Times New Roman" w:cs="Times New Roman"/>
          <w:color w:val="000000" w:themeColor="text1"/>
          <w:sz w:val="24"/>
          <w:szCs w:val="24"/>
        </w:rPr>
        <w:t xml:space="preserve"> metabolom</w:t>
      </w:r>
      <w:r w:rsidR="008623A2">
        <w:rPr>
          <w:rFonts w:ascii="Times New Roman" w:hAnsi="Times New Roman" w:cs="Times New Roman"/>
          <w:color w:val="000000" w:themeColor="text1"/>
          <w:sz w:val="24"/>
          <w:szCs w:val="24"/>
        </w:rPr>
        <w:t>ic analysis</w:t>
      </w:r>
      <w:r w:rsidR="00396273">
        <w:rPr>
          <w:rFonts w:ascii="Times New Roman" w:hAnsi="Times New Roman" w:cs="Times New Roman"/>
          <w:color w:val="000000" w:themeColor="text1"/>
          <w:sz w:val="24"/>
          <w:szCs w:val="24"/>
        </w:rPr>
        <w:t xml:space="preserve"> (Figure 6A</w:t>
      </w:r>
      <w:r w:rsidR="00112127">
        <w:rPr>
          <w:rFonts w:ascii="Times New Roman" w:hAnsi="Times New Roman" w:cs="Times New Roman"/>
          <w:color w:val="000000" w:themeColor="text1"/>
          <w:sz w:val="24"/>
          <w:szCs w:val="24"/>
        </w:rPr>
        <w:t>,6B</w:t>
      </w:r>
      <w:r w:rsidR="00396273">
        <w:rPr>
          <w:rFonts w:ascii="Times New Roman" w:hAnsi="Times New Roman" w:cs="Times New Roman"/>
          <w:color w:val="000000" w:themeColor="text1"/>
          <w:sz w:val="24"/>
          <w:szCs w:val="24"/>
        </w:rPr>
        <w:t>)</w:t>
      </w:r>
      <w:r w:rsidR="008623A2">
        <w:rPr>
          <w:rFonts w:ascii="Times New Roman" w:hAnsi="Times New Roman" w:cs="Times New Roman"/>
          <w:color w:val="000000" w:themeColor="text1"/>
          <w:sz w:val="24"/>
          <w:szCs w:val="24"/>
        </w:rPr>
        <w:t xml:space="preserve"> </w:t>
      </w:r>
      <w:r w:rsidR="00396273">
        <w:rPr>
          <w:rFonts w:ascii="Times New Roman" w:hAnsi="Times New Roman" w:cs="Times New Roman"/>
          <w:color w:val="000000" w:themeColor="text1"/>
          <w:sz w:val="24"/>
          <w:szCs w:val="24"/>
        </w:rPr>
        <w:t>demonstrated</w:t>
      </w:r>
      <w:r w:rsidR="006002CA">
        <w:rPr>
          <w:rFonts w:ascii="Times New Roman" w:hAnsi="Times New Roman" w:cs="Times New Roman"/>
          <w:color w:val="000000" w:themeColor="text1"/>
          <w:sz w:val="24"/>
          <w:szCs w:val="24"/>
        </w:rPr>
        <w:t xml:space="preserve"> many</w:t>
      </w:r>
      <w:r w:rsidR="00396273">
        <w:rPr>
          <w:rFonts w:ascii="Times New Roman" w:hAnsi="Times New Roman" w:cs="Times New Roman"/>
          <w:color w:val="000000" w:themeColor="text1"/>
          <w:sz w:val="24"/>
          <w:szCs w:val="24"/>
        </w:rPr>
        <w:t xml:space="preserve"> </w:t>
      </w:r>
      <w:r w:rsidR="00EA5A2B">
        <w:rPr>
          <w:rFonts w:ascii="Times New Roman" w:hAnsi="Times New Roman" w:cs="Times New Roman"/>
          <w:color w:val="000000" w:themeColor="text1"/>
          <w:sz w:val="24"/>
          <w:szCs w:val="24"/>
        </w:rPr>
        <w:t xml:space="preserve">statistically significantly </w:t>
      </w:r>
      <w:r w:rsidR="006002CA">
        <w:rPr>
          <w:rFonts w:ascii="Times New Roman" w:hAnsi="Times New Roman" w:cs="Times New Roman"/>
          <w:color w:val="000000" w:themeColor="text1"/>
          <w:sz w:val="24"/>
          <w:szCs w:val="24"/>
        </w:rPr>
        <w:t>differentially abundant</w:t>
      </w:r>
      <w:r w:rsidR="00396273">
        <w:rPr>
          <w:rFonts w:ascii="Times New Roman" w:hAnsi="Times New Roman" w:cs="Times New Roman"/>
          <w:color w:val="000000" w:themeColor="text1"/>
          <w:sz w:val="24"/>
          <w:szCs w:val="24"/>
        </w:rPr>
        <w:t xml:space="preserve"> metabolites in the ISS group relative to ISS_G</w:t>
      </w:r>
      <w:r w:rsidR="00A235B4">
        <w:rPr>
          <w:rFonts w:ascii="Times New Roman" w:hAnsi="Times New Roman" w:cs="Times New Roman"/>
          <w:color w:val="000000" w:themeColor="text1"/>
          <w:sz w:val="24"/>
          <w:szCs w:val="24"/>
        </w:rPr>
        <w:t xml:space="preserve"> (Figure 6</w:t>
      </w:r>
      <w:r w:rsidR="00967CB8">
        <w:rPr>
          <w:rFonts w:ascii="Times New Roman" w:hAnsi="Times New Roman" w:cs="Times New Roman"/>
          <w:color w:val="000000" w:themeColor="text1"/>
          <w:sz w:val="24"/>
          <w:szCs w:val="24"/>
        </w:rPr>
        <w:t>, Table S</w:t>
      </w:r>
      <w:r w:rsidR="00C47E1D">
        <w:rPr>
          <w:rFonts w:ascii="Times New Roman" w:hAnsi="Times New Roman" w:cs="Times New Roman"/>
          <w:color w:val="000000" w:themeColor="text1"/>
          <w:sz w:val="24"/>
          <w:szCs w:val="24"/>
        </w:rPr>
        <w:t>12</w:t>
      </w:r>
      <w:r w:rsidR="00A235B4">
        <w:rPr>
          <w:rFonts w:ascii="Times New Roman" w:hAnsi="Times New Roman" w:cs="Times New Roman"/>
          <w:color w:val="000000" w:themeColor="text1"/>
          <w:sz w:val="24"/>
          <w:szCs w:val="24"/>
        </w:rPr>
        <w:t>)</w:t>
      </w:r>
      <w:r w:rsidR="001B3107">
        <w:rPr>
          <w:rFonts w:ascii="Times New Roman" w:hAnsi="Times New Roman" w:cs="Times New Roman"/>
          <w:color w:val="000000" w:themeColor="text1"/>
          <w:sz w:val="24"/>
          <w:szCs w:val="24"/>
        </w:rPr>
        <w:t xml:space="preserve">, such as </w:t>
      </w:r>
      <w:r w:rsidR="00183F69">
        <w:rPr>
          <w:rFonts w:ascii="Times New Roman" w:hAnsi="Times New Roman" w:cs="Times New Roman"/>
          <w:color w:val="000000" w:themeColor="text1"/>
          <w:sz w:val="24"/>
          <w:szCs w:val="24"/>
        </w:rPr>
        <w:t xml:space="preserve">the antioxidant </w:t>
      </w:r>
      <w:r w:rsidR="005D289F">
        <w:rPr>
          <w:rFonts w:ascii="Times New Roman" w:hAnsi="Times New Roman" w:cs="Times New Roman"/>
          <w:color w:val="000000" w:themeColor="text1"/>
          <w:sz w:val="24"/>
          <w:szCs w:val="24"/>
        </w:rPr>
        <w:t>glutathione</w:t>
      </w:r>
      <w:r w:rsidR="00F602F6">
        <w:rPr>
          <w:rFonts w:ascii="Times New Roman" w:hAnsi="Times New Roman" w:cs="Times New Roman"/>
          <w:color w:val="000000" w:themeColor="text1"/>
          <w:sz w:val="24"/>
          <w:szCs w:val="24"/>
        </w:rPr>
        <w:t xml:space="preserve">, </w:t>
      </w:r>
      <w:r w:rsidR="00B33B7A">
        <w:rPr>
          <w:rFonts w:ascii="Times New Roman" w:hAnsi="Times New Roman" w:cs="Times New Roman"/>
          <w:color w:val="000000" w:themeColor="text1"/>
          <w:sz w:val="24"/>
          <w:szCs w:val="24"/>
        </w:rPr>
        <w:t xml:space="preserve">which </w:t>
      </w:r>
      <w:r w:rsidR="00A24156">
        <w:rPr>
          <w:rFonts w:ascii="Times New Roman" w:hAnsi="Times New Roman" w:cs="Times New Roman"/>
          <w:color w:val="000000" w:themeColor="text1"/>
          <w:sz w:val="24"/>
          <w:szCs w:val="24"/>
        </w:rPr>
        <w:t>has</w:t>
      </w:r>
      <w:r w:rsidR="00D9499A">
        <w:rPr>
          <w:rFonts w:ascii="Times New Roman" w:hAnsi="Times New Roman" w:cs="Times New Roman"/>
          <w:color w:val="000000" w:themeColor="text1"/>
          <w:sz w:val="24"/>
          <w:szCs w:val="24"/>
        </w:rPr>
        <w:t xml:space="preserve"> been</w:t>
      </w:r>
      <w:r w:rsidR="00A24156">
        <w:rPr>
          <w:rFonts w:ascii="Times New Roman" w:hAnsi="Times New Roman" w:cs="Times New Roman"/>
          <w:color w:val="000000" w:themeColor="text1"/>
          <w:sz w:val="24"/>
          <w:szCs w:val="24"/>
        </w:rPr>
        <w:t xml:space="preserve"> shown </w:t>
      </w:r>
      <w:r w:rsidR="00D51D7D">
        <w:rPr>
          <w:rFonts w:ascii="Times New Roman" w:hAnsi="Times New Roman" w:cs="Times New Roman"/>
          <w:color w:val="000000" w:themeColor="text1"/>
          <w:sz w:val="24"/>
          <w:szCs w:val="24"/>
        </w:rPr>
        <w:t>to influence</w:t>
      </w:r>
      <w:r w:rsidR="00D9499A">
        <w:rPr>
          <w:rFonts w:ascii="Times New Roman" w:hAnsi="Times New Roman" w:cs="Times New Roman"/>
          <w:color w:val="000000" w:themeColor="text1"/>
          <w:sz w:val="24"/>
          <w:szCs w:val="24"/>
        </w:rPr>
        <w:t xml:space="preserve"> redox </w:t>
      </w:r>
      <w:r w:rsidR="004828C1">
        <w:rPr>
          <w:rFonts w:ascii="Times New Roman" w:hAnsi="Times New Roman" w:cs="Times New Roman"/>
          <w:color w:val="000000" w:themeColor="text1"/>
          <w:sz w:val="24"/>
          <w:szCs w:val="24"/>
        </w:rPr>
        <w:t xml:space="preserve">homeostasis </w:t>
      </w:r>
      <w:r w:rsidR="00D9499A">
        <w:rPr>
          <w:rFonts w:ascii="Times New Roman" w:hAnsi="Times New Roman" w:cs="Times New Roman"/>
          <w:color w:val="000000" w:themeColor="text1"/>
          <w:sz w:val="24"/>
          <w:szCs w:val="24"/>
        </w:rPr>
        <w:t>that is essential for osteoblastic</w:t>
      </w:r>
      <w:r w:rsidR="00C97478">
        <w:rPr>
          <w:rFonts w:ascii="Times New Roman" w:hAnsi="Times New Roman" w:cs="Times New Roman"/>
          <w:color w:val="000000" w:themeColor="text1"/>
          <w:sz w:val="24"/>
          <w:szCs w:val="24"/>
        </w:rPr>
        <w:t xml:space="preserve"> function</w:t>
      </w:r>
      <w:r w:rsidR="00ED73F8">
        <w:rPr>
          <w:rFonts w:ascii="Times New Roman" w:hAnsi="Times New Roman" w:cs="Times New Roman"/>
          <w:color w:val="000000" w:themeColor="text1"/>
          <w:sz w:val="24"/>
          <w:szCs w:val="24"/>
        </w:rPr>
        <w:t xml:space="preserve"> </w:t>
      </w:r>
      <w:r w:rsidR="00ED73F8">
        <w:rPr>
          <w:rFonts w:ascii="Times New Roman" w:hAnsi="Times New Roman" w:cs="Times New Roman"/>
          <w:color w:val="000000" w:themeColor="text1"/>
          <w:sz w:val="24"/>
          <w:szCs w:val="24"/>
        </w:rPr>
        <w:fldChar w:fldCharType="begin"/>
      </w:r>
      <w:r w:rsidR="00ED73F8">
        <w:rPr>
          <w:rFonts w:ascii="Times New Roman" w:hAnsi="Times New Roman" w:cs="Times New Roman"/>
          <w:color w:val="000000" w:themeColor="text1"/>
          <w:sz w:val="24"/>
          <w:szCs w:val="24"/>
        </w:rPr>
        <w:instrText xml:space="preserve"> ADDIN EN.CITE &lt;EndNote&gt;&lt;Cite&gt;&lt;Author&gt;Lee&lt;/Author&gt;&lt;Year&gt;2017&lt;/Year&gt;&lt;RecNum&gt;634&lt;/RecNum&gt;&lt;DisplayText&gt;(Lee et al., 2017a)&lt;/DisplayText&gt;&lt;record&gt;&lt;rec-number&gt;634&lt;/rec-number&gt;&lt;foreign-keys&gt;&lt;key app="EN" db-id="adxzrpzxnrpwdveztp7v9tvwsaapwz5ade9w" timestamp="1617833415"&gt;634&lt;/key&gt;&lt;/foreign-keys&gt;&lt;ref-type name="Journal Article"&gt;17&lt;/ref-type&gt;&lt;contributors&gt;&lt;authors&gt;&lt;author&gt;Lee, Wen-Chih&lt;/author&gt;&lt;author&gt;Guntur, Anyonya R.&lt;/author&gt;&lt;author&gt;Long, Fanxin&lt;/author&gt;&lt;author&gt;Rosen, Clifford J.&lt;/author&gt;&lt;/authors&gt;&lt;/contributors&gt;&lt;titles&gt;&lt;title&gt;Energy metabolism of the osteoblast: implications for osteoporosis&lt;/title&gt;&lt;secondary-title&gt;Endocrine reviews&lt;/secondary-title&gt;&lt;/titles&gt;&lt;periodical&gt;&lt;full-title&gt;Endocrine reviews&lt;/full-title&gt;&lt;/periodical&gt;&lt;pages&gt;255-266&lt;/pages&gt;&lt;volume&gt;38&lt;/volume&gt;&lt;number&gt;3&lt;/number&gt;&lt;dates&gt;&lt;year&gt;2017&lt;/year&gt;&lt;/dates&gt;&lt;publisher&gt;Oxford University Press&lt;/publisher&gt;&lt;isbn&gt;0163-769X&lt;/isbn&gt;&lt;urls&gt;&lt;/urls&gt;&lt;/record&gt;&lt;/Cite&gt;&lt;/EndNote&gt;</w:instrText>
      </w:r>
      <w:r w:rsidR="00ED73F8">
        <w:rPr>
          <w:rFonts w:ascii="Times New Roman" w:hAnsi="Times New Roman" w:cs="Times New Roman"/>
          <w:color w:val="000000" w:themeColor="text1"/>
          <w:sz w:val="24"/>
          <w:szCs w:val="24"/>
        </w:rPr>
        <w:fldChar w:fldCharType="separate"/>
      </w:r>
      <w:r w:rsidR="00ED73F8">
        <w:rPr>
          <w:rFonts w:ascii="Times New Roman" w:hAnsi="Times New Roman" w:cs="Times New Roman"/>
          <w:noProof/>
          <w:color w:val="000000" w:themeColor="text1"/>
          <w:sz w:val="24"/>
          <w:szCs w:val="24"/>
        </w:rPr>
        <w:t>(</w:t>
      </w:r>
      <w:hyperlink w:anchor="_ENREF_55" w:tooltip="Lee, 2017 #634" w:history="1">
        <w:r w:rsidR="00352BCC">
          <w:rPr>
            <w:rFonts w:ascii="Times New Roman" w:hAnsi="Times New Roman" w:cs="Times New Roman"/>
            <w:noProof/>
            <w:color w:val="000000" w:themeColor="text1"/>
            <w:sz w:val="24"/>
            <w:szCs w:val="24"/>
          </w:rPr>
          <w:t>Lee et al., 2017a</w:t>
        </w:r>
      </w:hyperlink>
      <w:r w:rsidR="00ED73F8">
        <w:rPr>
          <w:rFonts w:ascii="Times New Roman" w:hAnsi="Times New Roman" w:cs="Times New Roman"/>
          <w:noProof/>
          <w:color w:val="000000" w:themeColor="text1"/>
          <w:sz w:val="24"/>
          <w:szCs w:val="24"/>
        </w:rPr>
        <w:t>)</w:t>
      </w:r>
      <w:r w:rsidR="00ED73F8">
        <w:rPr>
          <w:rFonts w:ascii="Times New Roman" w:hAnsi="Times New Roman" w:cs="Times New Roman"/>
          <w:color w:val="000000" w:themeColor="text1"/>
          <w:sz w:val="24"/>
          <w:szCs w:val="24"/>
        </w:rPr>
        <w:fldChar w:fldCharType="end"/>
      </w:r>
      <w:r w:rsidR="00C97478">
        <w:rPr>
          <w:rFonts w:ascii="Times New Roman" w:hAnsi="Times New Roman" w:cs="Times New Roman"/>
          <w:color w:val="000000" w:themeColor="text1"/>
          <w:sz w:val="24"/>
          <w:szCs w:val="24"/>
        </w:rPr>
        <w:t xml:space="preserve"> and recently</w:t>
      </w:r>
      <w:r w:rsidR="00EB0482">
        <w:rPr>
          <w:rFonts w:ascii="Times New Roman" w:hAnsi="Times New Roman" w:cs="Times New Roman"/>
          <w:color w:val="000000" w:themeColor="text1"/>
          <w:sz w:val="24"/>
          <w:szCs w:val="24"/>
        </w:rPr>
        <w:t>,</w:t>
      </w:r>
      <w:r w:rsidR="00C97478">
        <w:rPr>
          <w:rFonts w:ascii="Times New Roman" w:hAnsi="Times New Roman" w:cs="Times New Roman"/>
          <w:color w:val="000000" w:themeColor="text1"/>
          <w:sz w:val="24"/>
          <w:szCs w:val="24"/>
        </w:rPr>
        <w:t xml:space="preserve"> survival </w:t>
      </w:r>
      <w:r w:rsidR="001C7F12">
        <w:rPr>
          <w:rFonts w:ascii="Times New Roman" w:hAnsi="Times New Roman" w:cs="Times New Roman"/>
          <w:color w:val="000000" w:themeColor="text1"/>
          <w:sz w:val="24"/>
          <w:szCs w:val="24"/>
        </w:rPr>
        <w:t>of implanted osteoblas</w:t>
      </w:r>
      <w:r w:rsidR="004F134E">
        <w:rPr>
          <w:rFonts w:ascii="Times New Roman" w:hAnsi="Times New Roman" w:cs="Times New Roman"/>
          <w:color w:val="000000" w:themeColor="text1"/>
          <w:sz w:val="24"/>
          <w:szCs w:val="24"/>
        </w:rPr>
        <w:t>t precursors in a murine-bone regeneration model</w:t>
      </w:r>
      <w:r w:rsidR="004A627B">
        <w:rPr>
          <w:rFonts w:ascii="Times New Roman" w:hAnsi="Times New Roman" w:cs="Times New Roman"/>
          <w:color w:val="000000" w:themeColor="text1"/>
          <w:sz w:val="24"/>
          <w:szCs w:val="24"/>
        </w:rPr>
        <w:t xml:space="preserve"> </w:t>
      </w:r>
      <w:r w:rsidR="004828C1">
        <w:rPr>
          <w:rFonts w:ascii="Times New Roman" w:hAnsi="Times New Roman" w:cs="Times New Roman"/>
          <w:color w:val="000000" w:themeColor="text1"/>
          <w:sz w:val="24"/>
          <w:szCs w:val="24"/>
        </w:rPr>
        <w:fldChar w:fldCharType="begin"/>
      </w:r>
      <w:r w:rsidR="004828C1">
        <w:rPr>
          <w:rFonts w:ascii="Times New Roman" w:hAnsi="Times New Roman" w:cs="Times New Roman"/>
          <w:color w:val="000000" w:themeColor="text1"/>
          <w:sz w:val="24"/>
          <w:szCs w:val="24"/>
        </w:rPr>
        <w:instrText xml:space="preserve"> ADDIN EN.CITE &lt;EndNote&gt;&lt;Cite&gt;&lt;Author&gt;Stegen&lt;/Author&gt;&lt;Year&gt;2016&lt;/Year&gt;&lt;RecNum&gt;633&lt;/RecNum&gt;&lt;DisplayText&gt;(Stegen et al., 2016)&lt;/DisplayText&gt;&lt;record&gt;&lt;rec-number&gt;633&lt;/rec-number&gt;&lt;foreign-keys&gt;&lt;key app="EN" db-id="adxzrpzxnrpwdveztp7v9tvwsaapwz5ade9w" timestamp="1617725936"&gt;633&lt;/key&gt;&lt;/foreign-keys&gt;&lt;ref-type name="Journal Article"&gt;17&lt;/ref-type&gt;&lt;contributors&gt;&lt;authors&gt;&lt;author&gt;Stegen, Steve&lt;/author&gt;&lt;author&gt;van Gastel, Nick&lt;/author&gt;&lt;author&gt;Eelen, Guy&lt;/author&gt;&lt;author&gt;Ghesquière, Bart&lt;/author&gt;&lt;author&gt;D’Anna, Flora&lt;/author&gt;&lt;author&gt;Thienpont, Bernard&lt;/author&gt;&lt;author&gt;Goveia, Jermaine&lt;/author&gt;&lt;author&gt;Torrekens, Sophie&lt;/author&gt;&lt;author&gt;Van Looveren, Riet&lt;/author&gt;&lt;author&gt;Luyten, Frank P.&lt;/author&gt;&lt;/authors&gt;&lt;/contributors&gt;&lt;titles&gt;&lt;title&gt;HIF-1α promotes glutamine-mediated redox homeostasis and glycogen-dependent bioenergetics to support postimplantation bone cell survival&lt;/title&gt;&lt;secondary-title&gt;Cell metabolism&lt;/secondary-title&gt;&lt;/titles&gt;&lt;periodical&gt;&lt;full-title&gt;Cell metabolism&lt;/full-title&gt;&lt;/periodical&gt;&lt;pages&gt;265-279&lt;/pages&gt;&lt;volume&gt;23&lt;/volume&gt;&lt;number&gt;2&lt;/number&gt;&lt;dates&gt;&lt;year&gt;2016&lt;/year&gt;&lt;/dates&gt;&lt;publisher&gt;Elsevier&lt;/publisher&gt;&lt;isbn&gt;1550-4131&lt;/isbn&gt;&lt;urls&gt;&lt;/urls&gt;&lt;/record&gt;&lt;/Cite&gt;&lt;/EndNote&gt;</w:instrText>
      </w:r>
      <w:r w:rsidR="004828C1">
        <w:rPr>
          <w:rFonts w:ascii="Times New Roman" w:hAnsi="Times New Roman" w:cs="Times New Roman"/>
          <w:color w:val="000000" w:themeColor="text1"/>
          <w:sz w:val="24"/>
          <w:szCs w:val="24"/>
        </w:rPr>
        <w:fldChar w:fldCharType="separate"/>
      </w:r>
      <w:r w:rsidR="004828C1">
        <w:rPr>
          <w:rFonts w:ascii="Times New Roman" w:hAnsi="Times New Roman" w:cs="Times New Roman"/>
          <w:noProof/>
          <w:color w:val="000000" w:themeColor="text1"/>
          <w:sz w:val="24"/>
          <w:szCs w:val="24"/>
        </w:rPr>
        <w:t>(</w:t>
      </w:r>
      <w:hyperlink w:anchor="_ENREF_96" w:tooltip="Stegen, 2016 #633" w:history="1">
        <w:r w:rsidR="00352BCC">
          <w:rPr>
            <w:rFonts w:ascii="Times New Roman" w:hAnsi="Times New Roman" w:cs="Times New Roman"/>
            <w:noProof/>
            <w:color w:val="000000" w:themeColor="text1"/>
            <w:sz w:val="24"/>
            <w:szCs w:val="24"/>
          </w:rPr>
          <w:t>Stegen et al., 2016</w:t>
        </w:r>
      </w:hyperlink>
      <w:r w:rsidR="004828C1">
        <w:rPr>
          <w:rFonts w:ascii="Times New Roman" w:hAnsi="Times New Roman" w:cs="Times New Roman"/>
          <w:noProof/>
          <w:color w:val="000000" w:themeColor="text1"/>
          <w:sz w:val="24"/>
          <w:szCs w:val="24"/>
        </w:rPr>
        <w:t>)</w:t>
      </w:r>
      <w:r w:rsidR="004828C1">
        <w:rPr>
          <w:rFonts w:ascii="Times New Roman" w:hAnsi="Times New Roman" w:cs="Times New Roman"/>
          <w:color w:val="000000" w:themeColor="text1"/>
          <w:sz w:val="24"/>
          <w:szCs w:val="24"/>
        </w:rPr>
        <w:fldChar w:fldCharType="end"/>
      </w:r>
      <w:r w:rsidR="00C97478">
        <w:rPr>
          <w:rFonts w:ascii="Times New Roman" w:hAnsi="Times New Roman" w:cs="Times New Roman"/>
          <w:color w:val="000000" w:themeColor="text1"/>
          <w:sz w:val="24"/>
          <w:szCs w:val="24"/>
        </w:rPr>
        <w:t>.</w:t>
      </w:r>
      <w:r w:rsidR="00E16FA4">
        <w:rPr>
          <w:rFonts w:ascii="Times New Roman" w:hAnsi="Times New Roman" w:cs="Times New Roman"/>
          <w:color w:val="000000" w:themeColor="text1"/>
          <w:sz w:val="24"/>
          <w:szCs w:val="24"/>
        </w:rPr>
        <w:t xml:space="preserve"> </w:t>
      </w:r>
      <w:r w:rsidR="00B86D18">
        <w:rPr>
          <w:rFonts w:ascii="Times New Roman" w:hAnsi="Times New Roman" w:cs="Times New Roman"/>
          <w:color w:val="000000" w:themeColor="text1"/>
          <w:sz w:val="24"/>
          <w:szCs w:val="24"/>
        </w:rPr>
        <w:t>However, n</w:t>
      </w:r>
      <w:r w:rsidR="00E16FA4">
        <w:rPr>
          <w:rFonts w:ascii="Times New Roman" w:hAnsi="Times New Roman" w:cs="Times New Roman"/>
          <w:color w:val="000000" w:themeColor="text1"/>
          <w:sz w:val="24"/>
          <w:szCs w:val="24"/>
        </w:rPr>
        <w:t>ot only was glutathione</w:t>
      </w:r>
      <w:r w:rsidR="00B00AA4">
        <w:rPr>
          <w:rFonts w:ascii="Times New Roman" w:hAnsi="Times New Roman" w:cs="Times New Roman"/>
          <w:color w:val="000000" w:themeColor="text1"/>
          <w:sz w:val="24"/>
          <w:szCs w:val="24"/>
        </w:rPr>
        <w:t xml:space="preserve"> highly abundant in the ISS group</w:t>
      </w:r>
      <w:r w:rsidR="00EF643B">
        <w:rPr>
          <w:rFonts w:ascii="Times New Roman" w:hAnsi="Times New Roman" w:cs="Times New Roman"/>
          <w:color w:val="000000" w:themeColor="text1"/>
          <w:sz w:val="24"/>
          <w:szCs w:val="24"/>
        </w:rPr>
        <w:t xml:space="preserve"> </w:t>
      </w:r>
      <w:r w:rsidR="00801F95">
        <w:rPr>
          <w:rFonts w:ascii="Times New Roman" w:hAnsi="Times New Roman" w:cs="Times New Roman"/>
          <w:color w:val="000000" w:themeColor="text1"/>
          <w:sz w:val="24"/>
          <w:szCs w:val="24"/>
        </w:rPr>
        <w:t>serum</w:t>
      </w:r>
      <w:r w:rsidR="00C77925">
        <w:rPr>
          <w:rFonts w:ascii="Times New Roman" w:hAnsi="Times New Roman" w:cs="Times New Roman"/>
          <w:color w:val="000000" w:themeColor="text1"/>
          <w:sz w:val="24"/>
          <w:szCs w:val="24"/>
        </w:rPr>
        <w:t xml:space="preserve"> relative to ISS_G</w:t>
      </w:r>
      <w:r w:rsidR="00801F95">
        <w:rPr>
          <w:rFonts w:ascii="Times New Roman" w:hAnsi="Times New Roman" w:cs="Times New Roman"/>
          <w:color w:val="000000" w:themeColor="text1"/>
          <w:sz w:val="24"/>
          <w:szCs w:val="24"/>
        </w:rPr>
        <w:t xml:space="preserve"> </w:t>
      </w:r>
      <w:r w:rsidR="00EF643B">
        <w:rPr>
          <w:rFonts w:ascii="Times New Roman" w:hAnsi="Times New Roman" w:cs="Times New Roman"/>
          <w:color w:val="000000" w:themeColor="text1"/>
          <w:sz w:val="24"/>
          <w:szCs w:val="24"/>
        </w:rPr>
        <w:t>(Figure 6</w:t>
      </w:r>
      <w:r w:rsidR="00112127">
        <w:rPr>
          <w:rFonts w:ascii="Times New Roman" w:hAnsi="Times New Roman" w:cs="Times New Roman"/>
          <w:color w:val="000000" w:themeColor="text1"/>
          <w:sz w:val="24"/>
          <w:szCs w:val="24"/>
        </w:rPr>
        <w:t>C</w:t>
      </w:r>
      <w:r w:rsidR="00EF643B">
        <w:rPr>
          <w:rFonts w:ascii="Times New Roman" w:hAnsi="Times New Roman" w:cs="Times New Roman"/>
          <w:color w:val="000000" w:themeColor="text1"/>
          <w:sz w:val="24"/>
          <w:szCs w:val="24"/>
        </w:rPr>
        <w:t>)</w:t>
      </w:r>
      <w:r w:rsidR="00B00AA4">
        <w:rPr>
          <w:rFonts w:ascii="Times New Roman" w:hAnsi="Times New Roman" w:cs="Times New Roman"/>
          <w:color w:val="000000" w:themeColor="text1"/>
          <w:sz w:val="24"/>
          <w:szCs w:val="24"/>
        </w:rPr>
        <w:t xml:space="preserve">, but gene cluster enrichment </w:t>
      </w:r>
      <w:r w:rsidR="009E05C5">
        <w:rPr>
          <w:rFonts w:ascii="Times New Roman" w:hAnsi="Times New Roman" w:cs="Times New Roman"/>
          <w:color w:val="000000" w:themeColor="text1"/>
          <w:sz w:val="24"/>
          <w:szCs w:val="24"/>
        </w:rPr>
        <w:t>for</w:t>
      </w:r>
      <w:r w:rsidR="00C702D1">
        <w:rPr>
          <w:rFonts w:ascii="Times New Roman" w:hAnsi="Times New Roman" w:cs="Times New Roman"/>
          <w:color w:val="000000" w:themeColor="text1"/>
          <w:sz w:val="24"/>
          <w:szCs w:val="24"/>
        </w:rPr>
        <w:t xml:space="preserve"> glutamate-cysteine ligase</w:t>
      </w:r>
      <w:r w:rsidR="009E05C5">
        <w:rPr>
          <w:rFonts w:ascii="Times New Roman" w:hAnsi="Times New Roman" w:cs="Times New Roman"/>
          <w:color w:val="000000" w:themeColor="text1"/>
          <w:sz w:val="24"/>
          <w:szCs w:val="24"/>
        </w:rPr>
        <w:t>, a crucial enzyme for glutathione synthesis</w:t>
      </w:r>
      <w:r w:rsidR="00F55CF6">
        <w:rPr>
          <w:rFonts w:ascii="Times New Roman" w:hAnsi="Times New Roman" w:cs="Times New Roman"/>
          <w:color w:val="000000" w:themeColor="text1"/>
          <w:sz w:val="24"/>
          <w:szCs w:val="24"/>
        </w:rPr>
        <w:t>,</w:t>
      </w:r>
      <w:r w:rsidR="00F67914">
        <w:rPr>
          <w:rFonts w:ascii="Times New Roman" w:hAnsi="Times New Roman" w:cs="Times New Roman"/>
          <w:color w:val="000000" w:themeColor="text1"/>
          <w:sz w:val="24"/>
          <w:szCs w:val="24"/>
        </w:rPr>
        <w:t xml:space="preserve"> </w:t>
      </w:r>
      <w:r w:rsidR="00B00AA4">
        <w:rPr>
          <w:rFonts w:ascii="Times New Roman" w:hAnsi="Times New Roman" w:cs="Times New Roman"/>
          <w:color w:val="000000" w:themeColor="text1"/>
          <w:sz w:val="24"/>
          <w:szCs w:val="24"/>
        </w:rPr>
        <w:t xml:space="preserve">was functionally </w:t>
      </w:r>
      <w:r w:rsidR="00AB32FD">
        <w:rPr>
          <w:rFonts w:ascii="Times New Roman" w:hAnsi="Times New Roman" w:cs="Times New Roman"/>
          <w:color w:val="000000" w:themeColor="text1"/>
          <w:sz w:val="24"/>
          <w:szCs w:val="24"/>
        </w:rPr>
        <w:t xml:space="preserve">enriched in the ISS group and associated with the </w:t>
      </w:r>
      <w:r w:rsidR="00B56CFB">
        <w:rPr>
          <w:rFonts w:ascii="Times New Roman" w:hAnsi="Times New Roman" w:cs="Times New Roman"/>
          <w:color w:val="000000" w:themeColor="text1"/>
          <w:sz w:val="24"/>
          <w:szCs w:val="24"/>
        </w:rPr>
        <w:t>significant</w:t>
      </w:r>
      <w:r w:rsidR="00AB32FD">
        <w:rPr>
          <w:rFonts w:ascii="Times New Roman" w:hAnsi="Times New Roman" w:cs="Times New Roman"/>
          <w:color w:val="000000" w:themeColor="text1"/>
          <w:sz w:val="24"/>
          <w:szCs w:val="24"/>
        </w:rPr>
        <w:t xml:space="preserve"> increase in  </w:t>
      </w:r>
      <w:r w:rsidR="00B00AA4">
        <w:rPr>
          <w:rFonts w:ascii="Times New Roman" w:hAnsi="Times New Roman" w:cs="Times New Roman"/>
          <w:color w:val="000000" w:themeColor="text1"/>
          <w:sz w:val="24"/>
          <w:szCs w:val="24"/>
        </w:rPr>
        <w:t xml:space="preserve"> </w:t>
      </w:r>
      <w:r w:rsidR="004E7A1F">
        <w:rPr>
          <w:rFonts w:ascii="Times New Roman" w:hAnsi="Times New Roman" w:cs="Times New Roman"/>
          <w:i/>
          <w:iCs/>
          <w:color w:val="000000" w:themeColor="text1"/>
          <w:sz w:val="24"/>
          <w:szCs w:val="24"/>
        </w:rPr>
        <w:t>L. murinus</w:t>
      </w:r>
      <w:ins w:id="15" w:author="Kristopher A Kerns" w:date="2021-05-03T11:14:00Z">
        <w:r w:rsidR="00AB32FD">
          <w:rPr>
            <w:rFonts w:ascii="Times New Roman" w:hAnsi="Times New Roman" w:cs="Times New Roman"/>
            <w:color w:val="000000" w:themeColor="text1"/>
            <w:sz w:val="24"/>
            <w:szCs w:val="24"/>
          </w:rPr>
          <w:t xml:space="preserve"> </w:t>
        </w:r>
      </w:ins>
      <w:r w:rsidR="00EF643B">
        <w:rPr>
          <w:rFonts w:ascii="Times New Roman" w:hAnsi="Times New Roman" w:cs="Times New Roman"/>
          <w:color w:val="000000" w:themeColor="text1"/>
          <w:sz w:val="24"/>
          <w:szCs w:val="24"/>
        </w:rPr>
        <w:t xml:space="preserve">(Figure </w:t>
      </w:r>
      <w:r w:rsidR="00AB32FD">
        <w:rPr>
          <w:rFonts w:ascii="Times New Roman" w:hAnsi="Times New Roman" w:cs="Times New Roman"/>
          <w:color w:val="000000" w:themeColor="text1"/>
          <w:sz w:val="24"/>
          <w:szCs w:val="24"/>
        </w:rPr>
        <w:t>4F</w:t>
      </w:r>
      <w:r w:rsidR="00EF643B">
        <w:rPr>
          <w:rFonts w:ascii="Times New Roman" w:hAnsi="Times New Roman" w:cs="Times New Roman"/>
          <w:color w:val="000000" w:themeColor="text1"/>
          <w:sz w:val="24"/>
          <w:szCs w:val="24"/>
        </w:rPr>
        <w:t>)</w:t>
      </w:r>
      <w:r w:rsidR="00431BC8">
        <w:rPr>
          <w:rFonts w:ascii="Times New Roman" w:hAnsi="Times New Roman" w:cs="Times New Roman"/>
          <w:color w:val="000000" w:themeColor="text1"/>
          <w:sz w:val="24"/>
          <w:szCs w:val="24"/>
        </w:rPr>
        <w:t xml:space="preserve">, suggesting </w:t>
      </w:r>
      <w:r w:rsidR="00521511">
        <w:rPr>
          <w:rFonts w:ascii="Times New Roman" w:hAnsi="Times New Roman" w:cs="Times New Roman"/>
          <w:color w:val="000000" w:themeColor="text1"/>
          <w:sz w:val="24"/>
          <w:szCs w:val="24"/>
        </w:rPr>
        <w:t xml:space="preserve">an additive </w:t>
      </w:r>
      <w:r w:rsidR="00431BC8">
        <w:rPr>
          <w:rFonts w:ascii="Times New Roman" w:hAnsi="Times New Roman" w:cs="Times New Roman"/>
          <w:color w:val="000000" w:themeColor="text1"/>
          <w:sz w:val="24"/>
          <w:szCs w:val="24"/>
        </w:rPr>
        <w:t xml:space="preserve">contribution to serum levels </w:t>
      </w:r>
      <w:r w:rsidR="00764A20">
        <w:rPr>
          <w:rFonts w:ascii="Times New Roman" w:hAnsi="Times New Roman" w:cs="Times New Roman"/>
          <w:color w:val="000000" w:themeColor="text1"/>
          <w:sz w:val="24"/>
          <w:szCs w:val="24"/>
        </w:rPr>
        <w:t xml:space="preserve">of glutathione </w:t>
      </w:r>
      <w:r w:rsidR="001F0EE4">
        <w:rPr>
          <w:rFonts w:ascii="Times New Roman" w:hAnsi="Times New Roman" w:cs="Times New Roman"/>
          <w:color w:val="000000" w:themeColor="text1"/>
          <w:sz w:val="24"/>
          <w:szCs w:val="24"/>
        </w:rPr>
        <w:t>along with</w:t>
      </w:r>
      <w:r w:rsidR="00764A20">
        <w:rPr>
          <w:rFonts w:ascii="Times New Roman" w:hAnsi="Times New Roman" w:cs="Times New Roman"/>
          <w:color w:val="000000" w:themeColor="text1"/>
          <w:sz w:val="24"/>
          <w:szCs w:val="24"/>
        </w:rPr>
        <w:t xml:space="preserve"> hepatically derived glutathione</w:t>
      </w:r>
      <w:r w:rsidR="00C046F4">
        <w:rPr>
          <w:rFonts w:ascii="Times New Roman" w:hAnsi="Times New Roman" w:cs="Times New Roman"/>
          <w:color w:val="000000" w:themeColor="text1"/>
          <w:sz w:val="24"/>
          <w:szCs w:val="24"/>
        </w:rPr>
        <w:t>.</w:t>
      </w:r>
      <w:r w:rsidR="000E2C45">
        <w:rPr>
          <w:rFonts w:ascii="Times New Roman" w:hAnsi="Times New Roman" w:cs="Times New Roman"/>
          <w:color w:val="000000" w:themeColor="text1"/>
          <w:sz w:val="24"/>
          <w:szCs w:val="24"/>
        </w:rPr>
        <w:t xml:space="preserve"> </w:t>
      </w:r>
      <w:r w:rsidR="00801F95">
        <w:rPr>
          <w:rFonts w:ascii="Times New Roman" w:hAnsi="Times New Roman" w:cs="Times New Roman"/>
          <w:color w:val="000000" w:themeColor="text1"/>
          <w:sz w:val="24"/>
          <w:szCs w:val="24"/>
        </w:rPr>
        <w:t xml:space="preserve">To evaluate </w:t>
      </w:r>
      <w:r w:rsidR="00F55CF6">
        <w:rPr>
          <w:rFonts w:ascii="Times New Roman" w:hAnsi="Times New Roman" w:cs="Times New Roman"/>
          <w:color w:val="000000" w:themeColor="text1"/>
          <w:sz w:val="24"/>
          <w:szCs w:val="24"/>
        </w:rPr>
        <w:t xml:space="preserve">microbial metabolite mediators </w:t>
      </w:r>
      <w:r w:rsidR="00A60AD0">
        <w:rPr>
          <w:rFonts w:ascii="Times New Roman" w:hAnsi="Times New Roman" w:cs="Times New Roman"/>
          <w:color w:val="000000" w:themeColor="text1"/>
          <w:sz w:val="24"/>
          <w:szCs w:val="24"/>
        </w:rPr>
        <w:t>correlated</w:t>
      </w:r>
      <w:r w:rsidR="00513007">
        <w:rPr>
          <w:rFonts w:ascii="Times New Roman" w:hAnsi="Times New Roman" w:cs="Times New Roman"/>
          <w:color w:val="000000" w:themeColor="text1"/>
          <w:sz w:val="24"/>
          <w:szCs w:val="24"/>
        </w:rPr>
        <w:t xml:space="preserve"> with the reflected increase of OCN or decrease in TRAP, two interesting</w:t>
      </w:r>
      <w:r w:rsidR="004A627B">
        <w:rPr>
          <w:rFonts w:ascii="Times New Roman" w:hAnsi="Times New Roman" w:cs="Times New Roman"/>
          <w:color w:val="000000" w:themeColor="text1"/>
          <w:sz w:val="24"/>
          <w:szCs w:val="24"/>
        </w:rPr>
        <w:t xml:space="preserve"> branch-chain amino acids</w:t>
      </w:r>
      <w:r w:rsidR="00333326">
        <w:rPr>
          <w:rFonts w:ascii="Times New Roman" w:hAnsi="Times New Roman" w:cs="Times New Roman"/>
          <w:color w:val="000000" w:themeColor="text1"/>
          <w:sz w:val="24"/>
          <w:szCs w:val="24"/>
        </w:rPr>
        <w:t xml:space="preserve"> (BCAA</w:t>
      </w:r>
      <w:r w:rsidR="009F2A05">
        <w:rPr>
          <w:rFonts w:ascii="Times New Roman" w:hAnsi="Times New Roman" w:cs="Times New Roman"/>
          <w:color w:val="000000" w:themeColor="text1"/>
          <w:sz w:val="24"/>
          <w:szCs w:val="24"/>
        </w:rPr>
        <w:t>s)</w:t>
      </w:r>
      <w:r w:rsidR="00501B35">
        <w:rPr>
          <w:rFonts w:ascii="Times New Roman" w:hAnsi="Times New Roman" w:cs="Times New Roman"/>
          <w:color w:val="000000" w:themeColor="text1"/>
          <w:sz w:val="24"/>
          <w:szCs w:val="24"/>
        </w:rPr>
        <w:t>,</w:t>
      </w:r>
      <w:r w:rsidR="004A627B">
        <w:rPr>
          <w:rFonts w:ascii="Times New Roman" w:hAnsi="Times New Roman" w:cs="Times New Roman"/>
          <w:color w:val="000000" w:themeColor="text1"/>
          <w:sz w:val="24"/>
          <w:szCs w:val="24"/>
        </w:rPr>
        <w:t xml:space="preserve"> leucine and isoleucine</w:t>
      </w:r>
      <w:r w:rsidR="00501B35">
        <w:rPr>
          <w:rFonts w:ascii="Times New Roman" w:hAnsi="Times New Roman" w:cs="Times New Roman"/>
          <w:color w:val="000000" w:themeColor="text1"/>
          <w:sz w:val="24"/>
          <w:szCs w:val="24"/>
        </w:rPr>
        <w:t>,</w:t>
      </w:r>
      <w:r w:rsidR="004C6D69">
        <w:rPr>
          <w:rFonts w:ascii="Times New Roman" w:hAnsi="Times New Roman" w:cs="Times New Roman"/>
          <w:color w:val="000000" w:themeColor="text1"/>
          <w:sz w:val="24"/>
          <w:szCs w:val="24"/>
        </w:rPr>
        <w:t xml:space="preserve"> were </w:t>
      </w:r>
      <w:r w:rsidR="00513007">
        <w:rPr>
          <w:rFonts w:ascii="Times New Roman" w:hAnsi="Times New Roman" w:cs="Times New Roman"/>
          <w:color w:val="000000" w:themeColor="text1"/>
          <w:sz w:val="24"/>
          <w:szCs w:val="24"/>
        </w:rPr>
        <w:t xml:space="preserve">found to be </w:t>
      </w:r>
      <w:r w:rsidR="004C6D69">
        <w:rPr>
          <w:rFonts w:ascii="Times New Roman" w:hAnsi="Times New Roman" w:cs="Times New Roman"/>
          <w:color w:val="000000" w:themeColor="text1"/>
          <w:sz w:val="24"/>
          <w:szCs w:val="24"/>
        </w:rPr>
        <w:t>enriched in the ISS group</w:t>
      </w:r>
      <w:r w:rsidR="00FD7298">
        <w:rPr>
          <w:rFonts w:ascii="Times New Roman" w:hAnsi="Times New Roman" w:cs="Times New Roman"/>
          <w:color w:val="000000" w:themeColor="text1"/>
          <w:sz w:val="24"/>
          <w:szCs w:val="24"/>
        </w:rPr>
        <w:t xml:space="preserve"> se</w:t>
      </w:r>
      <w:r w:rsidR="00CB0436">
        <w:rPr>
          <w:rFonts w:ascii="Times New Roman" w:hAnsi="Times New Roman" w:cs="Times New Roman"/>
          <w:color w:val="000000" w:themeColor="text1"/>
          <w:sz w:val="24"/>
          <w:szCs w:val="24"/>
        </w:rPr>
        <w:t>ra</w:t>
      </w:r>
      <w:r w:rsidR="004C6D69">
        <w:rPr>
          <w:rFonts w:ascii="Times New Roman" w:hAnsi="Times New Roman" w:cs="Times New Roman"/>
          <w:color w:val="000000" w:themeColor="text1"/>
          <w:sz w:val="24"/>
          <w:szCs w:val="24"/>
        </w:rPr>
        <w:t xml:space="preserve"> (Figure 6</w:t>
      </w:r>
      <w:r w:rsidR="00112127">
        <w:rPr>
          <w:rFonts w:ascii="Times New Roman" w:hAnsi="Times New Roman" w:cs="Times New Roman"/>
          <w:color w:val="000000" w:themeColor="text1"/>
          <w:sz w:val="24"/>
          <w:szCs w:val="24"/>
        </w:rPr>
        <w:t>C</w:t>
      </w:r>
      <w:r w:rsidR="004C6D69">
        <w:rPr>
          <w:rFonts w:ascii="Times New Roman" w:hAnsi="Times New Roman" w:cs="Times New Roman"/>
          <w:color w:val="000000" w:themeColor="text1"/>
          <w:sz w:val="24"/>
          <w:szCs w:val="24"/>
        </w:rPr>
        <w:t>)</w:t>
      </w:r>
      <w:r w:rsidR="00513007">
        <w:rPr>
          <w:rFonts w:ascii="Times New Roman" w:hAnsi="Times New Roman" w:cs="Times New Roman"/>
          <w:color w:val="000000" w:themeColor="text1"/>
          <w:sz w:val="24"/>
          <w:szCs w:val="24"/>
        </w:rPr>
        <w:t xml:space="preserve">. </w:t>
      </w:r>
      <w:r w:rsidR="00F73613">
        <w:rPr>
          <w:rFonts w:ascii="Times New Roman" w:hAnsi="Times New Roman" w:cs="Times New Roman"/>
          <w:color w:val="000000" w:themeColor="text1"/>
          <w:sz w:val="24"/>
          <w:szCs w:val="24"/>
        </w:rPr>
        <w:t xml:space="preserve">Similarly, </w:t>
      </w:r>
      <w:r w:rsidR="00333326">
        <w:rPr>
          <w:rFonts w:ascii="Times New Roman" w:hAnsi="Times New Roman" w:cs="Times New Roman"/>
          <w:color w:val="000000" w:themeColor="text1"/>
          <w:sz w:val="24"/>
          <w:szCs w:val="24"/>
        </w:rPr>
        <w:t>gene cluster enrichments for acetolactate synthase</w:t>
      </w:r>
      <w:r w:rsidR="004E0C5E">
        <w:rPr>
          <w:rFonts w:ascii="Times New Roman" w:hAnsi="Times New Roman" w:cs="Times New Roman"/>
          <w:color w:val="000000" w:themeColor="text1"/>
          <w:sz w:val="24"/>
          <w:szCs w:val="24"/>
        </w:rPr>
        <w:t xml:space="preserve"> and </w:t>
      </w:r>
      <w:r w:rsidR="00C76454">
        <w:rPr>
          <w:rFonts w:ascii="Times New Roman" w:hAnsi="Times New Roman" w:cs="Times New Roman"/>
          <w:color w:val="000000" w:themeColor="text1"/>
          <w:sz w:val="24"/>
          <w:szCs w:val="24"/>
        </w:rPr>
        <w:t>Leucyl-tRNA synthetases</w:t>
      </w:r>
      <w:r w:rsidR="00AB32FD">
        <w:rPr>
          <w:rFonts w:ascii="Times New Roman" w:hAnsi="Times New Roman" w:cs="Times New Roman"/>
          <w:color w:val="000000" w:themeColor="text1"/>
          <w:sz w:val="24"/>
          <w:szCs w:val="24"/>
        </w:rPr>
        <w:t xml:space="preserve">, </w:t>
      </w:r>
      <w:r w:rsidR="00333326">
        <w:rPr>
          <w:rFonts w:ascii="Times New Roman" w:hAnsi="Times New Roman" w:cs="Times New Roman"/>
          <w:color w:val="000000" w:themeColor="text1"/>
          <w:sz w:val="24"/>
          <w:szCs w:val="24"/>
        </w:rPr>
        <w:t>responsible for microbial syn</w:t>
      </w:r>
      <w:r w:rsidR="009F2A05">
        <w:rPr>
          <w:rFonts w:ascii="Times New Roman" w:hAnsi="Times New Roman" w:cs="Times New Roman"/>
          <w:color w:val="000000" w:themeColor="text1"/>
          <w:sz w:val="24"/>
          <w:szCs w:val="24"/>
        </w:rPr>
        <w:t>thesis of BCAAs</w:t>
      </w:r>
      <w:r w:rsidR="00DA4E59">
        <w:rPr>
          <w:rFonts w:ascii="Times New Roman" w:hAnsi="Times New Roman" w:cs="Times New Roman"/>
          <w:color w:val="000000" w:themeColor="text1"/>
          <w:sz w:val="24"/>
          <w:szCs w:val="24"/>
        </w:rPr>
        <w:t xml:space="preserve"> </w:t>
      </w:r>
      <w:r w:rsidR="00DA4E59">
        <w:rPr>
          <w:rFonts w:ascii="Times New Roman" w:hAnsi="Times New Roman" w:cs="Times New Roman"/>
          <w:color w:val="000000" w:themeColor="text1"/>
          <w:sz w:val="24"/>
          <w:szCs w:val="24"/>
        </w:rPr>
        <w:fldChar w:fldCharType="begin"/>
      </w:r>
      <w:r w:rsidR="00A452FD">
        <w:rPr>
          <w:rFonts w:ascii="Times New Roman" w:hAnsi="Times New Roman" w:cs="Times New Roman"/>
          <w:color w:val="000000" w:themeColor="text1"/>
          <w:sz w:val="24"/>
          <w:szCs w:val="24"/>
        </w:rPr>
        <w:instrText xml:space="preserve"> ADDIN EN.CITE &lt;EndNote&gt;&lt;Cite&gt;&lt;Author&gt;Umbarger&lt;/Author&gt;&lt;Year&gt;1978&lt;/Year&gt;&lt;RecNum&gt;639&lt;/RecNum&gt;&lt;DisplayText&gt;(Umbarger and He, 1978; LaRossa et al., 1987)&lt;/DisplayText&gt;&lt;record&gt;&lt;rec-number&gt;639&lt;/rec-number&gt;&lt;foreign-keys&gt;&lt;key app="EN" db-id="adxzrpzxnrpwdveztp7v9tvwsaapwz5ade9w" timestamp="1617838187"&gt;639&lt;/key&gt;&lt;/foreign-keys&gt;&lt;ref-type name="Journal Article"&gt;17&lt;/ref-type&gt;&lt;contributors&gt;&lt;authors&gt;&lt;author&gt;Umbarger, H. E.&lt;/author&gt;&lt;author&gt;He, Umbarger&lt;/author&gt;&lt;/authors&gt;&lt;/contributors&gt;&lt;titles&gt;&lt;title&gt;Amino acid biosynthesis and its regulation&lt;/title&gt;&lt;/titles&gt;&lt;dates&gt;&lt;year&gt;1978&lt;/year&gt;&lt;/dates&gt;&lt;urls&gt;&lt;/urls&gt;&lt;/record&gt;&lt;/Cite&gt;&lt;Cite&gt;&lt;Author&gt;LaRossa&lt;/Author&gt;&lt;Year&gt;1987&lt;/Year&gt;&lt;RecNum&gt;640&lt;/RecNum&gt;&lt;record&gt;&lt;rec-number&gt;640&lt;/rec-number&gt;&lt;foreign-keys&gt;&lt;key app="EN" db-id="adxzrpzxnrpwdveztp7v9tvwsaapwz5ade9w" timestamp="1617838391"&gt;640&lt;/key&gt;&lt;/foreign-keys&gt;&lt;ref-type name="Journal Article"&gt;17&lt;/ref-type&gt;&lt;contributors&gt;&lt;authors&gt;&lt;author&gt;LaRossa, Robert A.&lt;/author&gt;&lt;author&gt;Van Dyk, Tina K.&lt;/author&gt;&lt;author&gt;Smulski, Dana R.&lt;/author&gt;&lt;/authors&gt;&lt;/contributors&gt;&lt;titles&gt;&lt;title&gt;Toxic accumulation of alpha-ketobutyrate caused by inhibition of the branched-chain amino acid biosynthetic enzyme acetolactate synthase in Salmonella typhimurium&lt;/title&gt;&lt;secondary-title&gt;Journal of bacteriology&lt;/secondary-title&gt;&lt;/titles&gt;&lt;periodical&gt;&lt;full-title&gt;Journal of bacteriology&lt;/full-title&gt;&lt;/periodical&gt;&lt;pages&gt;1372-1378&lt;/pages&gt;&lt;volume&gt;169&lt;/volume&gt;&lt;number&gt;4&lt;/number&gt;&lt;dates&gt;&lt;year&gt;1987&lt;/year&gt;&lt;/dates&gt;&lt;publisher&gt;Am Soc Microbiol&lt;/publisher&gt;&lt;isbn&gt;0021-9193&lt;/isbn&gt;&lt;urls&gt;&lt;/urls&gt;&lt;/record&gt;&lt;/Cite&gt;&lt;/EndNote&gt;</w:instrText>
      </w:r>
      <w:r w:rsidR="00DA4E59">
        <w:rPr>
          <w:rFonts w:ascii="Times New Roman" w:hAnsi="Times New Roman" w:cs="Times New Roman"/>
          <w:color w:val="000000" w:themeColor="text1"/>
          <w:sz w:val="24"/>
          <w:szCs w:val="24"/>
        </w:rPr>
        <w:fldChar w:fldCharType="separate"/>
      </w:r>
      <w:r w:rsidR="00A452FD">
        <w:rPr>
          <w:rFonts w:ascii="Times New Roman" w:hAnsi="Times New Roman" w:cs="Times New Roman"/>
          <w:noProof/>
          <w:color w:val="000000" w:themeColor="text1"/>
          <w:sz w:val="24"/>
          <w:szCs w:val="24"/>
        </w:rPr>
        <w:t>(</w:t>
      </w:r>
      <w:hyperlink w:anchor="_ENREF_104" w:tooltip="Umbarger, 1978 #639" w:history="1">
        <w:r w:rsidR="00352BCC">
          <w:rPr>
            <w:rFonts w:ascii="Times New Roman" w:hAnsi="Times New Roman" w:cs="Times New Roman"/>
            <w:noProof/>
            <w:color w:val="000000" w:themeColor="text1"/>
            <w:sz w:val="24"/>
            <w:szCs w:val="24"/>
          </w:rPr>
          <w:t>Umbarger and He, 1978</w:t>
        </w:r>
      </w:hyperlink>
      <w:r w:rsidR="00A452FD">
        <w:rPr>
          <w:rFonts w:ascii="Times New Roman" w:hAnsi="Times New Roman" w:cs="Times New Roman"/>
          <w:noProof/>
          <w:color w:val="000000" w:themeColor="text1"/>
          <w:sz w:val="24"/>
          <w:szCs w:val="24"/>
        </w:rPr>
        <w:t xml:space="preserve">; </w:t>
      </w:r>
      <w:hyperlink w:anchor="_ENREF_53" w:tooltip="LaRossa, 1987 #640" w:history="1">
        <w:r w:rsidR="00352BCC">
          <w:rPr>
            <w:rFonts w:ascii="Times New Roman" w:hAnsi="Times New Roman" w:cs="Times New Roman"/>
            <w:noProof/>
            <w:color w:val="000000" w:themeColor="text1"/>
            <w:sz w:val="24"/>
            <w:szCs w:val="24"/>
          </w:rPr>
          <w:t>LaRossa et al., 1987</w:t>
        </w:r>
      </w:hyperlink>
      <w:r w:rsidR="00A452FD">
        <w:rPr>
          <w:rFonts w:ascii="Times New Roman" w:hAnsi="Times New Roman" w:cs="Times New Roman"/>
          <w:noProof/>
          <w:color w:val="000000" w:themeColor="text1"/>
          <w:sz w:val="24"/>
          <w:szCs w:val="24"/>
        </w:rPr>
        <w:t>)</w:t>
      </w:r>
      <w:r w:rsidR="00DA4E59">
        <w:rPr>
          <w:rFonts w:ascii="Times New Roman" w:hAnsi="Times New Roman" w:cs="Times New Roman"/>
          <w:color w:val="000000" w:themeColor="text1"/>
          <w:sz w:val="24"/>
          <w:szCs w:val="24"/>
        </w:rPr>
        <w:fldChar w:fldCharType="end"/>
      </w:r>
      <w:r w:rsidR="009F2A05">
        <w:rPr>
          <w:rFonts w:ascii="Times New Roman" w:hAnsi="Times New Roman" w:cs="Times New Roman"/>
          <w:color w:val="000000" w:themeColor="text1"/>
          <w:sz w:val="24"/>
          <w:szCs w:val="24"/>
        </w:rPr>
        <w:t xml:space="preserve">, were directly associated with </w:t>
      </w:r>
      <w:r w:rsidR="009F2A05">
        <w:rPr>
          <w:rFonts w:ascii="Times New Roman" w:hAnsi="Times New Roman" w:cs="Times New Roman"/>
          <w:i/>
          <w:iCs/>
          <w:color w:val="000000" w:themeColor="text1"/>
          <w:sz w:val="24"/>
          <w:szCs w:val="24"/>
        </w:rPr>
        <w:t xml:space="preserve">L. murinus </w:t>
      </w:r>
      <w:r w:rsidR="009F2A05">
        <w:rPr>
          <w:rFonts w:ascii="Times New Roman" w:hAnsi="Times New Roman" w:cs="Times New Roman"/>
          <w:color w:val="000000" w:themeColor="text1"/>
          <w:sz w:val="24"/>
          <w:szCs w:val="24"/>
        </w:rPr>
        <w:t xml:space="preserve">and </w:t>
      </w:r>
      <w:proofErr w:type="spellStart"/>
      <w:r w:rsidR="009F2A05">
        <w:rPr>
          <w:rFonts w:ascii="Times New Roman" w:hAnsi="Times New Roman" w:cs="Times New Roman"/>
          <w:i/>
          <w:iCs/>
          <w:color w:val="000000" w:themeColor="text1"/>
          <w:sz w:val="24"/>
          <w:szCs w:val="24"/>
        </w:rPr>
        <w:t>Dorea</w:t>
      </w:r>
      <w:proofErr w:type="spellEnd"/>
      <w:r w:rsidR="009F2A05">
        <w:rPr>
          <w:rFonts w:ascii="Times New Roman" w:hAnsi="Times New Roman" w:cs="Times New Roman"/>
          <w:i/>
          <w:iCs/>
          <w:color w:val="000000" w:themeColor="text1"/>
          <w:sz w:val="24"/>
          <w:szCs w:val="24"/>
        </w:rPr>
        <w:t xml:space="preserve"> sp</w:t>
      </w:r>
      <w:r w:rsidR="00C47E1D">
        <w:rPr>
          <w:rFonts w:ascii="Times New Roman" w:hAnsi="Times New Roman" w:cs="Times New Roman"/>
          <w:i/>
          <w:iCs/>
          <w:color w:val="000000" w:themeColor="text1"/>
          <w:sz w:val="24"/>
          <w:szCs w:val="24"/>
        </w:rPr>
        <w:t>.</w:t>
      </w:r>
      <w:r w:rsidR="00414E13">
        <w:rPr>
          <w:rFonts w:ascii="Times New Roman" w:hAnsi="Times New Roman" w:cs="Times New Roman"/>
          <w:color w:val="000000" w:themeColor="text1"/>
          <w:sz w:val="24"/>
          <w:szCs w:val="24"/>
        </w:rPr>
        <w:t xml:space="preserve"> (Figure </w:t>
      </w:r>
      <w:r w:rsidR="00AB32FD">
        <w:rPr>
          <w:rFonts w:ascii="Times New Roman" w:hAnsi="Times New Roman" w:cs="Times New Roman"/>
          <w:color w:val="000000" w:themeColor="text1"/>
          <w:sz w:val="24"/>
          <w:szCs w:val="24"/>
        </w:rPr>
        <w:t>4F</w:t>
      </w:r>
      <w:r w:rsidR="00414E13">
        <w:rPr>
          <w:rFonts w:ascii="Times New Roman" w:hAnsi="Times New Roman" w:cs="Times New Roman"/>
          <w:color w:val="000000" w:themeColor="text1"/>
          <w:sz w:val="24"/>
          <w:szCs w:val="24"/>
        </w:rPr>
        <w:t>)</w:t>
      </w:r>
      <w:r w:rsidR="009F2A05">
        <w:rPr>
          <w:rFonts w:ascii="Times New Roman" w:hAnsi="Times New Roman" w:cs="Times New Roman"/>
          <w:i/>
          <w:iCs/>
          <w:color w:val="000000" w:themeColor="text1"/>
          <w:sz w:val="24"/>
          <w:szCs w:val="24"/>
        </w:rPr>
        <w:t>.</w:t>
      </w:r>
      <w:r w:rsidR="00012C96">
        <w:rPr>
          <w:rFonts w:ascii="Times New Roman" w:hAnsi="Times New Roman" w:cs="Times New Roman"/>
          <w:color w:val="000000" w:themeColor="text1"/>
          <w:sz w:val="24"/>
          <w:szCs w:val="24"/>
        </w:rPr>
        <w:t xml:space="preserve"> </w:t>
      </w:r>
      <w:r w:rsidR="002F3A5C">
        <w:rPr>
          <w:rFonts w:ascii="Times New Roman" w:hAnsi="Times New Roman" w:cs="Times New Roman"/>
          <w:color w:val="000000" w:themeColor="text1"/>
          <w:sz w:val="24"/>
          <w:szCs w:val="24"/>
        </w:rPr>
        <w:t>The previous RR</w:t>
      </w:r>
      <w:r w:rsidR="00AB32FD">
        <w:rPr>
          <w:rFonts w:ascii="Times New Roman" w:hAnsi="Times New Roman" w:cs="Times New Roman"/>
          <w:color w:val="000000" w:themeColor="text1"/>
          <w:sz w:val="24"/>
          <w:szCs w:val="24"/>
        </w:rPr>
        <w:t>-</w:t>
      </w:r>
      <w:r w:rsidR="002F3A5C">
        <w:rPr>
          <w:rFonts w:ascii="Times New Roman" w:hAnsi="Times New Roman" w:cs="Times New Roman"/>
          <w:color w:val="000000" w:themeColor="text1"/>
          <w:sz w:val="24"/>
          <w:szCs w:val="24"/>
        </w:rPr>
        <w:t xml:space="preserve">1 predicted </w:t>
      </w:r>
      <w:r w:rsidR="000711ED">
        <w:rPr>
          <w:rFonts w:ascii="Times New Roman" w:hAnsi="Times New Roman" w:cs="Times New Roman"/>
          <w:color w:val="000000" w:themeColor="text1"/>
          <w:sz w:val="24"/>
          <w:szCs w:val="24"/>
        </w:rPr>
        <w:t xml:space="preserve">relative decreases in microbial associated putrescine degradation pathways, however, </w:t>
      </w:r>
      <w:r w:rsidR="00040FB2">
        <w:rPr>
          <w:rFonts w:ascii="Times New Roman" w:hAnsi="Times New Roman" w:cs="Times New Roman"/>
          <w:color w:val="000000" w:themeColor="text1"/>
          <w:sz w:val="24"/>
          <w:szCs w:val="24"/>
        </w:rPr>
        <w:t xml:space="preserve">the differential </w:t>
      </w:r>
      <w:r w:rsidR="006800EE">
        <w:rPr>
          <w:rFonts w:ascii="Times New Roman" w:hAnsi="Times New Roman" w:cs="Times New Roman"/>
          <w:color w:val="000000" w:themeColor="text1"/>
          <w:sz w:val="24"/>
          <w:szCs w:val="24"/>
        </w:rPr>
        <w:t>abundance</w:t>
      </w:r>
      <w:r w:rsidR="00040FB2">
        <w:rPr>
          <w:rFonts w:ascii="Times New Roman" w:hAnsi="Times New Roman" w:cs="Times New Roman"/>
          <w:color w:val="000000" w:themeColor="text1"/>
          <w:sz w:val="24"/>
          <w:szCs w:val="24"/>
        </w:rPr>
        <w:t xml:space="preserve"> between the ISS and ISS_G was not statistically significant (Figure 6A</w:t>
      </w:r>
      <w:r w:rsidR="00112127">
        <w:rPr>
          <w:rFonts w:ascii="Times New Roman" w:hAnsi="Times New Roman" w:cs="Times New Roman"/>
          <w:color w:val="000000" w:themeColor="text1"/>
          <w:sz w:val="24"/>
          <w:szCs w:val="24"/>
        </w:rPr>
        <w:t>, 6B</w:t>
      </w:r>
      <w:r w:rsidR="00040FB2">
        <w:rPr>
          <w:rFonts w:ascii="Times New Roman" w:hAnsi="Times New Roman" w:cs="Times New Roman"/>
          <w:color w:val="000000" w:themeColor="text1"/>
          <w:sz w:val="24"/>
          <w:szCs w:val="24"/>
        </w:rPr>
        <w:t>).</w:t>
      </w:r>
      <w:r w:rsidR="004A627B">
        <w:rPr>
          <w:rFonts w:ascii="Times New Roman" w:hAnsi="Times New Roman" w:cs="Times New Roman"/>
          <w:color w:val="000000" w:themeColor="text1"/>
          <w:sz w:val="24"/>
          <w:szCs w:val="24"/>
        </w:rPr>
        <w:t xml:space="preserve"> </w:t>
      </w:r>
      <w:r w:rsidR="00D51D7D">
        <w:rPr>
          <w:rFonts w:ascii="Times New Roman" w:hAnsi="Times New Roman" w:cs="Times New Roman"/>
          <w:color w:val="000000" w:themeColor="text1"/>
          <w:sz w:val="24"/>
          <w:szCs w:val="24"/>
        </w:rPr>
        <w:t xml:space="preserve"> </w:t>
      </w:r>
      <w:r w:rsidR="00A24156">
        <w:rPr>
          <w:rFonts w:ascii="Times New Roman" w:hAnsi="Times New Roman" w:cs="Times New Roman"/>
          <w:color w:val="000000" w:themeColor="text1"/>
          <w:sz w:val="24"/>
          <w:szCs w:val="24"/>
        </w:rPr>
        <w:t xml:space="preserve"> </w:t>
      </w:r>
      <w:r w:rsidR="00967CB8">
        <w:rPr>
          <w:rFonts w:ascii="Times New Roman" w:hAnsi="Times New Roman" w:cs="Times New Roman"/>
          <w:color w:val="000000" w:themeColor="text1"/>
          <w:sz w:val="24"/>
          <w:szCs w:val="24"/>
        </w:rPr>
        <w:t xml:space="preserve"> </w:t>
      </w:r>
      <w:r w:rsidR="00396273">
        <w:rPr>
          <w:rFonts w:ascii="Times New Roman" w:hAnsi="Times New Roman" w:cs="Times New Roman"/>
          <w:color w:val="000000" w:themeColor="text1"/>
          <w:sz w:val="24"/>
          <w:szCs w:val="24"/>
        </w:rPr>
        <w:t xml:space="preserve"> </w:t>
      </w:r>
      <w:r w:rsidR="000C1CFC">
        <w:rPr>
          <w:rFonts w:ascii="Times New Roman" w:hAnsi="Times New Roman" w:cs="Times New Roman"/>
          <w:color w:val="000000" w:themeColor="text1"/>
          <w:sz w:val="24"/>
          <w:szCs w:val="24"/>
        </w:rPr>
        <w:t xml:space="preserve"> </w:t>
      </w:r>
      <w:r w:rsidR="00C60866">
        <w:rPr>
          <w:rFonts w:ascii="Times New Roman" w:hAnsi="Times New Roman" w:cs="Times New Roman"/>
          <w:color w:val="000000" w:themeColor="text1"/>
          <w:sz w:val="24"/>
          <w:szCs w:val="24"/>
        </w:rPr>
        <w:t xml:space="preserve"> </w:t>
      </w:r>
      <w:r w:rsidR="008D4302">
        <w:rPr>
          <w:rFonts w:ascii="Times New Roman" w:hAnsi="Times New Roman" w:cs="Times New Roman"/>
          <w:color w:val="000000" w:themeColor="text1"/>
          <w:sz w:val="24"/>
          <w:szCs w:val="24"/>
        </w:rPr>
        <w:t xml:space="preserve"> </w:t>
      </w:r>
    </w:p>
    <w:p w14:paraId="7FB38502" w14:textId="5308E268" w:rsidR="00AD0B9A" w:rsidRDefault="00CD744F" w:rsidP="0071718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CA0C878" wp14:editId="65933010">
            <wp:extent cx="6067660" cy="2665562"/>
            <wp:effectExtent l="0" t="0" r="0"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76" cy="2672466"/>
                    </a:xfrm>
                    <a:prstGeom prst="rect">
                      <a:avLst/>
                    </a:prstGeom>
                  </pic:spPr>
                </pic:pic>
              </a:graphicData>
            </a:graphic>
          </wp:inline>
        </w:drawing>
      </w:r>
    </w:p>
    <w:p w14:paraId="37017B69" w14:textId="11D7347C" w:rsidR="009E3D87" w:rsidRPr="00C66B3B" w:rsidRDefault="00E62EB3" w:rsidP="00717180">
      <w:pPr>
        <w:rPr>
          <w:rFonts w:ascii="Times New Roman" w:hAnsi="Times New Roman" w:cs="Times New Roman"/>
          <w:color w:val="000000" w:themeColor="text1"/>
          <w:sz w:val="24"/>
          <w:szCs w:val="24"/>
        </w:rPr>
      </w:pPr>
      <w:r w:rsidRPr="00C66B3B">
        <w:rPr>
          <w:rFonts w:ascii="Times New Roman" w:hAnsi="Times New Roman" w:cs="Times New Roman"/>
          <w:color w:val="000000" w:themeColor="text1"/>
          <w:sz w:val="24"/>
          <w:szCs w:val="24"/>
        </w:rPr>
        <w:t xml:space="preserve">Figure </w:t>
      </w:r>
      <w:r w:rsidR="00AF7F94" w:rsidRPr="00C66B3B">
        <w:rPr>
          <w:rFonts w:ascii="Times New Roman" w:hAnsi="Times New Roman" w:cs="Times New Roman"/>
          <w:color w:val="000000" w:themeColor="text1"/>
          <w:sz w:val="24"/>
          <w:szCs w:val="24"/>
        </w:rPr>
        <w:t>5</w:t>
      </w:r>
      <w:r w:rsidR="00C66B3B">
        <w:rPr>
          <w:rFonts w:ascii="Times New Roman" w:hAnsi="Times New Roman" w:cs="Times New Roman"/>
          <w:color w:val="000000" w:themeColor="text1"/>
          <w:sz w:val="24"/>
          <w:szCs w:val="24"/>
        </w:rPr>
        <w:t xml:space="preserve"> </w:t>
      </w:r>
      <w:r w:rsidR="00B714DF">
        <w:rPr>
          <w:rFonts w:ascii="Times New Roman" w:hAnsi="Times New Roman" w:cs="Times New Roman"/>
          <w:color w:val="000000" w:themeColor="text1"/>
          <w:sz w:val="24"/>
          <w:szCs w:val="24"/>
        </w:rPr>
        <w:t xml:space="preserve">Bone </w:t>
      </w:r>
      <w:r w:rsidR="005E6B65">
        <w:rPr>
          <w:rFonts w:ascii="Times New Roman" w:hAnsi="Times New Roman" w:cs="Times New Roman"/>
          <w:color w:val="000000" w:themeColor="text1"/>
          <w:sz w:val="24"/>
          <w:szCs w:val="24"/>
        </w:rPr>
        <w:t>B</w:t>
      </w:r>
      <w:r w:rsidR="00B714DF">
        <w:rPr>
          <w:rFonts w:ascii="Times New Roman" w:hAnsi="Times New Roman" w:cs="Times New Roman"/>
          <w:color w:val="000000" w:themeColor="text1"/>
          <w:sz w:val="24"/>
          <w:szCs w:val="24"/>
        </w:rPr>
        <w:t xml:space="preserve">iomarker </w:t>
      </w:r>
      <w:r w:rsidR="009E3D87">
        <w:rPr>
          <w:rFonts w:ascii="Times New Roman" w:hAnsi="Times New Roman" w:cs="Times New Roman"/>
          <w:color w:val="000000" w:themeColor="text1"/>
          <w:sz w:val="24"/>
          <w:szCs w:val="24"/>
        </w:rPr>
        <w:t xml:space="preserve">and </w:t>
      </w:r>
      <w:r w:rsidR="005E6B65">
        <w:rPr>
          <w:rFonts w:ascii="Times New Roman" w:hAnsi="Times New Roman" w:cs="Times New Roman"/>
          <w:color w:val="000000" w:themeColor="text1"/>
          <w:sz w:val="24"/>
          <w:szCs w:val="24"/>
        </w:rPr>
        <w:t>S</w:t>
      </w:r>
      <w:r w:rsidR="009E3D87">
        <w:rPr>
          <w:rFonts w:ascii="Times New Roman" w:hAnsi="Times New Roman" w:cs="Times New Roman"/>
          <w:color w:val="000000" w:themeColor="text1"/>
          <w:sz w:val="24"/>
          <w:szCs w:val="24"/>
        </w:rPr>
        <w:t>hort-</w:t>
      </w:r>
      <w:r w:rsidR="005E6B65">
        <w:rPr>
          <w:rFonts w:ascii="Times New Roman" w:hAnsi="Times New Roman" w:cs="Times New Roman"/>
          <w:color w:val="000000" w:themeColor="text1"/>
          <w:sz w:val="24"/>
          <w:szCs w:val="24"/>
        </w:rPr>
        <w:t>C</w:t>
      </w:r>
      <w:r w:rsidR="009E3D87">
        <w:rPr>
          <w:rFonts w:ascii="Times New Roman" w:hAnsi="Times New Roman" w:cs="Times New Roman"/>
          <w:color w:val="000000" w:themeColor="text1"/>
          <w:sz w:val="24"/>
          <w:szCs w:val="24"/>
        </w:rPr>
        <w:t xml:space="preserve">hain </w:t>
      </w:r>
      <w:r w:rsidR="005E6B65">
        <w:rPr>
          <w:rFonts w:ascii="Times New Roman" w:hAnsi="Times New Roman" w:cs="Times New Roman"/>
          <w:color w:val="000000" w:themeColor="text1"/>
          <w:sz w:val="24"/>
          <w:szCs w:val="24"/>
        </w:rPr>
        <w:t>F</w:t>
      </w:r>
      <w:r w:rsidR="009E3D87">
        <w:rPr>
          <w:rFonts w:ascii="Times New Roman" w:hAnsi="Times New Roman" w:cs="Times New Roman"/>
          <w:color w:val="000000" w:themeColor="text1"/>
          <w:sz w:val="24"/>
          <w:szCs w:val="24"/>
        </w:rPr>
        <w:t xml:space="preserve">atty </w:t>
      </w:r>
      <w:r w:rsidR="005E6B65">
        <w:rPr>
          <w:rFonts w:ascii="Times New Roman" w:hAnsi="Times New Roman" w:cs="Times New Roman"/>
          <w:color w:val="000000" w:themeColor="text1"/>
          <w:sz w:val="24"/>
          <w:szCs w:val="24"/>
        </w:rPr>
        <w:t>A</w:t>
      </w:r>
      <w:r w:rsidR="009E3D87">
        <w:rPr>
          <w:rFonts w:ascii="Times New Roman" w:hAnsi="Times New Roman" w:cs="Times New Roman"/>
          <w:color w:val="000000" w:themeColor="text1"/>
          <w:sz w:val="24"/>
          <w:szCs w:val="24"/>
        </w:rPr>
        <w:t xml:space="preserve">cid </w:t>
      </w:r>
      <w:r w:rsidR="005E6B65">
        <w:rPr>
          <w:rFonts w:ascii="Times New Roman" w:hAnsi="Times New Roman" w:cs="Times New Roman"/>
          <w:color w:val="000000" w:themeColor="text1"/>
          <w:sz w:val="24"/>
          <w:szCs w:val="24"/>
        </w:rPr>
        <w:t>P</w:t>
      </w:r>
      <w:r w:rsidR="009E3D87">
        <w:rPr>
          <w:rFonts w:ascii="Times New Roman" w:hAnsi="Times New Roman" w:cs="Times New Roman"/>
          <w:color w:val="000000" w:themeColor="text1"/>
          <w:sz w:val="24"/>
          <w:szCs w:val="24"/>
        </w:rPr>
        <w:t xml:space="preserve">rofiling of </w:t>
      </w:r>
      <w:r w:rsidR="005E6B65">
        <w:rPr>
          <w:rFonts w:ascii="Times New Roman" w:hAnsi="Times New Roman" w:cs="Times New Roman"/>
          <w:color w:val="000000" w:themeColor="text1"/>
          <w:sz w:val="24"/>
          <w:szCs w:val="24"/>
        </w:rPr>
        <w:t>Blood-P</w:t>
      </w:r>
      <w:r w:rsidR="009E3D87">
        <w:rPr>
          <w:rFonts w:ascii="Times New Roman" w:hAnsi="Times New Roman" w:cs="Times New Roman"/>
          <w:color w:val="000000" w:themeColor="text1"/>
          <w:sz w:val="24"/>
          <w:szCs w:val="24"/>
        </w:rPr>
        <w:t xml:space="preserve">lasma </w:t>
      </w:r>
      <w:r w:rsidR="005E6B65">
        <w:rPr>
          <w:rFonts w:ascii="Times New Roman" w:hAnsi="Times New Roman" w:cs="Times New Roman"/>
          <w:color w:val="000000" w:themeColor="text1"/>
          <w:sz w:val="24"/>
          <w:szCs w:val="24"/>
        </w:rPr>
        <w:t>S</w:t>
      </w:r>
      <w:r w:rsidR="009E3D87">
        <w:rPr>
          <w:rFonts w:ascii="Times New Roman" w:hAnsi="Times New Roman" w:cs="Times New Roman"/>
          <w:color w:val="000000" w:themeColor="text1"/>
          <w:sz w:val="24"/>
          <w:szCs w:val="24"/>
        </w:rPr>
        <w:t>erum</w:t>
      </w:r>
      <w:r w:rsidR="000D7898">
        <w:rPr>
          <w:rFonts w:ascii="Times New Roman" w:hAnsi="Times New Roman" w:cs="Times New Roman"/>
          <w:color w:val="000000" w:themeColor="text1"/>
          <w:sz w:val="24"/>
          <w:szCs w:val="24"/>
        </w:rPr>
        <w:t xml:space="preserve"> of ISS vs ISS_G</w:t>
      </w:r>
    </w:p>
    <w:p w14:paraId="65B8F6C2" w14:textId="7D61852A" w:rsidR="003B6AFB" w:rsidRDefault="00D035DF" w:rsidP="00717180">
      <w:pPr>
        <w:rPr>
          <w:rFonts w:ascii="Times New Roman" w:hAnsi="Times New Roman" w:cs="Times New Roman"/>
          <w:sz w:val="24"/>
          <w:szCs w:val="24"/>
        </w:rPr>
      </w:pPr>
      <w:r>
        <w:rPr>
          <w:rFonts w:ascii="Times New Roman" w:hAnsi="Times New Roman" w:cs="Times New Roman"/>
          <w:color w:val="000000" w:themeColor="text1"/>
          <w:sz w:val="24"/>
          <w:szCs w:val="24"/>
        </w:rPr>
        <w:t>(A)</w:t>
      </w:r>
      <w:r w:rsidR="009E3D87">
        <w:rPr>
          <w:rFonts w:ascii="Times New Roman" w:hAnsi="Times New Roman" w:cs="Times New Roman"/>
          <w:color w:val="000000" w:themeColor="text1"/>
          <w:sz w:val="24"/>
          <w:szCs w:val="24"/>
        </w:rPr>
        <w:t xml:space="preserve"> </w:t>
      </w:r>
      <w:r w:rsidR="00446164">
        <w:rPr>
          <w:rFonts w:ascii="Times New Roman" w:hAnsi="Times New Roman" w:cs="Times New Roman"/>
          <w:color w:val="000000" w:themeColor="text1"/>
          <w:sz w:val="24"/>
          <w:szCs w:val="24"/>
        </w:rPr>
        <w:t>Represents ELISA analysis of b</w:t>
      </w:r>
      <w:r w:rsidR="000D7898">
        <w:rPr>
          <w:rFonts w:ascii="Times New Roman" w:hAnsi="Times New Roman" w:cs="Times New Roman"/>
          <w:color w:val="000000" w:themeColor="text1"/>
          <w:sz w:val="24"/>
          <w:szCs w:val="24"/>
        </w:rPr>
        <w:t xml:space="preserve">one </w:t>
      </w:r>
      <w:r w:rsidR="00446164">
        <w:rPr>
          <w:rFonts w:ascii="Times New Roman" w:hAnsi="Times New Roman" w:cs="Times New Roman"/>
          <w:color w:val="000000" w:themeColor="text1"/>
          <w:sz w:val="24"/>
          <w:szCs w:val="24"/>
        </w:rPr>
        <w:t>bio</w:t>
      </w:r>
      <w:r w:rsidR="000D7898">
        <w:rPr>
          <w:rFonts w:ascii="Times New Roman" w:hAnsi="Times New Roman" w:cs="Times New Roman"/>
          <w:color w:val="000000" w:themeColor="text1"/>
          <w:sz w:val="24"/>
          <w:szCs w:val="24"/>
        </w:rPr>
        <w:t>markers P1NP, OCN, and TRAP</w:t>
      </w:r>
      <w:r w:rsidR="00446164">
        <w:rPr>
          <w:rFonts w:ascii="Times New Roman" w:hAnsi="Times New Roman" w:cs="Times New Roman"/>
          <w:color w:val="000000" w:themeColor="text1"/>
          <w:sz w:val="24"/>
          <w:szCs w:val="24"/>
        </w:rPr>
        <w:t xml:space="preserve"> </w:t>
      </w:r>
      <w:r w:rsidR="007B7CB5">
        <w:rPr>
          <w:rFonts w:ascii="Times New Roman" w:hAnsi="Times New Roman" w:cs="Times New Roman"/>
          <w:color w:val="000000" w:themeColor="text1"/>
          <w:sz w:val="24"/>
          <w:szCs w:val="24"/>
        </w:rPr>
        <w:t>in ISS vs ISS_G groups</w:t>
      </w:r>
      <w:r w:rsidR="0007475D">
        <w:rPr>
          <w:rFonts w:ascii="Times New Roman" w:hAnsi="Times New Roman" w:cs="Times New Roman"/>
          <w:color w:val="000000" w:themeColor="text1"/>
          <w:sz w:val="24"/>
          <w:szCs w:val="24"/>
        </w:rPr>
        <w:t xml:space="preserve">. </w:t>
      </w:r>
      <w:r w:rsidR="00F7117A">
        <w:rPr>
          <w:rFonts w:ascii="Times New Roman" w:hAnsi="Times New Roman" w:cs="Times New Roman"/>
          <w:color w:val="000000" w:themeColor="text1"/>
          <w:sz w:val="24"/>
          <w:szCs w:val="24"/>
        </w:rPr>
        <w:t>Asterisks indicates</w:t>
      </w:r>
      <w:r w:rsidR="00F7117A">
        <w:rPr>
          <w:rFonts w:ascii="Times New Roman" w:hAnsi="Times New Roman" w:cs="Times New Roman"/>
          <w:sz w:val="24"/>
          <w:szCs w:val="24"/>
        </w:rPr>
        <w:t xml:space="preserve"> a threshold of </w:t>
      </w:r>
      <w:r w:rsidR="00F7117A" w:rsidRPr="00777517">
        <w:rPr>
          <w:rFonts w:ascii="Times New Roman" w:hAnsi="Times New Roman" w:cs="Times New Roman"/>
          <w:sz w:val="24"/>
          <w:szCs w:val="24"/>
        </w:rPr>
        <w:t>*P ≤ 0.05, **P ≤ 0.01</w:t>
      </w:r>
      <w:r w:rsidR="00F7117A">
        <w:rPr>
          <w:rFonts w:ascii="Times New Roman" w:hAnsi="Times New Roman" w:cs="Times New Roman"/>
          <w:sz w:val="24"/>
          <w:szCs w:val="24"/>
        </w:rPr>
        <w:t>.</w:t>
      </w:r>
      <w:r w:rsidR="00F7117A" w:rsidRPr="00777517">
        <w:rPr>
          <w:rFonts w:ascii="Times New Roman" w:hAnsi="Times New Roman" w:cs="Times New Roman"/>
          <w:sz w:val="24"/>
          <w:szCs w:val="24"/>
        </w:rPr>
        <w:t xml:space="preserve"> </w:t>
      </w:r>
      <w:r w:rsidR="00F7117A">
        <w:rPr>
          <w:rFonts w:ascii="Times New Roman" w:hAnsi="Times New Roman" w:cs="Times New Roman"/>
          <w:sz w:val="24"/>
          <w:szCs w:val="24"/>
        </w:rPr>
        <w:t>Non-significance is indicated by ns.</w:t>
      </w:r>
    </w:p>
    <w:p w14:paraId="26767848" w14:textId="01886E72" w:rsidR="00D035DF" w:rsidRPr="00D035DF" w:rsidRDefault="003B6AFB" w:rsidP="00717180">
      <w:pPr>
        <w:rPr>
          <w:rFonts w:ascii="Times New Roman" w:hAnsi="Times New Roman" w:cs="Times New Roman"/>
          <w:color w:val="000000" w:themeColor="text1"/>
          <w:sz w:val="24"/>
          <w:szCs w:val="24"/>
        </w:rPr>
      </w:pPr>
      <w:r>
        <w:rPr>
          <w:rFonts w:ascii="Times New Roman" w:hAnsi="Times New Roman" w:cs="Times New Roman"/>
          <w:sz w:val="24"/>
          <w:szCs w:val="24"/>
        </w:rPr>
        <w:t>(B) Absolute quantification of short-chain fatty acids</w:t>
      </w:r>
      <w:r w:rsidR="00B47D60">
        <w:rPr>
          <w:rFonts w:ascii="Times New Roman" w:hAnsi="Times New Roman" w:cs="Times New Roman"/>
          <w:sz w:val="24"/>
          <w:szCs w:val="24"/>
        </w:rPr>
        <w:t xml:space="preserve"> detected via Liquid-Chromatograph Mass Spectrometry</w:t>
      </w:r>
      <w:r w:rsidR="00C81B8E">
        <w:rPr>
          <w:rFonts w:ascii="Times New Roman" w:hAnsi="Times New Roman" w:cs="Times New Roman"/>
          <w:sz w:val="24"/>
          <w:szCs w:val="24"/>
        </w:rPr>
        <w:t xml:space="preserve">. </w:t>
      </w:r>
      <w:r w:rsidR="00324086">
        <w:rPr>
          <w:rFonts w:ascii="Times New Roman" w:hAnsi="Times New Roman" w:cs="Times New Roman"/>
          <w:color w:val="000000" w:themeColor="text1"/>
          <w:sz w:val="24"/>
          <w:szCs w:val="24"/>
        </w:rPr>
        <w:t>Asterisks indicates</w:t>
      </w:r>
      <w:r w:rsidR="00324086">
        <w:rPr>
          <w:rFonts w:ascii="Times New Roman" w:hAnsi="Times New Roman" w:cs="Times New Roman"/>
          <w:sz w:val="24"/>
          <w:szCs w:val="24"/>
        </w:rPr>
        <w:t xml:space="preserve"> a threshold of </w:t>
      </w:r>
      <w:r w:rsidR="006E16FE" w:rsidRPr="00777517">
        <w:rPr>
          <w:rFonts w:ascii="Times New Roman" w:hAnsi="Times New Roman" w:cs="Times New Roman"/>
          <w:sz w:val="24"/>
          <w:szCs w:val="24"/>
        </w:rPr>
        <w:t>*P ≤ 0.05, **P ≤ 0.01</w:t>
      </w:r>
      <w:r w:rsidR="00324086">
        <w:rPr>
          <w:rFonts w:ascii="Times New Roman" w:hAnsi="Times New Roman" w:cs="Times New Roman"/>
          <w:sz w:val="24"/>
          <w:szCs w:val="24"/>
        </w:rPr>
        <w:t>.</w:t>
      </w:r>
      <w:r w:rsidR="006E16FE" w:rsidRPr="00777517">
        <w:rPr>
          <w:rFonts w:ascii="Times New Roman" w:hAnsi="Times New Roman" w:cs="Times New Roman"/>
          <w:sz w:val="24"/>
          <w:szCs w:val="24"/>
        </w:rPr>
        <w:t xml:space="preserve"> </w:t>
      </w:r>
      <w:r w:rsidR="00324086">
        <w:rPr>
          <w:rFonts w:ascii="Times New Roman" w:hAnsi="Times New Roman" w:cs="Times New Roman"/>
          <w:sz w:val="24"/>
          <w:szCs w:val="24"/>
        </w:rPr>
        <w:t>Non-significance is indicated by ns.</w:t>
      </w:r>
    </w:p>
    <w:p w14:paraId="5A16D1E4" w14:textId="77777777" w:rsidR="00957EB7" w:rsidRPr="00AF7F94" w:rsidRDefault="00957EB7" w:rsidP="00717180">
      <w:pPr>
        <w:rPr>
          <w:rFonts w:ascii="Times New Roman" w:hAnsi="Times New Roman" w:cs="Times New Roman"/>
          <w:b/>
          <w:bCs/>
          <w:color w:val="000000" w:themeColor="text1"/>
          <w:sz w:val="24"/>
          <w:szCs w:val="24"/>
        </w:rPr>
      </w:pPr>
    </w:p>
    <w:p w14:paraId="3BD9102A" w14:textId="46AB1CD1" w:rsidR="00E62EB3" w:rsidRDefault="00E62EB3" w:rsidP="00717180">
      <w:pPr>
        <w:rPr>
          <w:rFonts w:ascii="Times New Roman" w:hAnsi="Times New Roman" w:cs="Times New Roman"/>
          <w:color w:val="000000" w:themeColor="text1"/>
          <w:sz w:val="24"/>
          <w:szCs w:val="24"/>
        </w:rPr>
      </w:pPr>
    </w:p>
    <w:p w14:paraId="773FD408" w14:textId="7C9427A1" w:rsidR="00E83611" w:rsidRDefault="00CD744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C13F1A" wp14:editId="122AC5E3">
            <wp:extent cx="6480048" cy="56509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48" cy="5650992"/>
                    </a:xfrm>
                    <a:prstGeom prst="rect">
                      <a:avLst/>
                    </a:prstGeom>
                  </pic:spPr>
                </pic:pic>
              </a:graphicData>
            </a:graphic>
          </wp:inline>
        </w:drawing>
      </w:r>
    </w:p>
    <w:p w14:paraId="0290E225" w14:textId="6946C9C4" w:rsidR="0036222F" w:rsidRDefault="00AF7F94">
      <w:pPr>
        <w:rPr>
          <w:rFonts w:ascii="Times New Roman" w:hAnsi="Times New Roman" w:cs="Times New Roman"/>
          <w:sz w:val="24"/>
          <w:szCs w:val="24"/>
        </w:rPr>
      </w:pPr>
      <w:r w:rsidRPr="00D23104">
        <w:rPr>
          <w:rFonts w:ascii="Times New Roman" w:hAnsi="Times New Roman" w:cs="Times New Roman"/>
          <w:bCs/>
          <w:sz w:val="24"/>
          <w:szCs w:val="24"/>
        </w:rPr>
        <w:t>Figure 6</w:t>
      </w:r>
      <w:r w:rsidR="00D23104">
        <w:rPr>
          <w:rFonts w:ascii="Times New Roman" w:hAnsi="Times New Roman" w:cs="Times New Roman"/>
          <w:b/>
          <w:sz w:val="24"/>
          <w:szCs w:val="24"/>
        </w:rPr>
        <w:t xml:space="preserve"> </w:t>
      </w:r>
      <w:r w:rsidR="00D23104">
        <w:rPr>
          <w:rFonts w:ascii="Times New Roman" w:hAnsi="Times New Roman" w:cs="Times New Roman"/>
          <w:bCs/>
          <w:sz w:val="24"/>
          <w:szCs w:val="24"/>
        </w:rPr>
        <w:t xml:space="preserve">Untargeted </w:t>
      </w:r>
      <w:r w:rsidR="006F55F8">
        <w:rPr>
          <w:rFonts w:ascii="Times New Roman" w:hAnsi="Times New Roman" w:cs="Times New Roman"/>
          <w:bCs/>
          <w:sz w:val="24"/>
          <w:szCs w:val="24"/>
        </w:rPr>
        <w:t>m</w:t>
      </w:r>
      <w:r w:rsidR="00D23104">
        <w:rPr>
          <w:rFonts w:ascii="Times New Roman" w:hAnsi="Times New Roman" w:cs="Times New Roman"/>
          <w:bCs/>
          <w:sz w:val="24"/>
          <w:szCs w:val="24"/>
        </w:rPr>
        <w:t>etabolome</w:t>
      </w:r>
      <w:r w:rsidR="006F55F8">
        <w:rPr>
          <w:rFonts w:ascii="Times New Roman" w:hAnsi="Times New Roman" w:cs="Times New Roman"/>
          <w:bCs/>
          <w:sz w:val="24"/>
          <w:szCs w:val="24"/>
        </w:rPr>
        <w:t xml:space="preserve"> profiling</w:t>
      </w:r>
      <w:r w:rsidR="00D23104">
        <w:rPr>
          <w:rFonts w:ascii="Times New Roman" w:hAnsi="Times New Roman" w:cs="Times New Roman"/>
          <w:bCs/>
          <w:sz w:val="24"/>
          <w:szCs w:val="24"/>
        </w:rPr>
        <w:t xml:space="preserve"> of </w:t>
      </w:r>
      <w:r w:rsidR="0036222F">
        <w:rPr>
          <w:rFonts w:ascii="Times New Roman" w:hAnsi="Times New Roman" w:cs="Times New Roman"/>
          <w:bCs/>
          <w:sz w:val="24"/>
          <w:szCs w:val="24"/>
        </w:rPr>
        <w:t>plasma serum via</w:t>
      </w:r>
      <w:r w:rsidR="00D23104">
        <w:rPr>
          <w:rFonts w:ascii="Times New Roman" w:hAnsi="Times New Roman" w:cs="Times New Roman"/>
          <w:bCs/>
          <w:sz w:val="24"/>
          <w:szCs w:val="24"/>
        </w:rPr>
        <w:t xml:space="preserve"> </w:t>
      </w:r>
      <w:r w:rsidR="00D23104">
        <w:rPr>
          <w:rFonts w:ascii="Times New Roman" w:hAnsi="Times New Roman" w:cs="Times New Roman"/>
          <w:sz w:val="24"/>
          <w:szCs w:val="24"/>
        </w:rPr>
        <w:t>Liquid-Chromatograph Mass Spectrometry</w:t>
      </w:r>
      <w:r w:rsidR="006F55F8">
        <w:rPr>
          <w:rFonts w:ascii="Times New Roman" w:hAnsi="Times New Roman" w:cs="Times New Roman"/>
          <w:sz w:val="24"/>
          <w:szCs w:val="24"/>
        </w:rPr>
        <w:t xml:space="preserve"> in ISS vs ISS_G</w:t>
      </w:r>
    </w:p>
    <w:p w14:paraId="6E42FA57" w14:textId="641DD020" w:rsidR="0036222F" w:rsidRPr="00674FC3" w:rsidRDefault="0036222F">
      <w:pPr>
        <w:rPr>
          <w:rFonts w:ascii="Times New Roman" w:hAnsi="Times New Roman" w:cs="Times New Roman"/>
          <w:sz w:val="24"/>
          <w:szCs w:val="24"/>
        </w:rPr>
      </w:pPr>
      <w:r>
        <w:rPr>
          <w:rFonts w:ascii="Times New Roman" w:hAnsi="Times New Roman" w:cs="Times New Roman"/>
          <w:sz w:val="24"/>
          <w:szCs w:val="24"/>
        </w:rPr>
        <w:t>(A)</w:t>
      </w:r>
      <w:r w:rsidR="00D63E57">
        <w:rPr>
          <w:rFonts w:ascii="Times New Roman" w:hAnsi="Times New Roman" w:cs="Times New Roman"/>
          <w:sz w:val="24"/>
          <w:szCs w:val="24"/>
        </w:rPr>
        <w:t xml:space="preserve"> </w:t>
      </w:r>
      <w:r w:rsidR="005747BE">
        <w:rPr>
          <w:rFonts w:ascii="Times New Roman" w:hAnsi="Times New Roman" w:cs="Times New Roman"/>
          <w:sz w:val="24"/>
          <w:szCs w:val="24"/>
        </w:rPr>
        <w:t xml:space="preserve">Metabolite abundance and </w:t>
      </w:r>
      <w:r w:rsidR="00E3019B">
        <w:rPr>
          <w:rFonts w:ascii="Times New Roman" w:hAnsi="Times New Roman" w:cs="Times New Roman"/>
          <w:sz w:val="24"/>
          <w:szCs w:val="24"/>
        </w:rPr>
        <w:t xml:space="preserve">relative </w:t>
      </w:r>
      <w:r w:rsidR="005747BE">
        <w:rPr>
          <w:rFonts w:ascii="Times New Roman" w:hAnsi="Times New Roman" w:cs="Times New Roman"/>
          <w:sz w:val="24"/>
          <w:szCs w:val="24"/>
        </w:rPr>
        <w:t>fold change (</w:t>
      </w:r>
      <w:r w:rsidR="00427F2E">
        <w:rPr>
          <w:rFonts w:ascii="Times New Roman" w:hAnsi="Times New Roman" w:cs="Times New Roman"/>
          <w:sz w:val="24"/>
          <w:szCs w:val="24"/>
        </w:rPr>
        <w:t>Log</w:t>
      </w:r>
      <w:r w:rsidR="00674FC3">
        <w:rPr>
          <w:rFonts w:ascii="Times New Roman" w:hAnsi="Times New Roman" w:cs="Times New Roman"/>
          <w:sz w:val="24"/>
          <w:szCs w:val="24"/>
          <w:vertAlign w:val="subscript"/>
        </w:rPr>
        <w:t>2</w:t>
      </w:r>
      <w:r w:rsidR="00674FC3">
        <w:rPr>
          <w:rFonts w:ascii="Times New Roman" w:hAnsi="Times New Roman" w:cs="Times New Roman"/>
          <w:sz w:val="24"/>
          <w:szCs w:val="24"/>
        </w:rPr>
        <w:t xml:space="preserve"> mean ratios</w:t>
      </w:r>
      <w:r w:rsidR="005747BE">
        <w:rPr>
          <w:rFonts w:ascii="Times New Roman" w:hAnsi="Times New Roman" w:cs="Times New Roman"/>
          <w:sz w:val="24"/>
          <w:szCs w:val="24"/>
        </w:rPr>
        <w:t>)</w:t>
      </w:r>
      <w:r w:rsidR="00674FC3">
        <w:rPr>
          <w:rFonts w:ascii="Times New Roman" w:hAnsi="Times New Roman" w:cs="Times New Roman"/>
          <w:sz w:val="24"/>
          <w:szCs w:val="24"/>
        </w:rPr>
        <w:t xml:space="preserve"> in </w:t>
      </w:r>
      <w:r w:rsidR="00E3019B">
        <w:rPr>
          <w:rFonts w:ascii="Times New Roman" w:hAnsi="Times New Roman" w:cs="Times New Roman"/>
          <w:sz w:val="24"/>
          <w:szCs w:val="24"/>
        </w:rPr>
        <w:t>ISS vs</w:t>
      </w:r>
      <w:r w:rsidR="002E0C41">
        <w:rPr>
          <w:rFonts w:ascii="Times New Roman" w:hAnsi="Times New Roman" w:cs="Times New Roman"/>
          <w:sz w:val="24"/>
          <w:szCs w:val="24"/>
        </w:rPr>
        <w:t>.</w:t>
      </w:r>
      <w:r w:rsidR="00E3019B">
        <w:rPr>
          <w:rFonts w:ascii="Times New Roman" w:hAnsi="Times New Roman" w:cs="Times New Roman"/>
          <w:sz w:val="24"/>
          <w:szCs w:val="24"/>
        </w:rPr>
        <w:t xml:space="preserve"> ISS_G</w:t>
      </w:r>
    </w:p>
    <w:p w14:paraId="74E438E9" w14:textId="4160F6C3" w:rsidR="00AF7F94" w:rsidRDefault="0036222F">
      <w:pPr>
        <w:rPr>
          <w:rFonts w:ascii="Times New Roman" w:hAnsi="Times New Roman" w:cs="Times New Roman"/>
          <w:b/>
          <w:sz w:val="24"/>
          <w:szCs w:val="24"/>
        </w:rPr>
      </w:pPr>
      <w:r>
        <w:rPr>
          <w:rFonts w:ascii="Times New Roman" w:hAnsi="Times New Roman" w:cs="Times New Roman"/>
          <w:sz w:val="24"/>
          <w:szCs w:val="24"/>
        </w:rPr>
        <w:t>(B)</w:t>
      </w:r>
      <w:r w:rsidR="00D23104">
        <w:rPr>
          <w:rFonts w:ascii="Times New Roman" w:hAnsi="Times New Roman" w:cs="Times New Roman"/>
          <w:sz w:val="24"/>
          <w:szCs w:val="24"/>
        </w:rPr>
        <w:t xml:space="preserve"> </w:t>
      </w:r>
      <w:r w:rsidR="00E3019B">
        <w:rPr>
          <w:rFonts w:ascii="Times New Roman" w:hAnsi="Times New Roman" w:cs="Times New Roman"/>
          <w:sz w:val="24"/>
          <w:szCs w:val="24"/>
        </w:rPr>
        <w:t>Statistically significantly enriched</w:t>
      </w:r>
      <w:r w:rsidR="002E0C41">
        <w:rPr>
          <w:rFonts w:ascii="Times New Roman" w:hAnsi="Times New Roman" w:cs="Times New Roman"/>
          <w:sz w:val="24"/>
          <w:szCs w:val="24"/>
        </w:rPr>
        <w:t xml:space="preserve"> metabolites in the ISS vs. ISS_G </w:t>
      </w:r>
      <w:r w:rsidR="00936859">
        <w:rPr>
          <w:rFonts w:ascii="Times New Roman" w:hAnsi="Times New Roman" w:cs="Times New Roman"/>
          <w:sz w:val="24"/>
          <w:szCs w:val="24"/>
        </w:rPr>
        <w:t xml:space="preserve">group. </w:t>
      </w:r>
      <w:r w:rsidR="00800AB7">
        <w:rPr>
          <w:rFonts w:ascii="Times New Roman" w:hAnsi="Times New Roman" w:cs="Times New Roman"/>
          <w:sz w:val="24"/>
          <w:szCs w:val="24"/>
        </w:rPr>
        <w:t xml:space="preserve">Abundance and individual statistical </w:t>
      </w:r>
      <w:r w:rsidR="00150A38">
        <w:rPr>
          <w:rFonts w:ascii="Times New Roman" w:hAnsi="Times New Roman" w:cs="Times New Roman"/>
          <w:sz w:val="24"/>
          <w:szCs w:val="24"/>
        </w:rPr>
        <w:t xml:space="preserve">indications listed in Table </w:t>
      </w:r>
      <w:proofErr w:type="gramStart"/>
      <w:r w:rsidR="00150A38">
        <w:rPr>
          <w:rFonts w:ascii="Times New Roman" w:hAnsi="Times New Roman" w:cs="Times New Roman"/>
          <w:sz w:val="24"/>
          <w:szCs w:val="24"/>
        </w:rPr>
        <w:t>S</w:t>
      </w:r>
      <w:r w:rsidR="00C47E1D">
        <w:rPr>
          <w:rFonts w:ascii="Times New Roman" w:hAnsi="Times New Roman" w:cs="Times New Roman"/>
          <w:sz w:val="24"/>
          <w:szCs w:val="24"/>
        </w:rPr>
        <w:t>12</w:t>
      </w:r>
      <w:proofErr w:type="gramEnd"/>
    </w:p>
    <w:p w14:paraId="7AAFF1C6" w14:textId="70437D9D" w:rsidR="006C5FA7" w:rsidRDefault="00B45EA1" w:rsidP="006C5F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24816D" wp14:editId="6EDB5B1E">
            <wp:extent cx="6858000" cy="446913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4469130"/>
                    </a:xfrm>
                    <a:prstGeom prst="rect">
                      <a:avLst/>
                    </a:prstGeom>
                  </pic:spPr>
                </pic:pic>
              </a:graphicData>
            </a:graphic>
          </wp:inline>
        </w:drawing>
      </w:r>
    </w:p>
    <w:p w14:paraId="4ADB22F4" w14:textId="77777777" w:rsidR="006C5FA7" w:rsidRDefault="006C5FA7" w:rsidP="006C5FA7">
      <w:pPr>
        <w:rPr>
          <w:rFonts w:ascii="Times New Roman" w:hAnsi="Times New Roman" w:cs="Times New Roman"/>
          <w:sz w:val="24"/>
          <w:szCs w:val="24"/>
        </w:rPr>
      </w:pPr>
    </w:p>
    <w:p w14:paraId="575DB84E" w14:textId="77777777" w:rsidR="00A3146E" w:rsidRDefault="00A3146E" w:rsidP="006C5FA7">
      <w:pPr>
        <w:rPr>
          <w:rFonts w:ascii="Times New Roman" w:hAnsi="Times New Roman" w:cs="Times New Roman"/>
          <w:b/>
          <w:sz w:val="24"/>
          <w:szCs w:val="24"/>
        </w:rPr>
      </w:pPr>
      <w:r>
        <w:rPr>
          <w:rFonts w:ascii="Times New Roman" w:hAnsi="Times New Roman" w:cs="Times New Roman"/>
          <w:sz w:val="24"/>
          <w:szCs w:val="24"/>
        </w:rPr>
        <w:t>Figure S1</w:t>
      </w:r>
      <w:r w:rsidR="006C5FA7" w:rsidRPr="00A3146E">
        <w:rPr>
          <w:rFonts w:ascii="Times New Roman" w:hAnsi="Times New Roman" w:cs="Times New Roman"/>
          <w:sz w:val="24"/>
          <w:szCs w:val="24"/>
        </w:rPr>
        <w:t xml:space="preserve"> Longitudinal Analysis of the Oral Microbiome in the LAR Flight Group versus LAR_G Ground Control.</w:t>
      </w:r>
      <w:r w:rsidR="006C5FA7">
        <w:rPr>
          <w:rFonts w:ascii="Times New Roman" w:hAnsi="Times New Roman" w:cs="Times New Roman"/>
          <w:b/>
          <w:sz w:val="24"/>
          <w:szCs w:val="24"/>
        </w:rPr>
        <w:t xml:space="preserve"> </w:t>
      </w:r>
    </w:p>
    <w:p w14:paraId="267B2FA0" w14:textId="1F788860" w:rsidR="00A56C52" w:rsidRDefault="00A3146E" w:rsidP="006C5FA7">
      <w:pPr>
        <w:rPr>
          <w:rFonts w:ascii="Times New Roman" w:hAnsi="Times New Roman" w:cs="Times New Roman"/>
          <w:sz w:val="24"/>
          <w:szCs w:val="24"/>
        </w:rPr>
      </w:pPr>
      <w:r>
        <w:rPr>
          <w:rFonts w:ascii="Times New Roman" w:hAnsi="Times New Roman" w:cs="Times New Roman"/>
          <w:sz w:val="24"/>
          <w:szCs w:val="24"/>
        </w:rPr>
        <w:t>(A</w:t>
      </w:r>
      <w:r w:rsidR="00144D9C">
        <w:rPr>
          <w:rFonts w:ascii="Times New Roman" w:hAnsi="Times New Roman" w:cs="Times New Roman"/>
          <w:sz w:val="24"/>
          <w:szCs w:val="24"/>
        </w:rPr>
        <w:t>, D, G)</w:t>
      </w:r>
      <w:r>
        <w:rPr>
          <w:rFonts w:ascii="Times New Roman" w:hAnsi="Times New Roman" w:cs="Times New Roman"/>
          <w:sz w:val="24"/>
          <w:szCs w:val="24"/>
        </w:rPr>
        <w:t>) R</w:t>
      </w:r>
      <w:r w:rsidR="006C5FA7">
        <w:rPr>
          <w:rFonts w:ascii="Times New Roman" w:hAnsi="Times New Roman" w:cs="Times New Roman"/>
          <w:sz w:val="24"/>
          <w:szCs w:val="24"/>
        </w:rPr>
        <w:t>epresents the sequence sample based upon sample size rarefaction and extrapolation for timepoints Pre-Flight, Post-Flight Return, and the Termination of the study</w:t>
      </w:r>
      <w:r w:rsidR="00A56C52">
        <w:rPr>
          <w:rFonts w:ascii="Times New Roman" w:hAnsi="Times New Roman" w:cs="Times New Roman"/>
          <w:sz w:val="24"/>
          <w:szCs w:val="24"/>
        </w:rPr>
        <w:t xml:space="preserve"> and</w:t>
      </w:r>
      <w:r w:rsidR="006C5FA7">
        <w:rPr>
          <w:rFonts w:ascii="Times New Roman" w:hAnsi="Times New Roman" w:cs="Times New Roman"/>
          <w:sz w:val="24"/>
          <w:szCs w:val="24"/>
        </w:rPr>
        <w:t xml:space="preserve"> differences found in bacterial richness, Shannon, and Simpson diversity orders based upon sample-based rarefaction as described</w:t>
      </w:r>
      <w:r w:rsidR="00A56C52">
        <w:rPr>
          <w:rFonts w:ascii="Times New Roman" w:hAnsi="Times New Roman" w:cs="Times New Roman"/>
          <w:sz w:val="24"/>
          <w:szCs w:val="24"/>
        </w:rPr>
        <w:t xml:space="preserve"> </w:t>
      </w:r>
      <w:r w:rsidR="006C5FA7">
        <w:rPr>
          <w:rFonts w:ascii="Times New Roman" w:hAnsi="Times New Roman" w:cs="Times New Roman"/>
          <w:sz w:val="24"/>
          <w:szCs w:val="24"/>
        </w:rPr>
        <w:fldChar w:fldCharType="begin"/>
      </w:r>
      <w:r w:rsidR="006C5FA7">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6C5FA7">
        <w:rPr>
          <w:rFonts w:ascii="Times New Roman" w:hAnsi="Times New Roman" w:cs="Times New Roman"/>
          <w:sz w:val="24"/>
          <w:szCs w:val="24"/>
        </w:rPr>
        <w:fldChar w:fldCharType="separate"/>
      </w:r>
      <w:r w:rsidR="006C5FA7">
        <w:rPr>
          <w:rFonts w:ascii="Times New Roman" w:hAnsi="Times New Roman" w:cs="Times New Roman"/>
          <w:noProof/>
          <w:sz w:val="24"/>
          <w:szCs w:val="24"/>
        </w:rPr>
        <w:t>(</w:t>
      </w:r>
      <w:hyperlink w:anchor="_ENREF_45" w:tooltip="Hsieh, 2016 #291" w:history="1">
        <w:r w:rsidR="00352BCC">
          <w:rPr>
            <w:rFonts w:ascii="Times New Roman" w:hAnsi="Times New Roman" w:cs="Times New Roman"/>
            <w:noProof/>
            <w:sz w:val="24"/>
            <w:szCs w:val="24"/>
          </w:rPr>
          <w:t>Hsieh et al., 2016</w:t>
        </w:r>
      </w:hyperlink>
      <w:r w:rsidR="006C5FA7">
        <w:rPr>
          <w:rFonts w:ascii="Times New Roman" w:hAnsi="Times New Roman" w:cs="Times New Roman"/>
          <w:noProof/>
          <w:sz w:val="24"/>
          <w:szCs w:val="24"/>
        </w:rPr>
        <w:t>)</w:t>
      </w:r>
      <w:r w:rsidR="006C5FA7">
        <w:rPr>
          <w:rFonts w:ascii="Times New Roman" w:hAnsi="Times New Roman" w:cs="Times New Roman"/>
          <w:sz w:val="24"/>
          <w:szCs w:val="24"/>
        </w:rPr>
        <w:fldChar w:fldCharType="end"/>
      </w:r>
      <w:r w:rsidR="006C5FA7">
        <w:rPr>
          <w:rFonts w:ascii="Times New Roman" w:hAnsi="Times New Roman" w:cs="Times New Roman"/>
          <w:sz w:val="24"/>
          <w:szCs w:val="24"/>
        </w:rPr>
        <w:t xml:space="preserve">. The Wilcoxon Rank-Sum statistical test was employed to compare LAR vs LAR_G groups for alpha diversity analysis and statistical significance is designated with p value. </w:t>
      </w:r>
    </w:p>
    <w:p w14:paraId="04F7725F" w14:textId="77777777" w:rsidR="00144D9C" w:rsidRDefault="00A56C52" w:rsidP="006C5FA7">
      <w:pPr>
        <w:rPr>
          <w:rFonts w:ascii="Times New Roman" w:hAnsi="Times New Roman" w:cs="Times New Roman"/>
          <w:sz w:val="24"/>
          <w:szCs w:val="24"/>
        </w:rPr>
      </w:pPr>
      <w:r>
        <w:rPr>
          <w:rFonts w:ascii="Times New Roman" w:hAnsi="Times New Roman" w:cs="Times New Roman"/>
          <w:sz w:val="24"/>
          <w:szCs w:val="24"/>
        </w:rPr>
        <w:t>(</w:t>
      </w:r>
      <w:r w:rsidR="00144D9C">
        <w:rPr>
          <w:rFonts w:ascii="Times New Roman" w:hAnsi="Times New Roman" w:cs="Times New Roman"/>
          <w:sz w:val="24"/>
          <w:szCs w:val="24"/>
        </w:rPr>
        <w:t>B, E, G</w:t>
      </w:r>
      <w:r>
        <w:rPr>
          <w:rFonts w:ascii="Times New Roman" w:hAnsi="Times New Roman" w:cs="Times New Roman"/>
          <w:sz w:val="24"/>
          <w:szCs w:val="24"/>
        </w:rPr>
        <w:t>)</w:t>
      </w:r>
      <w:r w:rsidR="006C5FA7">
        <w:rPr>
          <w:rFonts w:ascii="Times New Roman" w:hAnsi="Times New Roman" w:cs="Times New Roman"/>
          <w:sz w:val="24"/>
          <w:szCs w:val="24"/>
        </w:rPr>
        <w:t xml:space="preserve"> </w:t>
      </w:r>
      <w:r w:rsidR="006C5FA7" w:rsidRPr="00745698">
        <w:rPr>
          <w:rFonts w:ascii="Times New Roman" w:hAnsi="Times New Roman" w:cs="Times New Roman"/>
          <w:sz w:val="24"/>
          <w:szCs w:val="24"/>
        </w:rPr>
        <w:t>represents</w:t>
      </w:r>
      <w:r w:rsidR="006C5FA7">
        <w:rPr>
          <w:rFonts w:ascii="Times New Roman" w:hAnsi="Times New Roman" w:cs="Times New Roman"/>
          <w:sz w:val="24"/>
          <w:szCs w:val="24"/>
        </w:rPr>
        <w:t xml:space="preserve"> Beta diversity analysis between LAR and LAR_G groups showing a non- statistically significant difference between the LAR and LAR_G groups represents analysis of species enriched or lost in the LAR compared with LAR_G control group. </w:t>
      </w:r>
    </w:p>
    <w:p w14:paraId="53D8C561" w14:textId="71669740" w:rsidR="006C5FA7" w:rsidRDefault="00144D9C" w:rsidP="006C5FA7">
      <w:pPr>
        <w:rPr>
          <w:rFonts w:ascii="Times New Roman" w:hAnsi="Times New Roman" w:cs="Times New Roman"/>
          <w:sz w:val="24"/>
          <w:szCs w:val="24"/>
        </w:rPr>
      </w:pPr>
      <w:r>
        <w:rPr>
          <w:rFonts w:ascii="Times New Roman" w:hAnsi="Times New Roman" w:cs="Times New Roman"/>
          <w:sz w:val="24"/>
          <w:szCs w:val="24"/>
        </w:rPr>
        <w:t xml:space="preserve">(C, F, I) </w:t>
      </w:r>
      <w:r w:rsidR="006C5FA7">
        <w:rPr>
          <w:rFonts w:ascii="Times New Roman" w:hAnsi="Times New Roman" w:cs="Times New Roman"/>
          <w:sz w:val="24"/>
          <w:szCs w:val="24"/>
        </w:rPr>
        <w:t xml:space="preserve">Taxa enriched or lost in the LAR group at a threshold of p&lt;0.05 compared to taxa present in the LAR_G group are represented in the </w:t>
      </w:r>
      <w:proofErr w:type="spellStart"/>
      <w:r w:rsidR="006C5FA7">
        <w:rPr>
          <w:rFonts w:ascii="Times New Roman" w:hAnsi="Times New Roman" w:cs="Times New Roman"/>
          <w:i/>
          <w:iCs/>
          <w:sz w:val="24"/>
          <w:szCs w:val="24"/>
        </w:rPr>
        <w:t>metacoder</w:t>
      </w:r>
      <w:proofErr w:type="spellEnd"/>
      <w:r w:rsidR="006C5FA7">
        <w:rPr>
          <w:rFonts w:ascii="Times New Roman" w:hAnsi="Times New Roman" w:cs="Times New Roman"/>
          <w:sz w:val="24"/>
          <w:szCs w:val="24"/>
        </w:rPr>
        <w:t xml:space="preserve"> heat tree by a color intensity Log</w:t>
      </w:r>
      <w:r w:rsidR="006C5FA7" w:rsidRPr="004D7452">
        <w:rPr>
          <w:rFonts w:ascii="Times New Roman" w:hAnsi="Times New Roman" w:cs="Times New Roman"/>
          <w:sz w:val="24"/>
          <w:szCs w:val="24"/>
          <w:vertAlign w:val="subscript"/>
        </w:rPr>
        <w:t>2</w:t>
      </w:r>
      <w:r w:rsidR="006C5FA7">
        <w:rPr>
          <w:rFonts w:ascii="Times New Roman" w:hAnsi="Times New Roman" w:cs="Times New Roman"/>
          <w:sz w:val="24"/>
          <w:szCs w:val="24"/>
        </w:rPr>
        <w:t xml:space="preserve"> median ratio scale.</w:t>
      </w:r>
    </w:p>
    <w:p w14:paraId="3E18F2CE" w14:textId="77777777" w:rsidR="006C5FA7" w:rsidRDefault="006C5FA7" w:rsidP="006C5FA7">
      <w:pPr>
        <w:rPr>
          <w:rFonts w:ascii="Times New Roman" w:hAnsi="Times New Roman" w:cs="Times New Roman"/>
          <w:sz w:val="24"/>
          <w:szCs w:val="24"/>
        </w:rPr>
      </w:pPr>
    </w:p>
    <w:p w14:paraId="5E279722" w14:textId="77777777" w:rsidR="006C5FA7" w:rsidRDefault="006C5FA7" w:rsidP="006C5FA7">
      <w:pPr>
        <w:rPr>
          <w:rFonts w:ascii="Times New Roman" w:hAnsi="Times New Roman" w:cs="Times New Roman"/>
          <w:sz w:val="24"/>
          <w:szCs w:val="24"/>
        </w:rPr>
      </w:pPr>
    </w:p>
    <w:p w14:paraId="2FDDEC70" w14:textId="77777777" w:rsidR="006C5FA7" w:rsidRDefault="006C5FA7" w:rsidP="006C5FA7">
      <w:pPr>
        <w:rPr>
          <w:rFonts w:ascii="Times New Roman" w:hAnsi="Times New Roman" w:cs="Times New Roman"/>
          <w:sz w:val="24"/>
          <w:szCs w:val="24"/>
        </w:rPr>
      </w:pPr>
    </w:p>
    <w:p w14:paraId="6FC44C8B" w14:textId="1FD37ED3" w:rsidR="006C5FA7" w:rsidRPr="00B62D96" w:rsidRDefault="00835EB9" w:rsidP="006C5F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FEFE29B" wp14:editId="23EEEBA9">
            <wp:extent cx="6858000" cy="358711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58B951C0" w14:textId="77777777" w:rsidR="006C5FA7" w:rsidDel="00835EB9" w:rsidRDefault="006C5FA7" w:rsidP="006C5FA7">
      <w:pPr>
        <w:rPr>
          <w:del w:id="16" w:author="Joseph Bedree" w:date="2021-05-07T15:02:00Z"/>
          <w:rFonts w:ascii="Times New Roman" w:hAnsi="Times New Roman" w:cs="Times New Roman"/>
          <w:b/>
          <w:sz w:val="24"/>
          <w:szCs w:val="24"/>
        </w:rPr>
      </w:pPr>
    </w:p>
    <w:p w14:paraId="58822A42" w14:textId="77777777" w:rsidR="006C5FA7" w:rsidRDefault="006C5FA7" w:rsidP="006C5FA7">
      <w:pPr>
        <w:rPr>
          <w:rFonts w:ascii="Times New Roman" w:hAnsi="Times New Roman" w:cs="Times New Roman"/>
          <w:b/>
          <w:sz w:val="24"/>
          <w:szCs w:val="24"/>
        </w:rPr>
      </w:pPr>
    </w:p>
    <w:p w14:paraId="4FA8B854" w14:textId="0FE509C9" w:rsidR="00F70DA9" w:rsidRDefault="00F70DA9" w:rsidP="006C5FA7">
      <w:pPr>
        <w:rPr>
          <w:rFonts w:ascii="Times New Roman" w:hAnsi="Times New Roman" w:cs="Times New Roman"/>
          <w:bCs/>
          <w:sz w:val="24"/>
          <w:szCs w:val="24"/>
        </w:rPr>
      </w:pPr>
      <w:r w:rsidRPr="00F70DA9">
        <w:rPr>
          <w:rFonts w:ascii="Times New Roman" w:hAnsi="Times New Roman" w:cs="Times New Roman"/>
          <w:bCs/>
          <w:sz w:val="24"/>
          <w:szCs w:val="24"/>
        </w:rPr>
        <w:t>Figure S2</w:t>
      </w:r>
      <w:r w:rsidR="003F6CB6">
        <w:rPr>
          <w:rFonts w:ascii="Times New Roman" w:hAnsi="Times New Roman" w:cs="Times New Roman"/>
          <w:bCs/>
          <w:sz w:val="24"/>
          <w:szCs w:val="24"/>
        </w:rPr>
        <w:t xml:space="preserve"> Fecal Necropsy </w:t>
      </w:r>
      <w:r w:rsidR="006C5FA7" w:rsidRPr="00F70DA9">
        <w:rPr>
          <w:rFonts w:ascii="Times New Roman" w:hAnsi="Times New Roman" w:cs="Times New Roman"/>
          <w:bCs/>
          <w:sz w:val="24"/>
          <w:szCs w:val="24"/>
        </w:rPr>
        <w:t xml:space="preserve">Termination Analysis of Enriched or Lost Genera Evaluating Caging Effects. </w:t>
      </w:r>
    </w:p>
    <w:p w14:paraId="6714BE0B" w14:textId="7EB995A9" w:rsidR="00F70DA9" w:rsidRPr="00096047" w:rsidRDefault="00F70DA9" w:rsidP="006C5FA7">
      <w:pPr>
        <w:rPr>
          <w:rFonts w:ascii="Times New Roman" w:hAnsi="Times New Roman" w:cs="Times New Roman"/>
          <w:sz w:val="24"/>
          <w:szCs w:val="24"/>
        </w:rPr>
      </w:pPr>
      <w:r>
        <w:rPr>
          <w:rFonts w:ascii="Times New Roman" w:hAnsi="Times New Roman" w:cs="Times New Roman"/>
          <w:bCs/>
          <w:sz w:val="24"/>
          <w:szCs w:val="24"/>
        </w:rPr>
        <w:t>(A</w:t>
      </w:r>
      <w:r w:rsidR="004809D0">
        <w:rPr>
          <w:rFonts w:ascii="Times New Roman" w:hAnsi="Times New Roman" w:cs="Times New Roman"/>
          <w:bCs/>
          <w:sz w:val="24"/>
          <w:szCs w:val="24"/>
        </w:rPr>
        <w:t>-C</w:t>
      </w:r>
      <w:r>
        <w:rPr>
          <w:rFonts w:ascii="Times New Roman" w:hAnsi="Times New Roman" w:cs="Times New Roman"/>
          <w:bCs/>
          <w:sz w:val="24"/>
          <w:szCs w:val="24"/>
        </w:rPr>
        <w:t>)</w:t>
      </w:r>
      <w:r w:rsidR="004809D0">
        <w:rPr>
          <w:rFonts w:ascii="Times New Roman" w:hAnsi="Times New Roman" w:cs="Times New Roman"/>
          <w:bCs/>
          <w:sz w:val="24"/>
          <w:szCs w:val="24"/>
        </w:rPr>
        <w:t xml:space="preserve"> (A) </w:t>
      </w:r>
      <w:r w:rsidR="006C5FA7">
        <w:rPr>
          <w:rFonts w:ascii="Times New Roman" w:hAnsi="Times New Roman" w:cs="Times New Roman"/>
          <w:bCs/>
          <w:sz w:val="24"/>
          <w:szCs w:val="24"/>
        </w:rPr>
        <w:t>A</w:t>
      </w:r>
      <w:r w:rsidR="006C5FA7">
        <w:rPr>
          <w:rFonts w:ascii="Times New Roman" w:hAnsi="Times New Roman" w:cs="Times New Roman"/>
          <w:sz w:val="24"/>
          <w:szCs w:val="24"/>
        </w:rPr>
        <w:t>nalysis of genera enriched or lost in the LAR vs compared with LAR_G group</w:t>
      </w:r>
      <w:r w:rsidR="003F6CB6">
        <w:rPr>
          <w:rFonts w:ascii="Times New Roman" w:hAnsi="Times New Roman" w:cs="Times New Roman"/>
          <w:sz w:val="24"/>
          <w:szCs w:val="24"/>
        </w:rPr>
        <w:t xml:space="preserve"> at necropsy</w:t>
      </w:r>
      <w:r w:rsidR="004809D0">
        <w:rPr>
          <w:rFonts w:ascii="Times New Roman" w:hAnsi="Times New Roman" w:cs="Times New Roman"/>
          <w:sz w:val="24"/>
          <w:szCs w:val="24"/>
        </w:rPr>
        <w:t xml:space="preserve">, </w:t>
      </w:r>
      <w:r>
        <w:rPr>
          <w:rFonts w:ascii="Times New Roman" w:hAnsi="Times New Roman" w:cs="Times New Roman"/>
          <w:sz w:val="24"/>
          <w:szCs w:val="24"/>
        </w:rPr>
        <w:t>(B)</w:t>
      </w:r>
      <w:r w:rsidR="006C5FA7">
        <w:rPr>
          <w:rFonts w:ascii="Times New Roman" w:hAnsi="Times New Roman" w:cs="Times New Roman"/>
          <w:b/>
          <w:bCs/>
          <w:sz w:val="24"/>
          <w:szCs w:val="24"/>
        </w:rPr>
        <w:t xml:space="preserve"> </w:t>
      </w:r>
      <w:r w:rsidR="006C5FA7">
        <w:rPr>
          <w:rFonts w:ascii="Times New Roman" w:hAnsi="Times New Roman" w:cs="Times New Roman"/>
          <w:bCs/>
          <w:sz w:val="24"/>
          <w:szCs w:val="24"/>
        </w:rPr>
        <w:t>A</w:t>
      </w:r>
      <w:r w:rsidR="006C5FA7">
        <w:rPr>
          <w:rFonts w:ascii="Times New Roman" w:hAnsi="Times New Roman" w:cs="Times New Roman"/>
          <w:sz w:val="24"/>
          <w:szCs w:val="24"/>
        </w:rPr>
        <w:t>nalysis of genera enriched or lost in the LAR vs compared with baseline group</w:t>
      </w:r>
      <w:r w:rsidR="00EA3470">
        <w:rPr>
          <w:rFonts w:ascii="Times New Roman" w:hAnsi="Times New Roman" w:cs="Times New Roman"/>
          <w:sz w:val="24"/>
          <w:szCs w:val="24"/>
        </w:rPr>
        <w:t xml:space="preserve">, and </w:t>
      </w:r>
      <w:r>
        <w:rPr>
          <w:rFonts w:ascii="Times New Roman" w:hAnsi="Times New Roman" w:cs="Times New Roman"/>
          <w:sz w:val="24"/>
          <w:szCs w:val="24"/>
        </w:rPr>
        <w:t>(C)</w:t>
      </w:r>
      <w:r w:rsidR="006C5FA7">
        <w:rPr>
          <w:rFonts w:ascii="Times New Roman" w:hAnsi="Times New Roman" w:cs="Times New Roman"/>
          <w:b/>
          <w:bCs/>
          <w:sz w:val="24"/>
          <w:szCs w:val="24"/>
        </w:rPr>
        <w:t xml:space="preserve"> </w:t>
      </w:r>
      <w:r w:rsidR="006C5FA7">
        <w:rPr>
          <w:rFonts w:ascii="Times New Roman" w:hAnsi="Times New Roman" w:cs="Times New Roman"/>
          <w:bCs/>
          <w:sz w:val="24"/>
          <w:szCs w:val="24"/>
        </w:rPr>
        <w:t>A</w:t>
      </w:r>
      <w:r w:rsidR="006C5FA7">
        <w:rPr>
          <w:rFonts w:ascii="Times New Roman" w:hAnsi="Times New Roman" w:cs="Times New Roman"/>
          <w:sz w:val="24"/>
          <w:szCs w:val="24"/>
        </w:rPr>
        <w:t>nalysis of genera enriched or lost in the LAR_G vs compared with baseline group</w:t>
      </w:r>
      <w:r w:rsidR="00096047">
        <w:rPr>
          <w:rFonts w:ascii="Times New Roman" w:hAnsi="Times New Roman" w:cs="Times New Roman"/>
          <w:sz w:val="24"/>
          <w:szCs w:val="24"/>
        </w:rPr>
        <w:t>.</w:t>
      </w:r>
      <w:r w:rsidR="00096047" w:rsidRPr="00096047">
        <w:rPr>
          <w:rFonts w:ascii="Times New Roman" w:hAnsi="Times New Roman" w:cs="Times New Roman"/>
          <w:sz w:val="24"/>
          <w:szCs w:val="24"/>
        </w:rPr>
        <w:t xml:space="preserve"> </w:t>
      </w:r>
      <w:r w:rsidR="00096047">
        <w:rPr>
          <w:rFonts w:ascii="Times New Roman" w:hAnsi="Times New Roman" w:cs="Times New Roman"/>
          <w:sz w:val="24"/>
          <w:szCs w:val="24"/>
        </w:rPr>
        <w:t xml:space="preserve">Taxa enriched or lost in the LAR group at a threshold of p&lt;0.05 compared to taxa present in the LAR_G group are represented in the </w:t>
      </w:r>
      <w:proofErr w:type="spellStart"/>
      <w:r w:rsidR="00096047">
        <w:rPr>
          <w:rFonts w:ascii="Times New Roman" w:hAnsi="Times New Roman" w:cs="Times New Roman"/>
          <w:i/>
          <w:iCs/>
          <w:sz w:val="24"/>
          <w:szCs w:val="24"/>
        </w:rPr>
        <w:t>metacoder</w:t>
      </w:r>
      <w:proofErr w:type="spellEnd"/>
      <w:r w:rsidR="00096047">
        <w:rPr>
          <w:rFonts w:ascii="Times New Roman" w:hAnsi="Times New Roman" w:cs="Times New Roman"/>
          <w:sz w:val="24"/>
          <w:szCs w:val="24"/>
        </w:rPr>
        <w:t xml:space="preserve"> heat tree by a color intensity Log</w:t>
      </w:r>
      <w:r w:rsidR="00096047" w:rsidRPr="004D7452">
        <w:rPr>
          <w:rFonts w:ascii="Times New Roman" w:hAnsi="Times New Roman" w:cs="Times New Roman"/>
          <w:sz w:val="24"/>
          <w:szCs w:val="24"/>
          <w:vertAlign w:val="subscript"/>
        </w:rPr>
        <w:t>2</w:t>
      </w:r>
      <w:r w:rsidR="00096047">
        <w:rPr>
          <w:rFonts w:ascii="Times New Roman" w:hAnsi="Times New Roman" w:cs="Times New Roman"/>
          <w:sz w:val="24"/>
          <w:szCs w:val="24"/>
        </w:rPr>
        <w:t xml:space="preserve"> median ratio scale.</w:t>
      </w:r>
    </w:p>
    <w:p w14:paraId="5A8DDDDE" w14:textId="77777777" w:rsidR="00BB675F" w:rsidRDefault="00CB5BDB" w:rsidP="006C5FA7">
      <w:pPr>
        <w:rPr>
          <w:ins w:id="17" w:author="Joseph Bedree" w:date="2021-05-06T21:31:00Z"/>
          <w:rFonts w:ascii="Times New Roman" w:hAnsi="Times New Roman" w:cs="Times New Roman"/>
          <w:sz w:val="24"/>
          <w:szCs w:val="24"/>
        </w:rPr>
      </w:pPr>
      <w:r>
        <w:rPr>
          <w:rFonts w:ascii="Times New Roman" w:hAnsi="Times New Roman" w:cs="Times New Roman"/>
          <w:sz w:val="24"/>
          <w:szCs w:val="24"/>
        </w:rPr>
        <w:t xml:space="preserve">(D) </w:t>
      </w:r>
      <w:r w:rsidR="006C5FA7" w:rsidRPr="00CB5BDB">
        <w:rPr>
          <w:rFonts w:ascii="Times New Roman" w:hAnsi="Times New Roman" w:cs="Times New Roman"/>
          <w:bCs/>
          <w:sz w:val="24"/>
          <w:szCs w:val="24"/>
        </w:rPr>
        <w:t>A</w:t>
      </w:r>
      <w:r w:rsidR="006C5FA7" w:rsidRPr="00CB5BDB">
        <w:rPr>
          <w:rFonts w:ascii="Times New Roman" w:hAnsi="Times New Roman" w:cs="Times New Roman"/>
          <w:sz w:val="24"/>
          <w:szCs w:val="24"/>
        </w:rPr>
        <w:t xml:space="preserve">nalysis of genera enriched or lost in the ISS vs compared with baseline group. </w:t>
      </w:r>
    </w:p>
    <w:p w14:paraId="149C1B51" w14:textId="1B9C69A7" w:rsidR="006C5FA7" w:rsidRPr="00CB5BDB" w:rsidRDefault="00BB675F" w:rsidP="006C5FA7">
      <w:pPr>
        <w:rPr>
          <w:rFonts w:ascii="Times New Roman" w:hAnsi="Times New Roman" w:cs="Times New Roman"/>
          <w:sz w:val="24"/>
          <w:szCs w:val="24"/>
        </w:rPr>
      </w:pPr>
      <w:r w:rsidRPr="00311697">
        <w:rPr>
          <w:rFonts w:ascii="Times New Roman" w:hAnsi="Times New Roman" w:cs="Times New Roman"/>
          <w:sz w:val="24"/>
          <w:szCs w:val="24"/>
        </w:rPr>
        <w:t>(E)</w:t>
      </w:r>
      <w:r>
        <w:rPr>
          <w:rFonts w:ascii="Times New Roman" w:hAnsi="Times New Roman" w:cs="Times New Roman"/>
          <w:b/>
          <w:bCs/>
          <w:sz w:val="24"/>
          <w:szCs w:val="24"/>
        </w:rPr>
        <w:t xml:space="preserve"> </w:t>
      </w:r>
      <w:r w:rsidR="006C5FA7" w:rsidRPr="00CB5BDB">
        <w:rPr>
          <w:rFonts w:ascii="Times New Roman" w:hAnsi="Times New Roman" w:cs="Times New Roman"/>
          <w:bCs/>
          <w:sz w:val="24"/>
          <w:szCs w:val="24"/>
        </w:rPr>
        <w:t>A</w:t>
      </w:r>
      <w:r w:rsidR="006C5FA7" w:rsidRPr="00CB5BDB">
        <w:rPr>
          <w:rFonts w:ascii="Times New Roman" w:hAnsi="Times New Roman" w:cs="Times New Roman"/>
          <w:sz w:val="24"/>
          <w:szCs w:val="24"/>
        </w:rPr>
        <w:t xml:space="preserve">nalysis of genera enriched or lost in the ISS_G vs compared with baseline group.  </w:t>
      </w:r>
    </w:p>
    <w:p w14:paraId="6797FDA7" w14:textId="77777777" w:rsidR="00CB7DD1" w:rsidRDefault="00CB7DD1">
      <w:pPr>
        <w:rPr>
          <w:rFonts w:ascii="Times New Roman" w:hAnsi="Times New Roman" w:cs="Times New Roman"/>
          <w:b/>
          <w:sz w:val="24"/>
          <w:szCs w:val="24"/>
        </w:rPr>
      </w:pPr>
    </w:p>
    <w:p w14:paraId="0CA62FD9" w14:textId="7295C8A8" w:rsidR="001578E1" w:rsidRPr="003B5F79" w:rsidRDefault="001578E1">
      <w:pPr>
        <w:rPr>
          <w:rFonts w:ascii="Times New Roman" w:hAnsi="Times New Roman" w:cs="Times New Roman"/>
          <w:b/>
          <w:caps/>
          <w:sz w:val="24"/>
          <w:szCs w:val="24"/>
        </w:rPr>
      </w:pPr>
      <w:r w:rsidRPr="003B5F79">
        <w:rPr>
          <w:rFonts w:ascii="Times New Roman" w:hAnsi="Times New Roman" w:cs="Times New Roman"/>
          <w:b/>
          <w:caps/>
          <w:sz w:val="24"/>
          <w:szCs w:val="24"/>
        </w:rPr>
        <w:t>Discussion</w:t>
      </w:r>
    </w:p>
    <w:p w14:paraId="39FD796C" w14:textId="58021C45" w:rsidR="00C56F04" w:rsidRDefault="006950D2" w:rsidP="006E11DD">
      <w:pPr>
        <w:rPr>
          <w:rFonts w:ascii="Times New Roman" w:hAnsi="Times New Roman" w:cs="Times New Roman"/>
          <w:sz w:val="24"/>
          <w:szCs w:val="24"/>
        </w:rPr>
      </w:pPr>
      <w:r w:rsidRPr="00984477">
        <w:rPr>
          <w:rFonts w:ascii="Times New Roman" w:hAnsi="Times New Roman" w:cs="Times New Roman"/>
          <w:sz w:val="24"/>
          <w:szCs w:val="24"/>
        </w:rPr>
        <w:t>To our knowledge, t</w:t>
      </w:r>
      <w:r w:rsidR="003F691B" w:rsidRPr="00984477">
        <w:rPr>
          <w:rFonts w:ascii="Times New Roman" w:hAnsi="Times New Roman" w:cs="Times New Roman"/>
          <w:sz w:val="24"/>
          <w:szCs w:val="24"/>
        </w:rPr>
        <w:t>his is the first</w:t>
      </w:r>
      <w:r w:rsidRPr="00984477">
        <w:rPr>
          <w:rFonts w:ascii="Times New Roman" w:hAnsi="Times New Roman" w:cs="Times New Roman"/>
          <w:sz w:val="24"/>
          <w:szCs w:val="24"/>
        </w:rPr>
        <w:t xml:space="preserve"> </w:t>
      </w:r>
      <w:r w:rsidR="00C512F4">
        <w:rPr>
          <w:rFonts w:ascii="Times New Roman" w:hAnsi="Times New Roman" w:cs="Times New Roman"/>
          <w:sz w:val="24"/>
          <w:szCs w:val="24"/>
        </w:rPr>
        <w:t>live animal</w:t>
      </w:r>
      <w:r w:rsidR="00363588">
        <w:rPr>
          <w:rFonts w:ascii="Times New Roman" w:hAnsi="Times New Roman" w:cs="Times New Roman"/>
          <w:sz w:val="24"/>
          <w:szCs w:val="24"/>
        </w:rPr>
        <w:t xml:space="preserve"> </w:t>
      </w:r>
      <w:r w:rsidR="00C512F4">
        <w:rPr>
          <w:rFonts w:ascii="Times New Roman" w:hAnsi="Times New Roman" w:cs="Times New Roman"/>
          <w:sz w:val="24"/>
          <w:szCs w:val="24"/>
        </w:rPr>
        <w:t>return</w:t>
      </w:r>
      <w:r w:rsidR="004106AF">
        <w:rPr>
          <w:rFonts w:ascii="Times New Roman" w:hAnsi="Times New Roman" w:cs="Times New Roman"/>
          <w:sz w:val="24"/>
          <w:szCs w:val="24"/>
        </w:rPr>
        <w:t xml:space="preserve"> </w:t>
      </w:r>
      <w:r w:rsidR="003F691B" w:rsidRPr="00984477">
        <w:rPr>
          <w:rFonts w:ascii="Times New Roman" w:hAnsi="Times New Roman" w:cs="Times New Roman"/>
          <w:sz w:val="24"/>
          <w:szCs w:val="24"/>
        </w:rPr>
        <w:t>study</w:t>
      </w:r>
      <w:r w:rsidR="004106AF">
        <w:rPr>
          <w:rFonts w:ascii="Times New Roman" w:hAnsi="Times New Roman" w:cs="Times New Roman"/>
          <w:sz w:val="24"/>
          <w:szCs w:val="24"/>
        </w:rPr>
        <w:t xml:space="preserve"> in the U</w:t>
      </w:r>
      <w:r w:rsidR="007D198C">
        <w:rPr>
          <w:rFonts w:ascii="Times New Roman" w:hAnsi="Times New Roman" w:cs="Times New Roman"/>
          <w:sz w:val="24"/>
          <w:szCs w:val="24"/>
        </w:rPr>
        <w:t xml:space="preserve">nited </w:t>
      </w:r>
      <w:r w:rsidR="00E107A4">
        <w:rPr>
          <w:rFonts w:ascii="Times New Roman" w:hAnsi="Times New Roman" w:cs="Times New Roman"/>
          <w:sz w:val="24"/>
          <w:szCs w:val="24"/>
        </w:rPr>
        <w:t>S</w:t>
      </w:r>
      <w:r w:rsidR="007D198C">
        <w:rPr>
          <w:rFonts w:ascii="Times New Roman" w:hAnsi="Times New Roman" w:cs="Times New Roman"/>
          <w:sz w:val="24"/>
          <w:szCs w:val="24"/>
        </w:rPr>
        <w:t>tates</w:t>
      </w:r>
      <w:r w:rsidR="00913D53">
        <w:rPr>
          <w:rFonts w:ascii="Times New Roman" w:hAnsi="Times New Roman" w:cs="Times New Roman"/>
          <w:sz w:val="24"/>
          <w:szCs w:val="24"/>
        </w:rPr>
        <w:t xml:space="preserve"> </w:t>
      </w:r>
      <w:r w:rsidR="00414E23">
        <w:rPr>
          <w:rFonts w:ascii="Times New Roman" w:hAnsi="Times New Roman" w:cs="Times New Roman"/>
          <w:sz w:val="24"/>
          <w:szCs w:val="24"/>
        </w:rPr>
        <w:t xml:space="preserve">ever </w:t>
      </w:r>
      <w:r w:rsidR="00491D0D">
        <w:rPr>
          <w:rFonts w:ascii="Times New Roman" w:hAnsi="Times New Roman" w:cs="Times New Roman"/>
          <w:sz w:val="24"/>
          <w:szCs w:val="24"/>
        </w:rPr>
        <w:t xml:space="preserve">conducted by NASA/CASIS </w:t>
      </w:r>
      <w:r w:rsidR="009A7E01">
        <w:rPr>
          <w:rFonts w:ascii="Times New Roman" w:hAnsi="Times New Roman" w:cs="Times New Roman"/>
          <w:sz w:val="24"/>
          <w:szCs w:val="24"/>
        </w:rPr>
        <w:t>which sought to</w:t>
      </w:r>
      <w:r w:rsidR="009A7E01" w:rsidRPr="00984477">
        <w:rPr>
          <w:rFonts w:ascii="Times New Roman" w:hAnsi="Times New Roman" w:cs="Times New Roman"/>
          <w:sz w:val="24"/>
          <w:szCs w:val="24"/>
        </w:rPr>
        <w:t xml:space="preserve"> </w:t>
      </w:r>
      <w:r w:rsidR="003F691B" w:rsidRPr="00984477">
        <w:rPr>
          <w:rFonts w:ascii="Times New Roman" w:hAnsi="Times New Roman" w:cs="Times New Roman"/>
          <w:sz w:val="24"/>
          <w:szCs w:val="24"/>
        </w:rPr>
        <w:t xml:space="preserve">evaluate </w:t>
      </w:r>
      <w:r w:rsidR="009A7E01">
        <w:rPr>
          <w:rFonts w:ascii="Times New Roman" w:hAnsi="Times New Roman" w:cs="Times New Roman"/>
          <w:sz w:val="24"/>
          <w:szCs w:val="24"/>
        </w:rPr>
        <w:t>the in</w:t>
      </w:r>
      <w:r w:rsidR="00414E23">
        <w:rPr>
          <w:rFonts w:ascii="Times New Roman" w:hAnsi="Times New Roman" w:cs="Times New Roman"/>
          <w:sz w:val="24"/>
          <w:szCs w:val="24"/>
        </w:rPr>
        <w:t>fluenc</w:t>
      </w:r>
      <w:r w:rsidR="009A7E01">
        <w:rPr>
          <w:rFonts w:ascii="Times New Roman" w:hAnsi="Times New Roman" w:cs="Times New Roman"/>
          <w:sz w:val="24"/>
          <w:szCs w:val="24"/>
        </w:rPr>
        <w:t>e of microgravity</w:t>
      </w:r>
      <w:r w:rsidR="003F691B" w:rsidRPr="00984477">
        <w:rPr>
          <w:rFonts w:ascii="Times New Roman" w:hAnsi="Times New Roman" w:cs="Times New Roman"/>
          <w:sz w:val="24"/>
          <w:szCs w:val="24"/>
        </w:rPr>
        <w:t xml:space="preserve"> </w:t>
      </w:r>
      <w:r w:rsidR="009A7E01">
        <w:rPr>
          <w:rFonts w:ascii="Times New Roman" w:hAnsi="Times New Roman" w:cs="Times New Roman"/>
          <w:sz w:val="24"/>
          <w:szCs w:val="24"/>
        </w:rPr>
        <w:t xml:space="preserve">on </w:t>
      </w:r>
      <w:r w:rsidR="003F691B" w:rsidRPr="00984477">
        <w:rPr>
          <w:rFonts w:ascii="Times New Roman" w:hAnsi="Times New Roman" w:cs="Times New Roman"/>
          <w:sz w:val="24"/>
          <w:szCs w:val="24"/>
        </w:rPr>
        <w:t>the microbiome in a rodent model system.</w:t>
      </w:r>
      <w:r w:rsidR="006D28E1" w:rsidRPr="00984477">
        <w:rPr>
          <w:rFonts w:ascii="Times New Roman" w:hAnsi="Times New Roman" w:cs="Times New Roman"/>
          <w:sz w:val="24"/>
          <w:szCs w:val="24"/>
        </w:rPr>
        <w:t xml:space="preserve"> </w:t>
      </w:r>
      <w:r w:rsidR="004B7F0A">
        <w:rPr>
          <w:rFonts w:ascii="Times New Roman" w:hAnsi="Times New Roman" w:cs="Times New Roman"/>
          <w:sz w:val="24"/>
          <w:szCs w:val="24"/>
        </w:rPr>
        <w:t xml:space="preserve">Furthermore, </w:t>
      </w:r>
      <w:r w:rsidR="008609CB">
        <w:rPr>
          <w:rFonts w:ascii="Times New Roman" w:hAnsi="Times New Roman" w:cs="Times New Roman"/>
          <w:sz w:val="24"/>
          <w:szCs w:val="24"/>
        </w:rPr>
        <w:t xml:space="preserve">this study used the </w:t>
      </w:r>
      <w:r w:rsidR="00075E17">
        <w:rPr>
          <w:rFonts w:ascii="Times New Roman" w:hAnsi="Times New Roman" w:cs="Times New Roman"/>
          <w:sz w:val="24"/>
          <w:szCs w:val="24"/>
        </w:rPr>
        <w:t>largest rodent</w:t>
      </w:r>
      <w:r w:rsidR="002B48AF">
        <w:rPr>
          <w:rFonts w:ascii="Times New Roman" w:hAnsi="Times New Roman" w:cs="Times New Roman"/>
          <w:sz w:val="24"/>
          <w:szCs w:val="24"/>
        </w:rPr>
        <w:t xml:space="preserve"> cohort</w:t>
      </w:r>
      <w:r w:rsidR="006069F5">
        <w:rPr>
          <w:rFonts w:ascii="Times New Roman" w:hAnsi="Times New Roman" w:cs="Times New Roman"/>
          <w:sz w:val="24"/>
          <w:szCs w:val="24"/>
        </w:rPr>
        <w:t xml:space="preserve"> (N</w:t>
      </w:r>
      <w:r w:rsidR="006919EA">
        <w:rPr>
          <w:rFonts w:ascii="Times New Roman" w:hAnsi="Times New Roman" w:cs="Times New Roman"/>
          <w:sz w:val="24"/>
          <w:szCs w:val="24"/>
        </w:rPr>
        <w:t>=10</w:t>
      </w:r>
      <w:r w:rsidR="006069F5">
        <w:rPr>
          <w:rFonts w:ascii="Times New Roman" w:hAnsi="Times New Roman" w:cs="Times New Roman"/>
          <w:sz w:val="24"/>
          <w:szCs w:val="24"/>
        </w:rPr>
        <w:t>)</w:t>
      </w:r>
      <w:r w:rsidR="005F128B">
        <w:rPr>
          <w:rFonts w:ascii="Times New Roman" w:hAnsi="Times New Roman" w:cs="Times New Roman"/>
          <w:sz w:val="24"/>
          <w:szCs w:val="24"/>
        </w:rPr>
        <w:t xml:space="preserve"> and </w:t>
      </w:r>
      <w:r w:rsidR="008609CB">
        <w:rPr>
          <w:rFonts w:ascii="Times New Roman" w:hAnsi="Times New Roman" w:cs="Times New Roman"/>
          <w:sz w:val="24"/>
          <w:szCs w:val="24"/>
        </w:rPr>
        <w:t xml:space="preserve">longest </w:t>
      </w:r>
      <w:r w:rsidR="005F128B">
        <w:rPr>
          <w:rFonts w:ascii="Times New Roman" w:hAnsi="Times New Roman" w:cs="Times New Roman"/>
          <w:sz w:val="24"/>
          <w:szCs w:val="24"/>
        </w:rPr>
        <w:t xml:space="preserve">temporal duration of </w:t>
      </w:r>
      <w:r w:rsidR="008609CB">
        <w:rPr>
          <w:rFonts w:ascii="Times New Roman" w:hAnsi="Times New Roman" w:cs="Times New Roman"/>
          <w:sz w:val="24"/>
          <w:szCs w:val="24"/>
        </w:rPr>
        <w:t>microgravity exposure to date</w:t>
      </w:r>
      <w:r w:rsidR="00491D0D">
        <w:rPr>
          <w:rFonts w:ascii="Times New Roman" w:hAnsi="Times New Roman" w:cs="Times New Roman"/>
          <w:sz w:val="24"/>
          <w:szCs w:val="24"/>
        </w:rPr>
        <w:t xml:space="preserve"> (9 </w:t>
      </w:r>
      <w:r w:rsidR="009A7E01">
        <w:rPr>
          <w:rFonts w:ascii="Times New Roman" w:hAnsi="Times New Roman" w:cs="Times New Roman"/>
          <w:sz w:val="24"/>
          <w:szCs w:val="24"/>
        </w:rPr>
        <w:t>Weeks</w:t>
      </w:r>
      <w:r w:rsidR="00491D0D">
        <w:rPr>
          <w:rFonts w:ascii="Times New Roman" w:hAnsi="Times New Roman" w:cs="Times New Roman"/>
          <w:sz w:val="24"/>
          <w:szCs w:val="24"/>
        </w:rPr>
        <w:t>)</w:t>
      </w:r>
      <w:r w:rsidR="008609CB">
        <w:rPr>
          <w:rFonts w:ascii="Times New Roman" w:hAnsi="Times New Roman" w:cs="Times New Roman"/>
          <w:sz w:val="24"/>
          <w:szCs w:val="24"/>
        </w:rPr>
        <w:t>.</w:t>
      </w:r>
      <w:r w:rsidR="007A6DEC">
        <w:rPr>
          <w:rFonts w:ascii="Times New Roman" w:hAnsi="Times New Roman" w:cs="Times New Roman"/>
          <w:sz w:val="24"/>
          <w:szCs w:val="24"/>
        </w:rPr>
        <w:t xml:space="preserve"> Importantly,</w:t>
      </w:r>
      <w:r w:rsidR="005F5758">
        <w:rPr>
          <w:rFonts w:ascii="Times New Roman" w:hAnsi="Times New Roman" w:cs="Times New Roman"/>
          <w:sz w:val="24"/>
          <w:szCs w:val="24"/>
        </w:rPr>
        <w:t xml:space="preserve"> there are limitations</w:t>
      </w:r>
      <w:r w:rsidR="00A76C5F">
        <w:rPr>
          <w:rFonts w:ascii="Times New Roman" w:hAnsi="Times New Roman" w:cs="Times New Roman"/>
          <w:sz w:val="24"/>
          <w:szCs w:val="24"/>
        </w:rPr>
        <w:t xml:space="preserve"> to the </w:t>
      </w:r>
      <w:r w:rsidR="005F5758">
        <w:rPr>
          <w:rFonts w:ascii="Times New Roman" w:hAnsi="Times New Roman" w:cs="Times New Roman"/>
          <w:sz w:val="24"/>
          <w:szCs w:val="24"/>
        </w:rPr>
        <w:t>interpreted outcomes</w:t>
      </w:r>
      <w:r w:rsidR="00A76C5F">
        <w:rPr>
          <w:rFonts w:ascii="Times New Roman" w:hAnsi="Times New Roman" w:cs="Times New Roman"/>
          <w:sz w:val="24"/>
          <w:szCs w:val="24"/>
        </w:rPr>
        <w:t xml:space="preserve"> worth noting,</w:t>
      </w:r>
      <w:r w:rsidR="00F71DB7">
        <w:rPr>
          <w:rFonts w:ascii="Times New Roman" w:hAnsi="Times New Roman" w:cs="Times New Roman"/>
          <w:sz w:val="24"/>
          <w:szCs w:val="24"/>
        </w:rPr>
        <w:t xml:space="preserve"> such as</w:t>
      </w:r>
      <w:r w:rsidR="00CC5112">
        <w:rPr>
          <w:rFonts w:ascii="Times New Roman" w:hAnsi="Times New Roman" w:cs="Times New Roman"/>
          <w:sz w:val="24"/>
          <w:szCs w:val="24"/>
        </w:rPr>
        <w:t xml:space="preserve"> </w:t>
      </w:r>
      <w:r w:rsidR="00A76C5F">
        <w:rPr>
          <w:rFonts w:ascii="Times New Roman" w:hAnsi="Times New Roman" w:cs="Times New Roman"/>
          <w:sz w:val="24"/>
          <w:szCs w:val="24"/>
        </w:rPr>
        <w:t xml:space="preserve">the influence of </w:t>
      </w:r>
      <w:r w:rsidR="00CC5112">
        <w:rPr>
          <w:rFonts w:ascii="Times New Roman" w:hAnsi="Times New Roman" w:cs="Times New Roman"/>
          <w:sz w:val="24"/>
          <w:szCs w:val="24"/>
        </w:rPr>
        <w:t>c</w:t>
      </w:r>
      <w:r w:rsidR="00D922D1">
        <w:rPr>
          <w:rFonts w:ascii="Times New Roman" w:hAnsi="Times New Roman" w:cs="Times New Roman"/>
          <w:sz w:val="24"/>
          <w:szCs w:val="24"/>
        </w:rPr>
        <w:t xml:space="preserve">osmic </w:t>
      </w:r>
      <w:r w:rsidR="00304607">
        <w:rPr>
          <w:rFonts w:ascii="Times New Roman" w:hAnsi="Times New Roman" w:cs="Times New Roman"/>
          <w:sz w:val="24"/>
          <w:szCs w:val="24"/>
        </w:rPr>
        <w:t>radiation</w:t>
      </w:r>
      <w:r w:rsidR="00F71DB7">
        <w:rPr>
          <w:rFonts w:ascii="Times New Roman" w:hAnsi="Times New Roman" w:cs="Times New Roman"/>
          <w:sz w:val="24"/>
          <w:szCs w:val="24"/>
        </w:rPr>
        <w:t>, which</w:t>
      </w:r>
      <w:r w:rsidR="006C6637">
        <w:rPr>
          <w:rFonts w:ascii="Times New Roman" w:hAnsi="Times New Roman" w:cs="Times New Roman"/>
          <w:sz w:val="24"/>
          <w:szCs w:val="24"/>
        </w:rPr>
        <w:t xml:space="preserve"> is known to </w:t>
      </w:r>
      <w:r w:rsidR="0032631A">
        <w:rPr>
          <w:rFonts w:ascii="Times New Roman" w:hAnsi="Times New Roman" w:cs="Times New Roman"/>
          <w:sz w:val="24"/>
          <w:szCs w:val="24"/>
        </w:rPr>
        <w:t>negatively disrupt</w:t>
      </w:r>
      <w:r w:rsidR="006C6637">
        <w:rPr>
          <w:rFonts w:ascii="Times New Roman" w:hAnsi="Times New Roman" w:cs="Times New Roman"/>
          <w:sz w:val="24"/>
          <w:szCs w:val="24"/>
        </w:rPr>
        <w:t xml:space="preserve"> the GI epithelial integrity</w:t>
      </w:r>
      <w:r w:rsidR="00523E80">
        <w:rPr>
          <w:rFonts w:ascii="Times New Roman" w:hAnsi="Times New Roman" w:cs="Times New Roman"/>
          <w:sz w:val="24"/>
          <w:szCs w:val="24"/>
        </w:rPr>
        <w:t xml:space="preserve"> and</w:t>
      </w:r>
      <w:r w:rsidR="00A76C5F">
        <w:rPr>
          <w:rFonts w:ascii="Times New Roman" w:hAnsi="Times New Roman" w:cs="Times New Roman"/>
          <w:sz w:val="24"/>
          <w:szCs w:val="24"/>
        </w:rPr>
        <w:t xml:space="preserve"> presumably the </w:t>
      </w:r>
      <w:r w:rsidR="006C7602">
        <w:rPr>
          <w:rFonts w:ascii="Times New Roman" w:hAnsi="Times New Roman" w:cs="Times New Roman"/>
          <w:sz w:val="24"/>
          <w:szCs w:val="24"/>
        </w:rPr>
        <w:t xml:space="preserve">microbiota-mucosal </w:t>
      </w:r>
      <w:r w:rsidR="00A76C5F">
        <w:rPr>
          <w:rFonts w:ascii="Times New Roman" w:hAnsi="Times New Roman" w:cs="Times New Roman"/>
          <w:sz w:val="24"/>
          <w:szCs w:val="24"/>
        </w:rPr>
        <w:t>interface</w:t>
      </w:r>
      <w:r w:rsidR="00CF5ACD">
        <w:rPr>
          <w:rFonts w:ascii="Times New Roman" w:hAnsi="Times New Roman" w:cs="Times New Roman"/>
          <w:sz w:val="24"/>
          <w:szCs w:val="24"/>
        </w:rPr>
        <w:t xml:space="preserve"> </w:t>
      </w:r>
      <w:r w:rsidR="00C20A32">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&lt;EndNote&gt;&lt;Cite&gt;&lt;Author&gt;Kumar&lt;/Author&gt;&lt;Year&gt;2018&lt;/Year&gt;&lt;RecNum&gt;605&lt;/RecNum&gt;&lt;DisplayText&gt;(Kumar et al., 2018)&lt;/DisplayText&gt;&lt;record&gt;&lt;rec-number&gt;605&lt;/rec-number&gt;&lt;foreign-keys&gt;&lt;key app="EN" db-id="adxzrpzxnrpwdveztp7v9tvwsaapwz5ade9w" timestamp="1601918753"&gt;605&lt;/key&gt;&lt;/foreign-keys&gt;&lt;ref-type name="Journal Article"&gt;17&lt;/ref-type&gt;&lt;contributors&gt;&lt;authors&gt;&lt;author&gt;Kumar, Santosh&lt;/author&gt;&lt;author&gt;Suman, Shubhankar&lt;/author&gt;&lt;author&gt;Fornace, Albert J.&lt;/author&gt;&lt;author&gt;Datta, Kamal&lt;/author&gt;&lt;/authors&gt;&lt;/contributors&gt;&lt;titles&gt;&lt;title&gt;Space radiation triggers persistent stress response, increases senescent signaling, and decreases cell migration in mouse intestine&lt;/title&gt;&lt;secondary-title&gt;Proceedings of the National Academy of Sciences&lt;/secondary-title&gt;&lt;/titles&gt;&lt;periodical&gt;&lt;full-title&gt;Proceedings of the National Academy of Sciences&lt;/full-title&gt;&lt;/periodical&gt;&lt;pages&gt;E9832-E9841&lt;/pages&gt;&lt;volume&gt;115&lt;/volume&gt;&lt;number&gt;42&lt;/number&gt;&lt;dates&gt;&lt;year&gt;2018&lt;/year&gt;&lt;/dates&gt;&lt;publisher&gt;National Acad Sciences&lt;/publisher&gt;&lt;isbn&gt;0027-8424&lt;/isbn&gt;&lt;urls&gt;&lt;/urls&gt;&lt;/record&gt;&lt;/Cite&gt;&lt;/EndNote&gt;</w:instrText>
      </w:r>
      <w:r w:rsidR="00C20A32">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52" w:tooltip="Kumar, 2018 #605" w:history="1">
        <w:r w:rsidR="00352BCC">
          <w:rPr>
            <w:rFonts w:ascii="Times New Roman" w:hAnsi="Times New Roman" w:cs="Times New Roman"/>
            <w:noProof/>
            <w:sz w:val="24"/>
            <w:szCs w:val="24"/>
          </w:rPr>
          <w:t>Kumar et al., 2018</w:t>
        </w:r>
      </w:hyperlink>
      <w:r w:rsidR="00AD2343">
        <w:rPr>
          <w:rFonts w:ascii="Times New Roman" w:hAnsi="Times New Roman" w:cs="Times New Roman"/>
          <w:noProof/>
          <w:sz w:val="24"/>
          <w:szCs w:val="24"/>
        </w:rPr>
        <w:t>)</w:t>
      </w:r>
      <w:r w:rsidR="00C20A32">
        <w:rPr>
          <w:rFonts w:ascii="Times New Roman" w:hAnsi="Times New Roman" w:cs="Times New Roman"/>
          <w:sz w:val="24"/>
          <w:szCs w:val="24"/>
        </w:rPr>
        <w:fldChar w:fldCharType="end"/>
      </w:r>
      <w:r w:rsidR="00AE66D3">
        <w:rPr>
          <w:rFonts w:ascii="Times New Roman" w:hAnsi="Times New Roman" w:cs="Times New Roman"/>
          <w:sz w:val="24"/>
          <w:szCs w:val="24"/>
        </w:rPr>
        <w:t xml:space="preserve">, </w:t>
      </w:r>
      <w:r w:rsidR="00792EC3">
        <w:rPr>
          <w:rFonts w:ascii="Times New Roman" w:hAnsi="Times New Roman" w:cs="Times New Roman"/>
          <w:sz w:val="24"/>
          <w:szCs w:val="24"/>
        </w:rPr>
        <w:t>that</w:t>
      </w:r>
      <w:r w:rsidR="00AE66D3">
        <w:rPr>
          <w:rFonts w:ascii="Times New Roman" w:hAnsi="Times New Roman" w:cs="Times New Roman"/>
          <w:sz w:val="24"/>
          <w:szCs w:val="24"/>
        </w:rPr>
        <w:t xml:space="preserve"> ha</w:t>
      </w:r>
      <w:r w:rsidR="00792EC3">
        <w:rPr>
          <w:rFonts w:ascii="Times New Roman" w:hAnsi="Times New Roman" w:cs="Times New Roman"/>
          <w:sz w:val="24"/>
          <w:szCs w:val="24"/>
        </w:rPr>
        <w:t>ve</w:t>
      </w:r>
      <w:r w:rsidR="00AE66D3">
        <w:rPr>
          <w:rFonts w:ascii="Times New Roman" w:hAnsi="Times New Roman" w:cs="Times New Roman"/>
          <w:sz w:val="24"/>
          <w:szCs w:val="24"/>
        </w:rPr>
        <w:t xml:space="preserve"> been shown to alter the fecal microbiome in terrestrial studies </w:t>
      </w:r>
      <w:r w:rsidR="00792EC3">
        <w:rPr>
          <w:rFonts w:ascii="Times New Roman" w:hAnsi="Times New Roman" w:cs="Times New Roman"/>
          <w:sz w:val="24"/>
          <w:szCs w:val="24"/>
        </w:rPr>
        <w:t xml:space="preserve">mimicking space-flight induced radiation </w:t>
      </w:r>
      <w:r w:rsidR="00792EC3">
        <w:rPr>
          <w:rFonts w:ascii="Times New Roman" w:hAnsi="Times New Roman" w:cs="Times New Roman"/>
          <w:sz w:val="24"/>
          <w:szCs w:val="24"/>
        </w:rPr>
        <w:fldChar w:fldCharType="begin"/>
      </w:r>
      <w:r w:rsidR="00792EC3">
        <w:rPr>
          <w:rFonts w:ascii="Times New Roman" w:hAnsi="Times New Roman" w:cs="Times New Roman"/>
          <w:sz w:val="24"/>
          <w:szCs w:val="24"/>
        </w:rPr>
        <w:instrText xml:space="preserve"> ADDIN EN.CITE &lt;EndNote&gt;&lt;Cite&gt;&lt;Author&gt;Casero&lt;/Author&gt;&lt;Year&gt;2017&lt;/Year&gt;&lt;RecNum&gt;656&lt;/RecNum&gt;&lt;DisplayText&gt;(Casero et al., 2017)&lt;/DisplayText&gt;&lt;record&gt;&lt;rec-number&gt;656&lt;/rec-number&gt;&lt;foreign-keys&gt;&lt;key app="EN" db-id="adxzrpzxnrpwdveztp7v9tvwsaapwz5ade9w" timestamp="1618949378"&gt;656&lt;/key&gt;&lt;/foreign-keys&gt;&lt;ref-type name="Journal Article"&gt;17&lt;/ref-type&gt;&lt;contributors&gt;&lt;authors&gt;&lt;author&gt;Casero, David&lt;/author&gt;&lt;author&gt;Gill, Kirandeep&lt;/author&gt;&lt;author&gt;Sridharan, Vijayalakshmi&lt;/author&gt;&lt;author&gt;Koturbash, Igor&lt;/author&gt;&lt;author&gt;Nelson, Gregory&lt;/author&gt;&lt;author&gt;Hauer-Jensen, Martin&lt;/author&gt;&lt;author&gt;Boerma, Marjan&lt;/author&gt;&lt;author&gt;Braun, Jonathan&lt;/author&gt;&lt;author&gt;Cheema, Amrita K.&lt;/author&gt;&lt;/authors&gt;&lt;/contributors&gt;&lt;titles&gt;&lt;title&gt;Space-type radiation induces multimodal responses in the mouse gut microbiome and metabolome&lt;/title&gt;&lt;secondary-title&gt;Microbiome&lt;/secondary-title&gt;&lt;/titles&gt;&lt;periodical&gt;&lt;full-title&gt;Microbiome&lt;/full-title&gt;&lt;/periodical&gt;&lt;pages&gt;1-18&lt;/pages&gt;&lt;volume&gt;5&lt;/volume&gt;&lt;number&gt;1&lt;/number&gt;&lt;dates&gt;&lt;year&gt;2017&lt;/year&gt;&lt;/dates&gt;&lt;publisher&gt;BioMed Central&lt;/publisher&gt;&lt;isbn&gt;2049-2618&lt;/isbn&gt;&lt;urls&gt;&lt;/urls&gt;&lt;/record&gt;&lt;/Cite&gt;&lt;/EndNote&gt;</w:instrText>
      </w:r>
      <w:r w:rsidR="00792EC3">
        <w:rPr>
          <w:rFonts w:ascii="Times New Roman" w:hAnsi="Times New Roman" w:cs="Times New Roman"/>
          <w:sz w:val="24"/>
          <w:szCs w:val="24"/>
        </w:rPr>
        <w:fldChar w:fldCharType="separate"/>
      </w:r>
      <w:r w:rsidR="00792EC3">
        <w:rPr>
          <w:rFonts w:ascii="Times New Roman" w:hAnsi="Times New Roman" w:cs="Times New Roman"/>
          <w:noProof/>
          <w:sz w:val="24"/>
          <w:szCs w:val="24"/>
        </w:rPr>
        <w:t>(</w:t>
      </w:r>
      <w:hyperlink w:anchor="_ENREF_15" w:tooltip="Casero, 2017 #656" w:history="1">
        <w:r w:rsidR="00352BCC">
          <w:rPr>
            <w:rFonts w:ascii="Times New Roman" w:hAnsi="Times New Roman" w:cs="Times New Roman"/>
            <w:noProof/>
            <w:sz w:val="24"/>
            <w:szCs w:val="24"/>
          </w:rPr>
          <w:t>Casero et al., 2017</w:t>
        </w:r>
      </w:hyperlink>
      <w:r w:rsidR="00792EC3">
        <w:rPr>
          <w:rFonts w:ascii="Times New Roman" w:hAnsi="Times New Roman" w:cs="Times New Roman"/>
          <w:noProof/>
          <w:sz w:val="24"/>
          <w:szCs w:val="24"/>
        </w:rPr>
        <w:t>)</w:t>
      </w:r>
      <w:r w:rsidR="00792EC3">
        <w:rPr>
          <w:rFonts w:ascii="Times New Roman" w:hAnsi="Times New Roman" w:cs="Times New Roman"/>
          <w:sz w:val="24"/>
          <w:szCs w:val="24"/>
        </w:rPr>
        <w:fldChar w:fldCharType="end"/>
      </w:r>
      <w:r w:rsidR="00792EC3">
        <w:rPr>
          <w:rFonts w:ascii="Times New Roman" w:hAnsi="Times New Roman" w:cs="Times New Roman"/>
          <w:sz w:val="24"/>
          <w:szCs w:val="24"/>
        </w:rPr>
        <w:t>.</w:t>
      </w:r>
      <w:r w:rsidR="00F71DB7">
        <w:rPr>
          <w:rFonts w:ascii="Times New Roman" w:hAnsi="Times New Roman" w:cs="Times New Roman"/>
          <w:sz w:val="24"/>
          <w:szCs w:val="24"/>
        </w:rPr>
        <w:t xml:space="preserve"> </w:t>
      </w:r>
      <w:r w:rsidR="006C7602">
        <w:rPr>
          <w:rFonts w:ascii="Times New Roman" w:hAnsi="Times New Roman" w:cs="Times New Roman"/>
          <w:sz w:val="24"/>
          <w:szCs w:val="24"/>
        </w:rPr>
        <w:t>In fact, p</w:t>
      </w:r>
      <w:r w:rsidR="00C20A32">
        <w:rPr>
          <w:rFonts w:ascii="Times New Roman" w:hAnsi="Times New Roman" w:cs="Times New Roman"/>
          <w:sz w:val="24"/>
          <w:szCs w:val="24"/>
        </w:rPr>
        <w:t>revious</w:t>
      </w:r>
      <w:r w:rsidR="00F160E7">
        <w:rPr>
          <w:rFonts w:ascii="Times New Roman" w:hAnsi="Times New Roman" w:cs="Times New Roman"/>
          <w:sz w:val="24"/>
          <w:szCs w:val="24"/>
        </w:rPr>
        <w:t xml:space="preserve"> </w:t>
      </w:r>
      <w:r w:rsidR="00E86DC2">
        <w:rPr>
          <w:rFonts w:ascii="Times New Roman" w:hAnsi="Times New Roman" w:cs="Times New Roman"/>
          <w:sz w:val="24"/>
          <w:szCs w:val="24"/>
        </w:rPr>
        <w:t>shuttle</w:t>
      </w:r>
      <w:r w:rsidR="00CB5BDB">
        <w:rPr>
          <w:rFonts w:ascii="Times New Roman" w:hAnsi="Times New Roman" w:cs="Times New Roman"/>
          <w:sz w:val="24"/>
          <w:szCs w:val="24"/>
        </w:rPr>
        <w:t xml:space="preserve"> </w:t>
      </w:r>
      <w:r w:rsidR="00E86DC2">
        <w:rPr>
          <w:rFonts w:ascii="Times New Roman" w:hAnsi="Times New Roman" w:cs="Times New Roman"/>
          <w:sz w:val="24"/>
          <w:szCs w:val="24"/>
        </w:rPr>
        <w:t>era (</w:t>
      </w:r>
      <w:r w:rsidR="00546B8F" w:rsidRPr="00546B8F">
        <w:rPr>
          <w:rFonts w:ascii="Times New Roman" w:hAnsi="Times New Roman" w:cs="Times New Roman"/>
          <w:sz w:val="24"/>
          <w:szCs w:val="24"/>
        </w:rPr>
        <w:t>Space Shuttle</w:t>
      </w:r>
      <w:r w:rsidR="00546B8F">
        <w:rPr>
          <w:rFonts w:ascii="Times New Roman" w:hAnsi="Times New Roman" w:cs="Times New Roman"/>
          <w:sz w:val="24"/>
          <w:szCs w:val="24"/>
        </w:rPr>
        <w:t xml:space="preserve"> </w:t>
      </w:r>
      <w:r w:rsidR="00546B8F" w:rsidRPr="00546B8F">
        <w:rPr>
          <w:rFonts w:ascii="Times New Roman" w:hAnsi="Times New Roman" w:cs="Times New Roman"/>
          <w:sz w:val="24"/>
          <w:szCs w:val="24"/>
        </w:rPr>
        <w:t>Atlantis</w:t>
      </w:r>
      <w:r w:rsidR="00546B8F">
        <w:rPr>
          <w:rFonts w:ascii="Times New Roman" w:hAnsi="Times New Roman" w:cs="Times New Roman"/>
          <w:sz w:val="24"/>
          <w:szCs w:val="24"/>
        </w:rPr>
        <w:t xml:space="preserve"> </w:t>
      </w:r>
      <w:r w:rsidR="00E86DC2">
        <w:rPr>
          <w:rFonts w:ascii="Times New Roman" w:hAnsi="Times New Roman" w:cs="Times New Roman"/>
          <w:sz w:val="24"/>
          <w:szCs w:val="24"/>
        </w:rPr>
        <w:t>STS-135)</w:t>
      </w:r>
      <w:r w:rsidR="00F160E7">
        <w:rPr>
          <w:rFonts w:ascii="Times New Roman" w:hAnsi="Times New Roman" w:cs="Times New Roman"/>
          <w:sz w:val="24"/>
          <w:szCs w:val="24"/>
        </w:rPr>
        <w:t xml:space="preserve"> missions</w:t>
      </w:r>
      <w:r w:rsidR="00C20A32">
        <w:rPr>
          <w:rFonts w:ascii="Times New Roman" w:hAnsi="Times New Roman" w:cs="Times New Roman"/>
          <w:sz w:val="24"/>
          <w:szCs w:val="24"/>
        </w:rPr>
        <w:t xml:space="preserve"> </w:t>
      </w:r>
      <w:r w:rsidR="00BD199E">
        <w:rPr>
          <w:rFonts w:ascii="Times New Roman" w:hAnsi="Times New Roman" w:cs="Times New Roman"/>
          <w:sz w:val="24"/>
          <w:szCs w:val="24"/>
        </w:rPr>
        <w:t>studied</w:t>
      </w:r>
      <w:r w:rsidR="001E2DC5">
        <w:rPr>
          <w:rFonts w:ascii="Times New Roman" w:hAnsi="Times New Roman" w:cs="Times New Roman"/>
          <w:sz w:val="24"/>
          <w:szCs w:val="24"/>
        </w:rPr>
        <w:t xml:space="preserve"> how </w:t>
      </w:r>
      <w:r w:rsidR="00BD199E">
        <w:rPr>
          <w:rFonts w:ascii="Times New Roman" w:hAnsi="Times New Roman" w:cs="Times New Roman"/>
          <w:sz w:val="24"/>
          <w:szCs w:val="24"/>
        </w:rPr>
        <w:t>dietary regimen</w:t>
      </w:r>
      <w:r w:rsidR="00107DAD">
        <w:rPr>
          <w:rFonts w:ascii="Times New Roman" w:hAnsi="Times New Roman" w:cs="Times New Roman"/>
          <w:sz w:val="24"/>
          <w:szCs w:val="24"/>
        </w:rPr>
        <w:t>s</w:t>
      </w:r>
      <w:r w:rsidR="005E1D04">
        <w:rPr>
          <w:rFonts w:ascii="Times New Roman" w:hAnsi="Times New Roman" w:cs="Times New Roman"/>
          <w:sz w:val="24"/>
          <w:szCs w:val="24"/>
        </w:rPr>
        <w:t xml:space="preserve"> </w:t>
      </w:r>
      <w:r w:rsidR="000304E8">
        <w:rPr>
          <w:rFonts w:ascii="Times New Roman" w:hAnsi="Times New Roman" w:cs="Times New Roman"/>
          <w:sz w:val="24"/>
          <w:szCs w:val="24"/>
        </w:rPr>
        <w:t>with var</w:t>
      </w:r>
      <w:r w:rsidR="00615E61">
        <w:rPr>
          <w:rFonts w:ascii="Times New Roman" w:hAnsi="Times New Roman" w:cs="Times New Roman"/>
          <w:sz w:val="24"/>
          <w:szCs w:val="24"/>
        </w:rPr>
        <w:t>ying iron</w:t>
      </w:r>
      <w:r w:rsidR="00D86D4B">
        <w:rPr>
          <w:rFonts w:ascii="Times New Roman" w:hAnsi="Times New Roman" w:cs="Times New Roman"/>
          <w:sz w:val="24"/>
          <w:szCs w:val="24"/>
        </w:rPr>
        <w:t xml:space="preserve"> (pro-oxidant/free radical inducer)</w:t>
      </w:r>
      <w:r w:rsidR="001E2DC5">
        <w:rPr>
          <w:rFonts w:ascii="Times New Roman" w:hAnsi="Times New Roman" w:cs="Times New Roman"/>
          <w:sz w:val="24"/>
          <w:szCs w:val="24"/>
        </w:rPr>
        <w:t xml:space="preserve"> along with microgravity and </w:t>
      </w:r>
      <w:r w:rsidR="00F24589">
        <w:rPr>
          <w:rFonts w:ascii="Times New Roman" w:hAnsi="Times New Roman" w:cs="Times New Roman"/>
          <w:sz w:val="24"/>
          <w:szCs w:val="24"/>
        </w:rPr>
        <w:t>cosmic radiation</w:t>
      </w:r>
      <w:r w:rsidR="008E693C">
        <w:rPr>
          <w:rFonts w:ascii="Times New Roman" w:hAnsi="Times New Roman" w:cs="Times New Roman"/>
          <w:sz w:val="24"/>
          <w:szCs w:val="24"/>
        </w:rPr>
        <w:t xml:space="preserve"> </w:t>
      </w:r>
      <w:r w:rsidR="00F24589">
        <w:rPr>
          <w:rFonts w:ascii="Times New Roman" w:hAnsi="Times New Roman" w:cs="Times New Roman"/>
          <w:sz w:val="24"/>
          <w:szCs w:val="24"/>
        </w:rPr>
        <w:t xml:space="preserve">affected the </w:t>
      </w:r>
      <w:r w:rsidR="00F160E7">
        <w:rPr>
          <w:rFonts w:ascii="Times New Roman" w:hAnsi="Times New Roman" w:cs="Times New Roman"/>
          <w:sz w:val="24"/>
          <w:szCs w:val="24"/>
        </w:rPr>
        <w:t xml:space="preserve">microbiome </w:t>
      </w:r>
      <w:r w:rsidR="00F24589">
        <w:rPr>
          <w:rFonts w:ascii="Times New Roman" w:hAnsi="Times New Roman" w:cs="Times New Roman"/>
          <w:sz w:val="24"/>
          <w:szCs w:val="24"/>
        </w:rPr>
        <w:t>and colonic function</w:t>
      </w:r>
      <w:r w:rsidR="00CF5ACD">
        <w:rPr>
          <w:rFonts w:ascii="Times New Roman" w:hAnsi="Times New Roman" w:cs="Times New Roman"/>
          <w:sz w:val="24"/>
          <w:szCs w:val="24"/>
        </w:rPr>
        <w:t xml:space="preserve"> </w:t>
      </w:r>
      <w:r w:rsidR="00606030">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&lt;EndNote&gt;&lt;Cite&gt;&lt;Author&gt;Ritchie&lt;/Author&gt;&lt;Year&gt;2015&lt;/Year&gt;&lt;RecNum&gt;532&lt;/RecNum&gt;&lt;DisplayText&gt;(Ritchie et al., 2015)&lt;/DisplayText&gt;&lt;record&gt;&lt;rec-number&gt;532&lt;/rec-number&gt;&lt;foreign-keys&gt;&lt;key app="EN" db-id="adxzrpzxnrpwdveztp7v9tvwsaapwz5ade9w" timestamp="1585840102"&gt;532&lt;/key&gt;&lt;/foreign-keys&gt;&lt;ref-type name="Journal Article"&gt;17&lt;/ref-type&gt;&lt;contributors&gt;&lt;authors&gt;&lt;author&gt;Ritchie, Lauren E.&lt;/author&gt;&lt;author&gt;Taddeo, Stella S.&lt;/author&gt;&lt;author&gt;Weeks, Brad R.&lt;/author&gt;&lt;author&gt;Lima, Florence&lt;/author&gt;&lt;author&gt;Bloomfield, Susan A.&lt;/author&gt;&lt;author&gt;Azcarate-Peril, M. Andrea&lt;/author&gt;&lt;author&gt;Zwart, Sara R.&lt;/author&gt;&lt;author&gt;Smith, Scott M.&lt;/author&gt;&lt;author&gt;Turner, Nancy D.&lt;/author&gt;&lt;/authors&gt;&lt;/contributors&gt;&lt;titles&gt;&lt;title&gt;Space environmental factor impacts upon murine colon microbiota and mucosal homeostasis&lt;/title&gt;&lt;secondary-title&gt;PLoS One&lt;/secondary-title&gt;&lt;/titles&gt;&lt;periodical&gt;&lt;full-title&gt;PloS one&lt;/full-title&gt;&lt;/periodical&gt;&lt;volume&gt;10&lt;/volume&gt;&lt;number&gt;6&lt;/number&gt;&lt;dates&gt;&lt;year&gt;2015&lt;/year&gt;&lt;/dates&gt;&lt;publisher&gt;Public Library of Science&lt;/publisher&gt;&lt;urls&gt;&lt;/urls&gt;&lt;/record&gt;&lt;/Cite&gt;&lt;/EndNote&gt;</w:instrText>
      </w:r>
      <w:r w:rsidR="00606030">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86" w:tooltip="Ritchie, 2015 #532" w:history="1">
        <w:r w:rsidR="00352BCC">
          <w:rPr>
            <w:rFonts w:ascii="Times New Roman" w:hAnsi="Times New Roman" w:cs="Times New Roman"/>
            <w:noProof/>
            <w:sz w:val="24"/>
            <w:szCs w:val="24"/>
          </w:rPr>
          <w:t>Ritchie et al., 2015</w:t>
        </w:r>
      </w:hyperlink>
      <w:r w:rsidR="00AD2343">
        <w:rPr>
          <w:rFonts w:ascii="Times New Roman" w:hAnsi="Times New Roman" w:cs="Times New Roman"/>
          <w:noProof/>
          <w:sz w:val="24"/>
          <w:szCs w:val="24"/>
        </w:rPr>
        <w:t>)</w:t>
      </w:r>
      <w:r w:rsidR="00606030">
        <w:rPr>
          <w:rFonts w:ascii="Times New Roman" w:hAnsi="Times New Roman" w:cs="Times New Roman"/>
          <w:sz w:val="24"/>
          <w:szCs w:val="24"/>
        </w:rPr>
        <w:fldChar w:fldCharType="end"/>
      </w:r>
      <w:r w:rsidR="00606030">
        <w:rPr>
          <w:rFonts w:ascii="Times New Roman" w:hAnsi="Times New Roman" w:cs="Times New Roman"/>
          <w:sz w:val="24"/>
          <w:szCs w:val="24"/>
        </w:rPr>
        <w:t>. Therefore, it is</w:t>
      </w:r>
      <w:r w:rsidR="000C71A0">
        <w:rPr>
          <w:rFonts w:ascii="Times New Roman" w:hAnsi="Times New Roman" w:cs="Times New Roman"/>
          <w:sz w:val="24"/>
          <w:szCs w:val="24"/>
        </w:rPr>
        <w:t xml:space="preserve"> an</w:t>
      </w:r>
      <w:r w:rsidR="00304607">
        <w:rPr>
          <w:rFonts w:ascii="Times New Roman" w:hAnsi="Times New Roman" w:cs="Times New Roman"/>
          <w:sz w:val="24"/>
          <w:szCs w:val="24"/>
        </w:rPr>
        <w:t xml:space="preserve"> </w:t>
      </w:r>
      <w:r w:rsidR="00CC5112">
        <w:rPr>
          <w:rFonts w:ascii="Times New Roman" w:hAnsi="Times New Roman" w:cs="Times New Roman"/>
          <w:sz w:val="24"/>
          <w:szCs w:val="24"/>
        </w:rPr>
        <w:t>important</w:t>
      </w:r>
      <w:r w:rsidR="007D3DF0">
        <w:rPr>
          <w:rFonts w:ascii="Times New Roman" w:hAnsi="Times New Roman" w:cs="Times New Roman"/>
          <w:sz w:val="24"/>
          <w:szCs w:val="24"/>
        </w:rPr>
        <w:t xml:space="preserve"> variable to consider when interpreting </w:t>
      </w:r>
      <w:r w:rsidR="0098005C">
        <w:rPr>
          <w:rFonts w:ascii="Times New Roman" w:hAnsi="Times New Roman" w:cs="Times New Roman"/>
          <w:sz w:val="24"/>
          <w:szCs w:val="24"/>
        </w:rPr>
        <w:t>low-earth orbit microbiome data</w:t>
      </w:r>
      <w:r w:rsidR="00606030">
        <w:rPr>
          <w:rFonts w:ascii="Times New Roman" w:hAnsi="Times New Roman" w:cs="Times New Roman"/>
          <w:sz w:val="24"/>
          <w:szCs w:val="24"/>
        </w:rPr>
        <w:t xml:space="preserve">, though </w:t>
      </w:r>
      <w:r w:rsidR="00163FA6">
        <w:rPr>
          <w:rFonts w:ascii="Times New Roman" w:hAnsi="Times New Roman" w:cs="Times New Roman"/>
          <w:i/>
          <w:iCs/>
          <w:sz w:val="24"/>
          <w:szCs w:val="24"/>
        </w:rPr>
        <w:t>Jiang et al</w:t>
      </w:r>
      <w:r w:rsidR="00163FA6">
        <w:rPr>
          <w:rFonts w:ascii="Times New Roman" w:hAnsi="Times New Roman" w:cs="Times New Roman"/>
          <w:sz w:val="24"/>
          <w:szCs w:val="24"/>
        </w:rPr>
        <w:t xml:space="preserve">. 2019 </w:t>
      </w:r>
      <w:r w:rsidR="00E764BC">
        <w:rPr>
          <w:rFonts w:ascii="Times New Roman" w:hAnsi="Times New Roman" w:cs="Times New Roman"/>
          <w:sz w:val="24"/>
          <w:szCs w:val="24"/>
        </w:rPr>
        <w:t xml:space="preserve">eloquently </w:t>
      </w:r>
      <w:r w:rsidR="00163FA6">
        <w:rPr>
          <w:rFonts w:ascii="Times New Roman" w:hAnsi="Times New Roman" w:cs="Times New Roman"/>
          <w:sz w:val="24"/>
          <w:szCs w:val="24"/>
        </w:rPr>
        <w:t xml:space="preserve">demonstrated </w:t>
      </w:r>
      <w:r w:rsidR="00E764BC">
        <w:rPr>
          <w:rFonts w:ascii="Times New Roman" w:hAnsi="Times New Roman" w:cs="Times New Roman"/>
          <w:sz w:val="24"/>
          <w:szCs w:val="24"/>
        </w:rPr>
        <w:t xml:space="preserve">that </w:t>
      </w:r>
      <w:r w:rsidR="00B773FE">
        <w:rPr>
          <w:rFonts w:ascii="Times New Roman" w:hAnsi="Times New Roman" w:cs="Times New Roman"/>
          <w:sz w:val="24"/>
          <w:szCs w:val="24"/>
        </w:rPr>
        <w:t xml:space="preserve">the gut </w:t>
      </w:r>
      <w:r w:rsidR="00163FA6">
        <w:rPr>
          <w:rFonts w:ascii="Times New Roman" w:hAnsi="Times New Roman" w:cs="Times New Roman"/>
          <w:sz w:val="24"/>
          <w:szCs w:val="24"/>
        </w:rPr>
        <w:t xml:space="preserve">microbiome </w:t>
      </w:r>
      <w:r w:rsidR="00F04956">
        <w:rPr>
          <w:rFonts w:ascii="Times New Roman" w:hAnsi="Times New Roman" w:cs="Times New Roman"/>
          <w:sz w:val="24"/>
          <w:szCs w:val="24"/>
        </w:rPr>
        <w:t>diversity</w:t>
      </w:r>
      <w:r w:rsidR="006C26A5">
        <w:rPr>
          <w:rFonts w:ascii="Times New Roman" w:hAnsi="Times New Roman" w:cs="Times New Roman"/>
          <w:sz w:val="24"/>
          <w:szCs w:val="24"/>
        </w:rPr>
        <w:t xml:space="preserve"> </w:t>
      </w:r>
      <w:r w:rsidR="00B773FE">
        <w:rPr>
          <w:rFonts w:ascii="Times New Roman" w:hAnsi="Times New Roman" w:cs="Times New Roman"/>
          <w:sz w:val="24"/>
          <w:szCs w:val="24"/>
        </w:rPr>
        <w:t>increases</w:t>
      </w:r>
      <w:r w:rsidR="00163FA6">
        <w:rPr>
          <w:rFonts w:ascii="Times New Roman" w:hAnsi="Times New Roman" w:cs="Times New Roman"/>
          <w:sz w:val="24"/>
          <w:szCs w:val="24"/>
        </w:rPr>
        <w:t xml:space="preserve"> observed </w:t>
      </w:r>
      <w:r w:rsidR="00F04956">
        <w:rPr>
          <w:rFonts w:ascii="Times New Roman" w:hAnsi="Times New Roman" w:cs="Times New Roman"/>
          <w:sz w:val="24"/>
          <w:szCs w:val="24"/>
        </w:rPr>
        <w:t xml:space="preserve">were markedly different from that of </w:t>
      </w:r>
      <w:r w:rsidR="00F431D0">
        <w:rPr>
          <w:rFonts w:ascii="Times New Roman" w:hAnsi="Times New Roman" w:cs="Times New Roman"/>
          <w:sz w:val="24"/>
          <w:szCs w:val="24"/>
        </w:rPr>
        <w:t xml:space="preserve">the insignificant </w:t>
      </w:r>
      <w:r w:rsidR="004377D2">
        <w:rPr>
          <w:rFonts w:ascii="Times New Roman" w:hAnsi="Times New Roman" w:cs="Times New Roman"/>
          <w:sz w:val="24"/>
          <w:szCs w:val="24"/>
        </w:rPr>
        <w:t xml:space="preserve">correlative </w:t>
      </w:r>
      <w:r w:rsidR="00F04956">
        <w:rPr>
          <w:rFonts w:ascii="Times New Roman" w:hAnsi="Times New Roman" w:cs="Times New Roman"/>
          <w:sz w:val="24"/>
          <w:szCs w:val="24"/>
        </w:rPr>
        <w:t>spaceflight</w:t>
      </w:r>
      <w:r w:rsidR="003C643E">
        <w:rPr>
          <w:rFonts w:ascii="Times New Roman" w:hAnsi="Times New Roman" w:cs="Times New Roman"/>
          <w:sz w:val="24"/>
          <w:szCs w:val="24"/>
        </w:rPr>
        <w:t>-induced</w:t>
      </w:r>
      <w:r w:rsidR="00E86DC2">
        <w:rPr>
          <w:rFonts w:ascii="Times New Roman" w:hAnsi="Times New Roman" w:cs="Times New Roman"/>
          <w:sz w:val="24"/>
          <w:szCs w:val="24"/>
        </w:rPr>
        <w:t xml:space="preserve"> effect</w:t>
      </w:r>
      <w:r w:rsidR="003C643E">
        <w:rPr>
          <w:rFonts w:ascii="Times New Roman" w:hAnsi="Times New Roman" w:cs="Times New Roman"/>
          <w:sz w:val="24"/>
          <w:szCs w:val="24"/>
        </w:rPr>
        <w:t>s</w:t>
      </w:r>
      <w:r w:rsidR="00E06E7A">
        <w:rPr>
          <w:rFonts w:ascii="Times New Roman" w:hAnsi="Times New Roman" w:cs="Times New Roman"/>
          <w:sz w:val="24"/>
          <w:szCs w:val="24"/>
        </w:rPr>
        <w:t xml:space="preserve"> and cosmic radiation</w:t>
      </w:r>
      <w:r w:rsidR="00A3632D">
        <w:rPr>
          <w:rFonts w:ascii="Times New Roman" w:hAnsi="Times New Roman" w:cs="Times New Roman"/>
          <w:sz w:val="24"/>
          <w:szCs w:val="24"/>
        </w:rPr>
        <w:t xml:space="preserve">. </w:t>
      </w:r>
      <w:r w:rsidR="00527812">
        <w:rPr>
          <w:rFonts w:ascii="Times New Roman" w:hAnsi="Times New Roman" w:cs="Times New Roman"/>
          <w:sz w:val="24"/>
          <w:szCs w:val="24"/>
        </w:rPr>
        <w:t>I</w:t>
      </w:r>
      <w:r w:rsidR="00E41383" w:rsidRPr="00A567F7">
        <w:rPr>
          <w:rFonts w:ascii="Times New Roman" w:hAnsi="Times New Roman" w:cs="Times New Roman"/>
          <w:sz w:val="24"/>
          <w:szCs w:val="24"/>
        </w:rPr>
        <w:t>t</w:t>
      </w:r>
      <w:r w:rsidR="009A7E01">
        <w:rPr>
          <w:rFonts w:ascii="Times New Roman" w:hAnsi="Times New Roman" w:cs="Times New Roman"/>
          <w:sz w:val="24"/>
          <w:szCs w:val="24"/>
        </w:rPr>
        <w:t xml:space="preserve"> has been</w:t>
      </w:r>
      <w:r w:rsidR="00E41383" w:rsidRPr="00A567F7">
        <w:rPr>
          <w:rFonts w:ascii="Times New Roman" w:hAnsi="Times New Roman" w:cs="Times New Roman"/>
          <w:sz w:val="24"/>
          <w:szCs w:val="24"/>
        </w:rPr>
        <w:t xml:space="preserve"> well established that</w:t>
      </w:r>
      <w:r w:rsidR="00E55097">
        <w:rPr>
          <w:rFonts w:ascii="Times New Roman" w:hAnsi="Times New Roman" w:cs="Times New Roman"/>
          <w:sz w:val="24"/>
          <w:szCs w:val="24"/>
        </w:rPr>
        <w:t xml:space="preserve"> behavioral factors such as coprophagy</w:t>
      </w:r>
      <w:r w:rsidR="00D93BD0">
        <w:rPr>
          <w:rFonts w:ascii="Times New Roman" w:hAnsi="Times New Roman" w:cs="Times New Roman"/>
          <w:sz w:val="24"/>
          <w:szCs w:val="24"/>
        </w:rPr>
        <w:t xml:space="preserve"> </w:t>
      </w:r>
      <w:r w:rsidR="00D93BD0">
        <w:rPr>
          <w:rFonts w:ascii="Times New Roman" w:hAnsi="Times New Roman" w:cs="Times New Roman"/>
          <w:sz w:val="24"/>
          <w:szCs w:val="24"/>
        </w:rPr>
        <w:fldChar w:fldCharType="begin"/>
      </w:r>
      <w:r w:rsidR="00D93BD0">
        <w:rPr>
          <w:rFonts w:ascii="Times New Roman" w:hAnsi="Times New Roman" w:cs="Times New Roman"/>
          <w:sz w:val="24"/>
          <w:szCs w:val="24"/>
        </w:rPr>
        <w:instrText xml:space="preserve"> ADDIN EN.CITE &lt;EndNote&gt;&lt;Cite&gt;&lt;Author&gt;Bo&lt;/Author&gt;&lt;Year&gt;2020&lt;/Year&gt;&lt;RecNum&gt;650&lt;/RecNum&gt;&lt;DisplayText&gt;(Bo et al., 2020)&lt;/DisplayText&gt;&lt;record&gt;&lt;rec-number&gt;650&lt;/rec-number&gt;&lt;foreign-keys&gt;&lt;key app="EN" db-id="adxzrpzxnrpwdveztp7v9tvwsaapwz5ade9w" timestamp="1618340381"&gt;650&lt;/key&gt;&lt;/foreign-keys&gt;&lt;ref-type name="Journal Article"&gt;17&lt;/ref-type&gt;&lt;contributors&gt;&lt;authors&gt;&lt;author&gt;Bo, Ting-Bei&lt;/author&gt;&lt;author&gt;Zhang, Xue-Ying&lt;/author&gt;&lt;author&gt;Kohl, Kevin D.&lt;/author&gt;&lt;author&gt;Wen, Jing&lt;/author&gt;&lt;author&gt;Tian, Shuang-Jie&lt;/author&gt;&lt;author&gt;Wang, De-Hua&lt;/author&gt;&lt;/authors&gt;&lt;/contributors&gt;&lt;titles&gt;&lt;title&gt;Coprophagy prevention alters microbiome, metabolism, neurochemistry, and cognitive behavior in a small mammal&lt;/title&gt;&lt;secondary-title&gt;The ISME Journal&lt;/secondary-title&gt;&lt;/titles&gt;&lt;periodical&gt;&lt;full-title&gt;The ISME journal&lt;/full-title&gt;&lt;/periodical&gt;&lt;pages&gt;2625-2645&lt;/pages&gt;&lt;volume&gt;14&lt;/volume&gt;&lt;number&gt;10&lt;/number&gt;&lt;dates&gt;&lt;year&gt;2020&lt;/year&gt;&lt;/dates&gt;&lt;publisher&gt;Nature Publishing Group&lt;/publisher&gt;&lt;isbn&gt;1751-7370&lt;/isbn&gt;&lt;urls&gt;&lt;/urls&gt;&lt;/record&gt;&lt;/Cite&gt;&lt;/EndNote&gt;</w:instrText>
      </w:r>
      <w:r w:rsidR="00D93BD0">
        <w:rPr>
          <w:rFonts w:ascii="Times New Roman" w:hAnsi="Times New Roman" w:cs="Times New Roman"/>
          <w:sz w:val="24"/>
          <w:szCs w:val="24"/>
        </w:rPr>
        <w:fldChar w:fldCharType="separate"/>
      </w:r>
      <w:r w:rsidR="00D93BD0">
        <w:rPr>
          <w:rFonts w:ascii="Times New Roman" w:hAnsi="Times New Roman" w:cs="Times New Roman"/>
          <w:noProof/>
          <w:sz w:val="24"/>
          <w:szCs w:val="24"/>
        </w:rPr>
        <w:t>(</w:t>
      </w:r>
      <w:hyperlink w:anchor="_ENREF_11" w:tooltip="Bo, 2020 #650" w:history="1">
        <w:r w:rsidR="00352BCC">
          <w:rPr>
            <w:rFonts w:ascii="Times New Roman" w:hAnsi="Times New Roman" w:cs="Times New Roman"/>
            <w:noProof/>
            <w:sz w:val="24"/>
            <w:szCs w:val="24"/>
          </w:rPr>
          <w:t>Bo et al., 2020</w:t>
        </w:r>
      </w:hyperlink>
      <w:r w:rsidR="00D93BD0">
        <w:rPr>
          <w:rFonts w:ascii="Times New Roman" w:hAnsi="Times New Roman" w:cs="Times New Roman"/>
          <w:noProof/>
          <w:sz w:val="24"/>
          <w:szCs w:val="24"/>
        </w:rPr>
        <w:t>)</w:t>
      </w:r>
      <w:r w:rsidR="00D93BD0">
        <w:rPr>
          <w:rFonts w:ascii="Times New Roman" w:hAnsi="Times New Roman" w:cs="Times New Roman"/>
          <w:sz w:val="24"/>
          <w:szCs w:val="24"/>
        </w:rPr>
        <w:fldChar w:fldCharType="end"/>
      </w:r>
      <w:r w:rsidR="00E55097">
        <w:rPr>
          <w:rFonts w:ascii="Times New Roman" w:hAnsi="Times New Roman" w:cs="Times New Roman"/>
          <w:sz w:val="24"/>
          <w:szCs w:val="24"/>
        </w:rPr>
        <w:t xml:space="preserve"> and</w:t>
      </w:r>
      <w:r w:rsidR="00E41383" w:rsidRPr="00A567F7">
        <w:rPr>
          <w:rFonts w:ascii="Times New Roman" w:hAnsi="Times New Roman" w:cs="Times New Roman"/>
          <w:sz w:val="24"/>
          <w:szCs w:val="24"/>
        </w:rPr>
        <w:t xml:space="preserve"> </w:t>
      </w:r>
      <w:r w:rsidR="00E41383">
        <w:rPr>
          <w:rFonts w:ascii="Times New Roman" w:hAnsi="Times New Roman" w:cs="Times New Roman"/>
          <w:sz w:val="24"/>
          <w:szCs w:val="24"/>
        </w:rPr>
        <w:t>i</w:t>
      </w:r>
      <w:r w:rsidR="00E41383" w:rsidRPr="00A567F7">
        <w:rPr>
          <w:rFonts w:ascii="Times New Roman" w:hAnsi="Times New Roman" w:cs="Times New Roman"/>
          <w:sz w:val="24"/>
          <w:szCs w:val="24"/>
        </w:rPr>
        <w:t>atrogenic</w:t>
      </w:r>
      <w:r w:rsidR="00E41383">
        <w:rPr>
          <w:rFonts w:ascii="Times New Roman" w:hAnsi="Times New Roman" w:cs="Times New Roman"/>
          <w:sz w:val="24"/>
          <w:szCs w:val="24"/>
        </w:rPr>
        <w:t xml:space="preserve"> effects such as transportation</w:t>
      </w:r>
      <w:r w:rsidR="00CF5ACD">
        <w:rPr>
          <w:rFonts w:ascii="Times New Roman" w:hAnsi="Times New Roman" w:cs="Times New Roman"/>
          <w:sz w:val="24"/>
          <w:szCs w:val="24"/>
        </w:rPr>
        <w:t xml:space="preserve"> </w:t>
      </w:r>
      <w:r w:rsidR="00E41383" w:rsidRPr="00A567F7">
        <w:rPr>
          <w:rFonts w:ascii="Times New Roman" w:hAnsi="Times New Roman" w:cs="Times New Roman"/>
          <w:sz w:val="24"/>
          <w:szCs w:val="24"/>
        </w:rPr>
        <w:fldChar w:fldCharType="begin">
          <w:fldData xml:space="preserve">PEVuZE5vdGU+PENpdGU+PEF1dGhvcj5Nb250b255ZTwvQXV0aG9yPjxZZWFyPjIwMTg8L1llYXI+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PEVuZE5vdGU+PENpdGU+PEF1dGhvcj5Nb250b255ZTwvQXV0aG9yPjxZZWFyPjIwMTg8L1llYXI+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E41383" w:rsidRPr="00A567F7">
        <w:rPr>
          <w:rFonts w:ascii="Times New Roman" w:hAnsi="Times New Roman" w:cs="Times New Roman"/>
          <w:sz w:val="24"/>
          <w:szCs w:val="24"/>
        </w:rPr>
      </w:r>
      <w:r w:rsidR="00E41383" w:rsidRPr="00A567F7">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65" w:tooltip="Ma, 2012 #559" w:history="1">
        <w:r w:rsidR="00352BCC">
          <w:rPr>
            <w:rFonts w:ascii="Times New Roman" w:hAnsi="Times New Roman" w:cs="Times New Roman"/>
            <w:noProof/>
            <w:sz w:val="24"/>
            <w:szCs w:val="24"/>
          </w:rPr>
          <w:t>Ma et al., 2012</w:t>
        </w:r>
      </w:hyperlink>
      <w:r w:rsidR="005054AD">
        <w:rPr>
          <w:rFonts w:ascii="Times New Roman" w:hAnsi="Times New Roman" w:cs="Times New Roman"/>
          <w:noProof/>
          <w:sz w:val="24"/>
          <w:szCs w:val="24"/>
        </w:rPr>
        <w:t xml:space="preserve">; </w:t>
      </w:r>
      <w:hyperlink w:anchor="_ENREF_10" w:tooltip="Bidot, 2018 #556" w:history="1">
        <w:r w:rsidR="00352BCC">
          <w:rPr>
            <w:rFonts w:ascii="Times New Roman" w:hAnsi="Times New Roman" w:cs="Times New Roman"/>
            <w:noProof/>
            <w:sz w:val="24"/>
            <w:szCs w:val="24"/>
          </w:rPr>
          <w:t>Bidot et al., 2018</w:t>
        </w:r>
      </w:hyperlink>
      <w:r w:rsidR="005054AD">
        <w:rPr>
          <w:rFonts w:ascii="Times New Roman" w:hAnsi="Times New Roman" w:cs="Times New Roman"/>
          <w:noProof/>
          <w:sz w:val="24"/>
          <w:szCs w:val="24"/>
        </w:rPr>
        <w:t xml:space="preserve">; </w:t>
      </w:r>
      <w:hyperlink w:anchor="_ENREF_74" w:tooltip="Montonye, 2018 #552" w:history="1">
        <w:r w:rsidR="00352BCC">
          <w:rPr>
            <w:rFonts w:ascii="Times New Roman" w:hAnsi="Times New Roman" w:cs="Times New Roman"/>
            <w:noProof/>
            <w:sz w:val="24"/>
            <w:szCs w:val="24"/>
          </w:rPr>
          <w:t>Montonye et al., 2018</w:t>
        </w:r>
      </w:hyperlink>
      <w:r w:rsidR="005054AD">
        <w:rPr>
          <w:rFonts w:ascii="Times New Roman" w:hAnsi="Times New Roman" w:cs="Times New Roman"/>
          <w:noProof/>
          <w:sz w:val="24"/>
          <w:szCs w:val="24"/>
        </w:rPr>
        <w:t>)</w:t>
      </w:r>
      <w:r w:rsidR="00E41383" w:rsidRPr="00A567F7">
        <w:rPr>
          <w:rFonts w:ascii="Times New Roman" w:hAnsi="Times New Roman" w:cs="Times New Roman"/>
          <w:sz w:val="24"/>
          <w:szCs w:val="24"/>
        </w:rPr>
        <w:fldChar w:fldCharType="end"/>
      </w:r>
      <w:r w:rsidR="00E41383" w:rsidRPr="00A567F7">
        <w:rPr>
          <w:rFonts w:ascii="Times New Roman" w:hAnsi="Times New Roman" w:cs="Times New Roman"/>
          <w:sz w:val="24"/>
          <w:szCs w:val="24"/>
        </w:rPr>
        <w:t>, vendor source</w:t>
      </w:r>
      <w:r w:rsidR="00CF5ACD">
        <w:rPr>
          <w:rFonts w:ascii="Times New Roman" w:hAnsi="Times New Roman" w:cs="Times New Roman"/>
          <w:sz w:val="24"/>
          <w:szCs w:val="24"/>
        </w:rPr>
        <w:t xml:space="preserve"> </w:t>
      </w:r>
      <w:r w:rsidR="00E41383" w:rsidRPr="00A567F7">
        <w:rPr>
          <w:rFonts w:ascii="Times New Roman" w:hAnsi="Times New Roman" w:cs="Times New Roman"/>
          <w:sz w:val="24"/>
          <w:szCs w:val="24"/>
        </w:rPr>
        <w:fldChar w:fldCharType="begin">
          <w:fldData xml:space="preserve">PEVuZE5vdGU+PENpdGU+PEF1dGhvcj5IYXJ0PC9BdXRob3I+PFllYXI+MjAxODwvWWVhcj48UmVj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=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PEVuZE5vdGU+PENpdGU+PEF1dGhvcj5IYXJ0PC9BdXRob3I+PFllYXI+MjAxODwvWWVhcj48UmVj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=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E41383" w:rsidRPr="00A567F7">
        <w:rPr>
          <w:rFonts w:ascii="Times New Roman" w:hAnsi="Times New Roman" w:cs="Times New Roman"/>
          <w:sz w:val="24"/>
          <w:szCs w:val="24"/>
        </w:rPr>
      </w:r>
      <w:r w:rsidR="00E41383" w:rsidRPr="00A567F7">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48" w:tooltip="Ivanov, 2008 #562" w:history="1">
        <w:r w:rsidR="00352BCC">
          <w:rPr>
            <w:rFonts w:ascii="Times New Roman" w:hAnsi="Times New Roman" w:cs="Times New Roman"/>
            <w:noProof/>
            <w:sz w:val="24"/>
            <w:szCs w:val="24"/>
          </w:rPr>
          <w:t>Ivanov et al., 2008</w:t>
        </w:r>
      </w:hyperlink>
      <w:r w:rsidR="005054AD">
        <w:rPr>
          <w:rFonts w:ascii="Times New Roman" w:hAnsi="Times New Roman" w:cs="Times New Roman"/>
          <w:noProof/>
          <w:sz w:val="24"/>
          <w:szCs w:val="24"/>
        </w:rPr>
        <w:t xml:space="preserve">; </w:t>
      </w:r>
      <w:hyperlink w:anchor="_ENREF_46" w:tooltip="Hufeldt, 2010 #561" w:history="1">
        <w:r w:rsidR="00352BCC">
          <w:rPr>
            <w:rFonts w:ascii="Times New Roman" w:hAnsi="Times New Roman" w:cs="Times New Roman"/>
            <w:noProof/>
            <w:sz w:val="24"/>
            <w:szCs w:val="24"/>
          </w:rPr>
          <w:t>Hufeldt et al., 2010</w:t>
        </w:r>
      </w:hyperlink>
      <w:r w:rsidR="005054AD">
        <w:rPr>
          <w:rFonts w:ascii="Times New Roman" w:hAnsi="Times New Roman" w:cs="Times New Roman"/>
          <w:noProof/>
          <w:sz w:val="24"/>
          <w:szCs w:val="24"/>
        </w:rPr>
        <w:t xml:space="preserve">; </w:t>
      </w:r>
      <w:hyperlink w:anchor="_ENREF_26" w:tooltip="Denning, 2011 #560" w:history="1">
        <w:r w:rsidR="00352BCC">
          <w:rPr>
            <w:rFonts w:ascii="Times New Roman" w:hAnsi="Times New Roman" w:cs="Times New Roman"/>
            <w:noProof/>
            <w:sz w:val="24"/>
            <w:szCs w:val="24"/>
          </w:rPr>
          <w:t>Denning et al., 2011</w:t>
        </w:r>
      </w:hyperlink>
      <w:r w:rsidR="005054AD">
        <w:rPr>
          <w:rFonts w:ascii="Times New Roman" w:hAnsi="Times New Roman" w:cs="Times New Roman"/>
          <w:noProof/>
          <w:sz w:val="24"/>
          <w:szCs w:val="24"/>
        </w:rPr>
        <w:t xml:space="preserve">; </w:t>
      </w:r>
      <w:hyperlink w:anchor="_ENREF_29" w:tooltip="Ericsson, 2015 #557" w:history="1">
        <w:r w:rsidR="00352BCC">
          <w:rPr>
            <w:rFonts w:ascii="Times New Roman" w:hAnsi="Times New Roman" w:cs="Times New Roman"/>
            <w:noProof/>
            <w:sz w:val="24"/>
            <w:szCs w:val="24"/>
          </w:rPr>
          <w:t>Ericsson et al., 2015</w:t>
        </w:r>
      </w:hyperlink>
      <w:r w:rsidR="005054AD">
        <w:rPr>
          <w:rFonts w:ascii="Times New Roman" w:hAnsi="Times New Roman" w:cs="Times New Roman"/>
          <w:noProof/>
          <w:sz w:val="24"/>
          <w:szCs w:val="24"/>
        </w:rPr>
        <w:t xml:space="preserve">; </w:t>
      </w:r>
      <w:hyperlink w:anchor="_ENREF_41" w:tooltip="Hart, 2018 #554" w:history="1">
        <w:r w:rsidR="00352BCC">
          <w:rPr>
            <w:rFonts w:ascii="Times New Roman" w:hAnsi="Times New Roman" w:cs="Times New Roman"/>
            <w:noProof/>
            <w:sz w:val="24"/>
            <w:szCs w:val="24"/>
          </w:rPr>
          <w:t>Hart et al., 2018</w:t>
        </w:r>
      </w:hyperlink>
      <w:r w:rsidR="005054AD">
        <w:rPr>
          <w:rFonts w:ascii="Times New Roman" w:hAnsi="Times New Roman" w:cs="Times New Roman"/>
          <w:noProof/>
          <w:sz w:val="24"/>
          <w:szCs w:val="24"/>
        </w:rPr>
        <w:t>)</w:t>
      </w:r>
      <w:r w:rsidR="00E41383" w:rsidRPr="00A567F7">
        <w:rPr>
          <w:rFonts w:ascii="Times New Roman" w:hAnsi="Times New Roman" w:cs="Times New Roman"/>
          <w:sz w:val="24"/>
          <w:szCs w:val="24"/>
        </w:rPr>
        <w:fldChar w:fldCharType="end"/>
      </w:r>
      <w:r w:rsidR="00E41383" w:rsidRPr="00A567F7">
        <w:rPr>
          <w:rFonts w:ascii="Times New Roman" w:hAnsi="Times New Roman" w:cs="Times New Roman"/>
          <w:sz w:val="24"/>
          <w:szCs w:val="24"/>
        </w:rPr>
        <w:t xml:space="preserve">, </w:t>
      </w:r>
      <w:r w:rsidR="00E41383">
        <w:rPr>
          <w:rFonts w:ascii="Times New Roman" w:hAnsi="Times New Roman" w:cs="Times New Roman"/>
          <w:sz w:val="24"/>
          <w:szCs w:val="24"/>
        </w:rPr>
        <w:t xml:space="preserve">as well as </w:t>
      </w:r>
      <w:r w:rsidR="00E41383" w:rsidRPr="00A567F7">
        <w:rPr>
          <w:rFonts w:ascii="Times New Roman" w:hAnsi="Times New Roman" w:cs="Times New Roman"/>
          <w:sz w:val="24"/>
          <w:szCs w:val="24"/>
        </w:rPr>
        <w:t>environmental, stress, caging, bedding, ventilation, and husbandry effects can affect the rodent microbiome composition</w:t>
      </w:r>
      <w:r w:rsidR="00CF5ACD">
        <w:rPr>
          <w:rFonts w:ascii="Times New Roman" w:hAnsi="Times New Roman" w:cs="Times New Roman"/>
          <w:sz w:val="24"/>
          <w:szCs w:val="24"/>
        </w:rPr>
        <w:t xml:space="preserve"> </w:t>
      </w:r>
      <w:r w:rsidR="00E41383" w:rsidRPr="00A567F7">
        <w:rPr>
          <w:rFonts w:ascii="Times New Roman" w:hAnsi="Times New Roman" w:cs="Times New Roman"/>
          <w:sz w:val="24"/>
          <w:szCs w:val="24"/>
        </w:rPr>
        <w:fldChar w:fldCharType="begin">
          <w:fldData xml:space="preserve">PEVuZE5vdGU+PENpdGU+PEF1dGhvcj5Fcmljc3NvbjwvQXV0aG9yPjxZZWFyPjIwMTg8L1llYXI+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</w:fldData>
        </w:fldChar>
      </w:r>
      <w:r w:rsidR="002A409D">
        <w:rPr>
          <w:rFonts w:ascii="Times New Roman" w:hAnsi="Times New Roman" w:cs="Times New Roman"/>
          <w:sz w:val="24"/>
          <w:szCs w:val="24"/>
        </w:rPr>
        <w:instrText xml:space="preserve"> ADDIN EN.CITE </w:instrText>
      </w:r>
      <w:r w:rsidR="002A409D">
        <w:rPr>
          <w:rFonts w:ascii="Times New Roman" w:hAnsi="Times New Roman" w:cs="Times New Roman"/>
          <w:sz w:val="24"/>
          <w:szCs w:val="24"/>
        </w:rPr>
        <w:fldChar w:fldCharType="begin">
          <w:fldData xml:space="preserve">PEVuZE5vdGU+PENpdGU+PEF1dGhvcj5Fcmljc3NvbjwvQXV0aG9yPjxZZWFyPjIwMTg8L1llYXI+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</w:fldData>
        </w:fldChar>
      </w:r>
      <w:r w:rsidR="002A409D">
        <w:rPr>
          <w:rFonts w:ascii="Times New Roman" w:hAnsi="Times New Roman" w:cs="Times New Roman"/>
          <w:sz w:val="24"/>
          <w:szCs w:val="24"/>
        </w:rPr>
        <w:instrText xml:space="preserve"> ADDIN EN.CITE.DATA </w:instrText>
      </w:r>
      <w:r w:rsidR="002A409D">
        <w:rPr>
          <w:rFonts w:ascii="Times New Roman" w:hAnsi="Times New Roman" w:cs="Times New Roman"/>
          <w:sz w:val="24"/>
          <w:szCs w:val="24"/>
        </w:rPr>
      </w:r>
      <w:r w:rsidR="002A409D">
        <w:rPr>
          <w:rFonts w:ascii="Times New Roman" w:hAnsi="Times New Roman" w:cs="Times New Roman"/>
          <w:sz w:val="24"/>
          <w:szCs w:val="24"/>
        </w:rPr>
        <w:fldChar w:fldCharType="end"/>
      </w:r>
      <w:r w:rsidR="00E41383" w:rsidRPr="00A567F7">
        <w:rPr>
          <w:rFonts w:ascii="Times New Roman" w:hAnsi="Times New Roman" w:cs="Times New Roman"/>
          <w:sz w:val="24"/>
          <w:szCs w:val="24"/>
        </w:rPr>
      </w:r>
      <w:r w:rsidR="00E41383" w:rsidRPr="00A567F7">
        <w:rPr>
          <w:rFonts w:ascii="Times New Roman" w:hAnsi="Times New Roman" w:cs="Times New Roman"/>
          <w:sz w:val="24"/>
          <w:szCs w:val="24"/>
        </w:rPr>
        <w:fldChar w:fldCharType="separate"/>
      </w:r>
      <w:r w:rsidR="002A409D">
        <w:rPr>
          <w:rFonts w:ascii="Times New Roman" w:hAnsi="Times New Roman" w:cs="Times New Roman"/>
          <w:noProof/>
          <w:sz w:val="24"/>
          <w:szCs w:val="24"/>
        </w:rPr>
        <w:t>(</w:t>
      </w:r>
      <w:hyperlink w:anchor="_ENREF_9" w:tooltip="Bendtsen, 2012 #641" w:history="1">
        <w:r w:rsidR="00352BCC">
          <w:rPr>
            <w:rFonts w:ascii="Times New Roman" w:hAnsi="Times New Roman" w:cs="Times New Roman"/>
            <w:noProof/>
            <w:sz w:val="24"/>
            <w:szCs w:val="24"/>
          </w:rPr>
          <w:t>Bendtsen et al., 2012</w:t>
        </w:r>
      </w:hyperlink>
      <w:r w:rsidR="002A409D">
        <w:rPr>
          <w:rFonts w:ascii="Times New Roman" w:hAnsi="Times New Roman" w:cs="Times New Roman"/>
          <w:noProof/>
          <w:sz w:val="24"/>
          <w:szCs w:val="24"/>
        </w:rPr>
        <w:t xml:space="preserve">; </w:t>
      </w:r>
      <w:hyperlink w:anchor="_ENREF_34" w:tooltip="Franklin, 2017 #464" w:history="1">
        <w:r w:rsidR="00352BCC">
          <w:rPr>
            <w:rFonts w:ascii="Times New Roman" w:hAnsi="Times New Roman" w:cs="Times New Roman"/>
            <w:noProof/>
            <w:sz w:val="24"/>
            <w:szCs w:val="24"/>
          </w:rPr>
          <w:t>Franklin and Ericsson, 2017</w:t>
        </w:r>
      </w:hyperlink>
      <w:r w:rsidR="002A409D">
        <w:rPr>
          <w:rFonts w:ascii="Times New Roman" w:hAnsi="Times New Roman" w:cs="Times New Roman"/>
          <w:noProof/>
          <w:sz w:val="24"/>
          <w:szCs w:val="24"/>
        </w:rPr>
        <w:t xml:space="preserve">; </w:t>
      </w:r>
      <w:hyperlink w:anchor="_ENREF_10" w:tooltip="Bidot, 2018 #556" w:history="1">
        <w:r w:rsidR="00352BCC">
          <w:rPr>
            <w:rFonts w:ascii="Times New Roman" w:hAnsi="Times New Roman" w:cs="Times New Roman"/>
            <w:noProof/>
            <w:sz w:val="24"/>
            <w:szCs w:val="24"/>
          </w:rPr>
          <w:t>Bidot et al., 2018</w:t>
        </w:r>
      </w:hyperlink>
      <w:r w:rsidR="002A409D">
        <w:rPr>
          <w:rFonts w:ascii="Times New Roman" w:hAnsi="Times New Roman" w:cs="Times New Roman"/>
          <w:noProof/>
          <w:sz w:val="24"/>
          <w:szCs w:val="24"/>
        </w:rPr>
        <w:t xml:space="preserve">; </w:t>
      </w:r>
      <w:hyperlink w:anchor="_ENREF_30" w:tooltip="Ericsson, 2018 #460" w:history="1">
        <w:r w:rsidR="00352BCC">
          <w:rPr>
            <w:rFonts w:ascii="Times New Roman" w:hAnsi="Times New Roman" w:cs="Times New Roman"/>
            <w:noProof/>
            <w:sz w:val="24"/>
            <w:szCs w:val="24"/>
          </w:rPr>
          <w:t>Ericsson et al., 2018</w:t>
        </w:r>
      </w:hyperlink>
      <w:r w:rsidR="002A409D">
        <w:rPr>
          <w:rFonts w:ascii="Times New Roman" w:hAnsi="Times New Roman" w:cs="Times New Roman"/>
          <w:noProof/>
          <w:sz w:val="24"/>
          <w:szCs w:val="24"/>
        </w:rPr>
        <w:t>)</w:t>
      </w:r>
      <w:r w:rsidR="00E41383" w:rsidRPr="00A567F7">
        <w:rPr>
          <w:rFonts w:ascii="Times New Roman" w:hAnsi="Times New Roman" w:cs="Times New Roman"/>
          <w:sz w:val="24"/>
          <w:szCs w:val="24"/>
        </w:rPr>
        <w:fldChar w:fldCharType="end"/>
      </w:r>
      <w:r w:rsidR="00E41383" w:rsidRPr="00A567F7">
        <w:rPr>
          <w:rFonts w:ascii="Times New Roman" w:hAnsi="Times New Roman" w:cs="Times New Roman"/>
          <w:sz w:val="24"/>
          <w:szCs w:val="24"/>
        </w:rPr>
        <w:t>.</w:t>
      </w:r>
      <w:r w:rsidR="002A409D">
        <w:rPr>
          <w:rFonts w:ascii="Times New Roman" w:hAnsi="Times New Roman" w:cs="Times New Roman"/>
          <w:sz w:val="24"/>
          <w:szCs w:val="24"/>
        </w:rPr>
        <w:t xml:space="preserve"> </w:t>
      </w:r>
      <w:r w:rsidR="00E41383">
        <w:rPr>
          <w:rFonts w:ascii="Times New Roman" w:hAnsi="Times New Roman" w:cs="Times New Roman"/>
          <w:sz w:val="24"/>
          <w:szCs w:val="24"/>
        </w:rPr>
        <w:t>T</w:t>
      </w:r>
      <w:r w:rsidR="00E41383" w:rsidRPr="00E02973">
        <w:rPr>
          <w:rFonts w:ascii="Times New Roman" w:hAnsi="Times New Roman" w:cs="Times New Roman"/>
          <w:sz w:val="24"/>
          <w:szCs w:val="24"/>
        </w:rPr>
        <w:t xml:space="preserve">o </w:t>
      </w:r>
      <w:r w:rsidR="0098175C">
        <w:rPr>
          <w:rFonts w:ascii="Times New Roman" w:hAnsi="Times New Roman" w:cs="Times New Roman"/>
          <w:sz w:val="24"/>
          <w:szCs w:val="24"/>
        </w:rPr>
        <w:t xml:space="preserve">account for </w:t>
      </w:r>
      <w:r w:rsidR="00E41383" w:rsidRPr="00E02973">
        <w:rPr>
          <w:rFonts w:ascii="Times New Roman" w:hAnsi="Times New Roman" w:cs="Times New Roman"/>
          <w:sz w:val="24"/>
          <w:szCs w:val="24"/>
        </w:rPr>
        <w:t xml:space="preserve">these </w:t>
      </w:r>
      <w:r w:rsidR="00AC49C0">
        <w:rPr>
          <w:rFonts w:ascii="Times New Roman" w:hAnsi="Times New Roman" w:cs="Times New Roman"/>
          <w:sz w:val="24"/>
          <w:szCs w:val="24"/>
        </w:rPr>
        <w:t>variables</w:t>
      </w:r>
      <w:r w:rsidR="00E41383">
        <w:rPr>
          <w:rFonts w:ascii="Times New Roman" w:hAnsi="Times New Roman" w:cs="Times New Roman"/>
          <w:sz w:val="24"/>
          <w:szCs w:val="24"/>
        </w:rPr>
        <w:t xml:space="preserve"> for the ISS and ISS_G groups</w:t>
      </w:r>
      <w:r w:rsidR="00E41383" w:rsidRPr="00E02973">
        <w:rPr>
          <w:rFonts w:ascii="Times New Roman" w:hAnsi="Times New Roman" w:cs="Times New Roman"/>
          <w:sz w:val="24"/>
          <w:szCs w:val="24"/>
        </w:rPr>
        <w:t xml:space="preserve">, </w:t>
      </w:r>
      <w:r w:rsidR="0002624A">
        <w:rPr>
          <w:rFonts w:ascii="Times New Roman" w:hAnsi="Times New Roman" w:cs="Times New Roman"/>
          <w:sz w:val="24"/>
          <w:szCs w:val="24"/>
        </w:rPr>
        <w:t>the RR</w:t>
      </w:r>
      <w:r w:rsidR="009A7E01">
        <w:rPr>
          <w:rFonts w:ascii="Times New Roman" w:hAnsi="Times New Roman" w:cs="Times New Roman"/>
          <w:sz w:val="24"/>
          <w:szCs w:val="24"/>
        </w:rPr>
        <w:t>-</w:t>
      </w:r>
      <w:r w:rsidR="0002624A">
        <w:rPr>
          <w:rFonts w:ascii="Times New Roman" w:hAnsi="Times New Roman" w:cs="Times New Roman"/>
          <w:sz w:val="24"/>
          <w:szCs w:val="24"/>
        </w:rPr>
        <w:t xml:space="preserve">5 </w:t>
      </w:r>
      <w:r w:rsidR="00B033D1">
        <w:rPr>
          <w:rFonts w:ascii="Times New Roman" w:hAnsi="Times New Roman" w:cs="Times New Roman"/>
          <w:sz w:val="24"/>
          <w:szCs w:val="24"/>
        </w:rPr>
        <w:t xml:space="preserve">mission utilized the </w:t>
      </w:r>
      <w:r w:rsidR="00F34B83">
        <w:rPr>
          <w:rFonts w:ascii="Times New Roman" w:hAnsi="Times New Roman" w:cs="Times New Roman"/>
          <w:sz w:val="24"/>
          <w:szCs w:val="24"/>
        </w:rPr>
        <w:t xml:space="preserve">NASA </w:t>
      </w:r>
      <w:r w:rsidR="00B033D1">
        <w:rPr>
          <w:rFonts w:ascii="Times New Roman" w:hAnsi="Times New Roman" w:cs="Times New Roman"/>
          <w:sz w:val="24"/>
          <w:szCs w:val="24"/>
        </w:rPr>
        <w:t>Rodent Habit</w:t>
      </w:r>
      <w:r w:rsidR="00DC102E">
        <w:rPr>
          <w:rFonts w:ascii="Times New Roman" w:hAnsi="Times New Roman" w:cs="Times New Roman"/>
          <w:sz w:val="24"/>
          <w:szCs w:val="24"/>
        </w:rPr>
        <w:t xml:space="preserve"> </w:t>
      </w:r>
      <w:r w:rsidR="000104A5">
        <w:rPr>
          <w:rFonts w:ascii="Times New Roman" w:hAnsi="Times New Roman" w:cs="Times New Roman"/>
          <w:sz w:val="24"/>
          <w:szCs w:val="24"/>
        </w:rPr>
        <w:fldChar w:fldCharType="begin">
          <w:fldData xml:space="preserve">PEVuZE5vdGU+PENpdGU+PEF1dGhvcj5Sb25jYTwvQXV0aG9yPjxZZWFyPjIwMTk8L1llYXI+PFJl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=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PEVuZE5vdGU+PENpdGU+PEF1dGhvcj5Sb25jYTwvQXV0aG9yPjxZZWFyPjIwMTk8L1llYXI+PFJl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=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0104A5">
        <w:rPr>
          <w:rFonts w:ascii="Times New Roman" w:hAnsi="Times New Roman" w:cs="Times New Roman"/>
          <w:sz w:val="24"/>
          <w:szCs w:val="24"/>
        </w:rPr>
      </w:r>
      <w:r w:rsidR="000104A5">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87" w:tooltip="Ronca, 2019 #617" w:history="1">
        <w:r w:rsidR="00352BCC">
          <w:rPr>
            <w:rFonts w:ascii="Times New Roman" w:hAnsi="Times New Roman" w:cs="Times New Roman"/>
            <w:noProof/>
            <w:sz w:val="24"/>
            <w:szCs w:val="24"/>
          </w:rPr>
          <w:t>Ronca et al., 2019</w:t>
        </w:r>
      </w:hyperlink>
      <w:r w:rsidR="005054AD">
        <w:rPr>
          <w:rFonts w:ascii="Times New Roman" w:hAnsi="Times New Roman" w:cs="Times New Roman"/>
          <w:noProof/>
          <w:sz w:val="24"/>
          <w:szCs w:val="24"/>
        </w:rPr>
        <w:t xml:space="preserve">; </w:t>
      </w:r>
      <w:hyperlink w:anchor="_ENREF_20" w:tooltip="Choi, 2020 #616" w:history="1">
        <w:r w:rsidR="00352BCC">
          <w:rPr>
            <w:rFonts w:ascii="Times New Roman" w:hAnsi="Times New Roman" w:cs="Times New Roman"/>
            <w:noProof/>
            <w:sz w:val="24"/>
            <w:szCs w:val="24"/>
          </w:rPr>
          <w:t>Choi et al., 2020</w:t>
        </w:r>
      </w:hyperlink>
      <w:r w:rsidR="005054AD">
        <w:rPr>
          <w:rFonts w:ascii="Times New Roman" w:hAnsi="Times New Roman" w:cs="Times New Roman"/>
          <w:noProof/>
          <w:sz w:val="24"/>
          <w:szCs w:val="24"/>
        </w:rPr>
        <w:t>)</w:t>
      </w:r>
      <w:r w:rsidR="000104A5">
        <w:rPr>
          <w:rFonts w:ascii="Times New Roman" w:hAnsi="Times New Roman" w:cs="Times New Roman"/>
          <w:sz w:val="24"/>
          <w:szCs w:val="24"/>
        </w:rPr>
        <w:fldChar w:fldCharType="end"/>
      </w:r>
      <w:r w:rsidR="004F3B08">
        <w:rPr>
          <w:rFonts w:ascii="Times New Roman" w:hAnsi="Times New Roman" w:cs="Times New Roman"/>
          <w:sz w:val="24"/>
          <w:szCs w:val="24"/>
        </w:rPr>
        <w:t>,</w:t>
      </w:r>
      <w:r w:rsidR="000104A5">
        <w:rPr>
          <w:rFonts w:ascii="Times New Roman" w:hAnsi="Times New Roman" w:cs="Times New Roman"/>
          <w:sz w:val="24"/>
          <w:szCs w:val="24"/>
        </w:rPr>
        <w:t xml:space="preserve"> the next generation of </w:t>
      </w:r>
      <w:r w:rsidR="00E41383" w:rsidRPr="00E02973">
        <w:rPr>
          <w:rFonts w:ascii="Times New Roman" w:hAnsi="Times New Roman" w:cs="Times New Roman"/>
          <w:sz w:val="24"/>
          <w:szCs w:val="24"/>
        </w:rPr>
        <w:t xml:space="preserve">the Animal Enclosure Module (AEM), a sophisticated rodent housing unit (with a built in air-particle filter more selective than HEPA-0.1 micron), to conduct rodent spaceflight research and has been successfully used in over 26 rodent spaceflights </w:t>
      </w:r>
      <w:r w:rsidR="00E41383" w:rsidRPr="00E02973">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&lt;EndNote&gt;&lt;Cite&gt;&lt;Author&gt;Moyer&lt;/Author&gt;&lt;Year&gt;2016&lt;/Year&gt;&lt;RecNum&gt;251&lt;/RecNum&gt;&lt;DisplayText&gt;(Moyer et al., 2016)&lt;/DisplayText&gt;&lt;record&gt;&lt;rec-number&gt;251&lt;/rec-number&gt;&lt;foreign-keys&gt;&lt;key app="EN" db-id="adxzrpzxnrpwdveztp7v9tvwsaapwz5ade9w" timestamp="1550965433"&gt;251&lt;/key&gt;&lt;/foreign-keys&gt;&lt;ref-type name="Journal Article"&gt;17&lt;/ref-type&gt;&lt;contributors&gt;&lt;authors&gt;&lt;author&gt;Moyer, Eric L.&lt;/author&gt;&lt;author&gt;Dumars, Paula M.&lt;/author&gt;&lt;author&gt;Sun, Gwo-Shing&lt;/author&gt;&lt;author&gt;Martin, Kara J.&lt;/author&gt;&lt;author&gt;Heathcote, David G.&lt;/author&gt;&lt;author&gt;Boyle, Richard D.&lt;/author&gt;&lt;author&gt;Skidmore, Mike G.&lt;/author&gt;&lt;/authors&gt;&lt;/contributors&gt;&lt;titles&gt;&lt;title&gt;Evaluation of rodent spaceflight in the NASA animal enclosure module for an extended operational period (up to 35 days)&lt;/title&gt;&lt;secondary-title&gt;NPJ microgravity&lt;/secondary-title&gt;&lt;/titles&gt;&lt;periodical&gt;&lt;full-title&gt;NPJ microgravity&lt;/full-title&gt;&lt;/periodical&gt;&lt;pages&gt;16002&lt;/pages&gt;&lt;volume&gt;2&lt;/volume&gt;&lt;dates&gt;&lt;year&gt;2016&lt;/year&gt;&lt;/dates&gt;&lt;publisher&gt;Nature Publishing Group&lt;/publisher&gt;&lt;isbn&gt;2373-8065&lt;/isbn&gt;&lt;urls&gt;&lt;/urls&gt;&lt;/record&gt;&lt;/Cite&gt;&lt;/EndNote&gt;</w:instrText>
      </w:r>
      <w:r w:rsidR="00E41383" w:rsidRPr="00E02973">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77" w:tooltip="Moyer, 2016 #251" w:history="1">
        <w:r w:rsidR="00352BCC">
          <w:rPr>
            <w:rFonts w:ascii="Times New Roman" w:hAnsi="Times New Roman" w:cs="Times New Roman"/>
            <w:noProof/>
            <w:sz w:val="24"/>
            <w:szCs w:val="24"/>
          </w:rPr>
          <w:t>Moyer et al., 2016</w:t>
        </w:r>
      </w:hyperlink>
      <w:r w:rsidR="00AD2343">
        <w:rPr>
          <w:rFonts w:ascii="Times New Roman" w:hAnsi="Times New Roman" w:cs="Times New Roman"/>
          <w:noProof/>
          <w:sz w:val="24"/>
          <w:szCs w:val="24"/>
        </w:rPr>
        <w:t>)</w:t>
      </w:r>
      <w:r w:rsidR="00E41383" w:rsidRPr="00E02973">
        <w:rPr>
          <w:rFonts w:ascii="Times New Roman" w:hAnsi="Times New Roman" w:cs="Times New Roman"/>
          <w:sz w:val="24"/>
          <w:szCs w:val="24"/>
        </w:rPr>
        <w:fldChar w:fldCharType="end"/>
      </w:r>
      <w:r w:rsidR="0002624A">
        <w:rPr>
          <w:rFonts w:ascii="Times New Roman" w:hAnsi="Times New Roman" w:cs="Times New Roman"/>
          <w:sz w:val="24"/>
          <w:szCs w:val="24"/>
        </w:rPr>
        <w:t>.</w:t>
      </w:r>
      <w:r w:rsidR="000104A5">
        <w:rPr>
          <w:rFonts w:ascii="Times New Roman" w:hAnsi="Times New Roman" w:cs="Times New Roman"/>
          <w:sz w:val="24"/>
          <w:szCs w:val="24"/>
        </w:rPr>
        <w:t xml:space="preserve"> </w:t>
      </w:r>
      <w:r w:rsidR="00E41383" w:rsidRPr="00E02973">
        <w:rPr>
          <w:rFonts w:ascii="Times New Roman" w:hAnsi="Times New Roman" w:cs="Times New Roman"/>
          <w:sz w:val="24"/>
          <w:szCs w:val="24"/>
        </w:rPr>
        <w:t>A recent study performed robust analyses assessing animal health and wellness, including animal growth and body masses, organ masses, rodent food bar consumption</w:t>
      </w:r>
      <w:r w:rsidR="001239AC">
        <w:rPr>
          <w:rFonts w:ascii="Times New Roman" w:hAnsi="Times New Roman" w:cs="Times New Roman"/>
          <w:sz w:val="24"/>
          <w:szCs w:val="24"/>
        </w:rPr>
        <w:t xml:space="preserve"> </w:t>
      </w:r>
      <w:r w:rsidR="007B1915">
        <w:rPr>
          <w:rFonts w:ascii="Times New Roman" w:hAnsi="Times New Roman" w:cs="Times New Roman"/>
          <w:sz w:val="24"/>
          <w:szCs w:val="24"/>
        </w:rPr>
        <w:fldChar w:fldCharType="begin"/>
      </w:r>
      <w:r w:rsidR="007B1915">
        <w:rPr>
          <w:rFonts w:ascii="Times New Roman" w:hAnsi="Times New Roman" w:cs="Times New Roman"/>
          <w:sz w:val="24"/>
          <w:szCs w:val="24"/>
        </w:rPr>
        <w:instrText xml:space="preserve"> ADDIN EN.CITE &lt;EndNote&gt;&lt;Cite&gt;&lt;Author&gt;Sun&lt;/Author&gt;&lt;Year&gt;2010&lt;/Year&gt;&lt;RecNum&gt;690&lt;/RecNum&gt;&lt;DisplayText&gt;(Sun et al., 2010)&lt;/DisplayText&gt;&lt;record&gt;&lt;rec-number&gt;690&lt;/rec-number&gt;&lt;foreign-keys&gt;&lt;key app="EN" db-id="adxzrpzxnrpwdveztp7v9tvwsaapwz5ade9w" timestamp="1620239476"&gt;690&lt;/key&gt;&lt;/foreign-keys&gt;&lt;ref-type name="Journal Article"&gt;17&lt;/ref-type&gt;&lt;contributors&gt;&lt;authors&gt;&lt;author&gt;Sun, Gwo-Shing&lt;/author&gt;&lt;author&gt;Tou, Janet C.&lt;/author&gt;&lt;author&gt;Liittschwager, Kurt&lt;/author&gt;&lt;author&gt;Herrera, Anna M.&lt;/author&gt;&lt;author&gt;Hill, Esther L.&lt;/author&gt;&lt;author&gt;Girten, Beverly&lt;/author&gt;&lt;author&gt;Reiss-Bubenheim, Debra&lt;/author&gt;&lt;author&gt;Vasques, Marilyn&lt;/author&gt;&lt;/authors&gt;&lt;/contributors&gt;&lt;titles&gt;&lt;title&gt;Evaluation of the nutrient-upgraded rodent food bar for rodent spaceflight experiments&lt;/title&gt;&lt;secondary-title&gt;Nutrition&lt;/secondary-title&gt;&lt;/titles&gt;&lt;periodical&gt;&lt;full-title&gt;Nutrition&lt;/full-title&gt;&lt;/periodical&gt;&lt;pages&gt;1163-1169&lt;/pages&gt;&lt;volume&gt;26&lt;/volume&gt;&lt;number&gt;11-12&lt;/number&gt;&lt;dates&gt;&lt;year&gt;2010&lt;/year&gt;&lt;/dates&gt;&lt;publisher&gt;Elsevier&lt;/publisher&gt;&lt;isbn&gt;0899-9007&lt;/isbn&gt;&lt;urls&gt;&lt;/urls&gt;&lt;/record&gt;&lt;/Cite&gt;&lt;/EndNote&gt;</w:instrText>
      </w:r>
      <w:r w:rsidR="007B1915">
        <w:rPr>
          <w:rFonts w:ascii="Times New Roman" w:hAnsi="Times New Roman" w:cs="Times New Roman"/>
          <w:sz w:val="24"/>
          <w:szCs w:val="24"/>
        </w:rPr>
        <w:fldChar w:fldCharType="separate"/>
      </w:r>
      <w:r w:rsidR="007B1915">
        <w:rPr>
          <w:rFonts w:ascii="Times New Roman" w:hAnsi="Times New Roman" w:cs="Times New Roman"/>
          <w:noProof/>
          <w:sz w:val="24"/>
          <w:szCs w:val="24"/>
        </w:rPr>
        <w:t>(</w:t>
      </w:r>
      <w:hyperlink w:anchor="_ENREF_97" w:tooltip="Sun, 2010 #690" w:history="1">
        <w:r w:rsidR="00352BCC">
          <w:rPr>
            <w:rFonts w:ascii="Times New Roman" w:hAnsi="Times New Roman" w:cs="Times New Roman"/>
            <w:noProof/>
            <w:sz w:val="24"/>
            <w:szCs w:val="24"/>
          </w:rPr>
          <w:t>Sun et al., 2010</w:t>
        </w:r>
      </w:hyperlink>
      <w:r w:rsidR="007B1915">
        <w:rPr>
          <w:rFonts w:ascii="Times New Roman" w:hAnsi="Times New Roman" w:cs="Times New Roman"/>
          <w:noProof/>
          <w:sz w:val="24"/>
          <w:szCs w:val="24"/>
        </w:rPr>
        <w:t>)</w:t>
      </w:r>
      <w:r w:rsidR="007B1915">
        <w:rPr>
          <w:rFonts w:ascii="Times New Roman" w:hAnsi="Times New Roman" w:cs="Times New Roman"/>
          <w:sz w:val="24"/>
          <w:szCs w:val="24"/>
        </w:rPr>
        <w:fldChar w:fldCharType="end"/>
      </w:r>
      <w:r w:rsidR="00E41383" w:rsidRPr="00E02973">
        <w:rPr>
          <w:rFonts w:ascii="Times New Roman" w:hAnsi="Times New Roman" w:cs="Times New Roman"/>
          <w:sz w:val="24"/>
          <w:szCs w:val="24"/>
        </w:rPr>
        <w:t xml:space="preserve">, water consumption, and blood contents and found AEM housed </w:t>
      </w:r>
      <w:r w:rsidR="00A03BA9">
        <w:rPr>
          <w:rFonts w:ascii="Times New Roman" w:hAnsi="Times New Roman" w:cs="Times New Roman"/>
          <w:sz w:val="24"/>
          <w:szCs w:val="24"/>
        </w:rPr>
        <w:t>rodents</w:t>
      </w:r>
      <w:r w:rsidR="00E41383" w:rsidRPr="00E02973">
        <w:rPr>
          <w:rFonts w:ascii="Times New Roman" w:hAnsi="Times New Roman" w:cs="Times New Roman"/>
          <w:sz w:val="24"/>
          <w:szCs w:val="24"/>
        </w:rPr>
        <w:t xml:space="preserve"> to be in normal biological ranges when compared to traditional vivarium housed </w:t>
      </w:r>
      <w:r w:rsidR="00A03BA9">
        <w:rPr>
          <w:rFonts w:ascii="Times New Roman" w:hAnsi="Times New Roman" w:cs="Times New Roman"/>
          <w:sz w:val="24"/>
          <w:szCs w:val="24"/>
        </w:rPr>
        <w:t>rodent</w:t>
      </w:r>
      <w:r w:rsidR="00E41383" w:rsidRPr="00E02973">
        <w:rPr>
          <w:rFonts w:ascii="Times New Roman" w:hAnsi="Times New Roman" w:cs="Times New Roman"/>
          <w:sz w:val="24"/>
          <w:szCs w:val="24"/>
        </w:rPr>
        <w:t xml:space="preserve"> </w:t>
      </w:r>
      <w:r w:rsidR="00E41383" w:rsidRPr="00E02973">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&lt;EndNote&gt;&lt;Cite&gt;&lt;Author&gt;Moyer&lt;/Author&gt;&lt;Year&gt;2016&lt;/Year&gt;&lt;RecNum&gt;251&lt;/RecNum&gt;&lt;DisplayText&gt;(Moyer et al., 2016)&lt;/DisplayText&gt;&lt;record&gt;&lt;rec-number&gt;251&lt;/rec-number&gt;&lt;foreign-keys&gt;&lt;key app="EN" db-id="adxzrpzxnrpwdveztp7v9tvwsaapwz5ade9w" timestamp="1550965433"&gt;251&lt;/key&gt;&lt;/foreign-keys&gt;&lt;ref-type name="Journal Article"&gt;17&lt;/ref-type&gt;&lt;contributors&gt;&lt;authors&gt;&lt;author&gt;Moyer, Eric L.&lt;/author&gt;&lt;author&gt;Dumars, Paula M.&lt;/author&gt;&lt;author&gt;Sun, Gwo-Shing&lt;/author&gt;&lt;author&gt;Martin, Kara J.&lt;/author&gt;&lt;author&gt;Heathcote, David G.&lt;/author&gt;&lt;author&gt;Boyle, Richard D.&lt;/author&gt;&lt;author&gt;Skidmore, Mike G.&lt;/author&gt;&lt;/authors&gt;&lt;/contributors&gt;&lt;titles&gt;&lt;title&gt;Evaluation of rodent spaceflight in the NASA animal enclosure module for an extended operational period (up to 35 days)&lt;/title&gt;&lt;secondary-title&gt;NPJ microgravity&lt;/secondary-title&gt;&lt;/titles&gt;&lt;periodical&gt;&lt;full-title&gt;NPJ microgravity&lt;/full-title&gt;&lt;/periodical&gt;&lt;pages&gt;16002&lt;/pages&gt;&lt;volume&gt;2&lt;/volume&gt;&lt;dates&gt;&lt;year&gt;2016&lt;/year&gt;&lt;/dates&gt;&lt;publisher&gt;Nature Publishing Group&lt;/publisher&gt;&lt;isbn&gt;2373-8065&lt;/isbn&gt;&lt;urls&gt;&lt;/urls&gt;&lt;/record&gt;&lt;/Cite&gt;&lt;/EndNote&gt;</w:instrText>
      </w:r>
      <w:r w:rsidR="00E41383" w:rsidRPr="00E02973">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77" w:tooltip="Moyer, 2016 #251" w:history="1">
        <w:r w:rsidR="00352BCC">
          <w:rPr>
            <w:rFonts w:ascii="Times New Roman" w:hAnsi="Times New Roman" w:cs="Times New Roman"/>
            <w:noProof/>
            <w:sz w:val="24"/>
            <w:szCs w:val="24"/>
          </w:rPr>
          <w:t>Moyer et al., 2016</w:t>
        </w:r>
      </w:hyperlink>
      <w:r w:rsidR="00AD2343">
        <w:rPr>
          <w:rFonts w:ascii="Times New Roman" w:hAnsi="Times New Roman" w:cs="Times New Roman"/>
          <w:noProof/>
          <w:sz w:val="24"/>
          <w:szCs w:val="24"/>
        </w:rPr>
        <w:t>)</w:t>
      </w:r>
      <w:r w:rsidR="00E41383" w:rsidRPr="00E02973">
        <w:rPr>
          <w:rFonts w:ascii="Times New Roman" w:hAnsi="Times New Roman" w:cs="Times New Roman"/>
          <w:sz w:val="24"/>
          <w:szCs w:val="24"/>
        </w:rPr>
        <w:fldChar w:fldCharType="end"/>
      </w:r>
      <w:r w:rsidR="00E41383">
        <w:rPr>
          <w:rFonts w:ascii="Times New Roman" w:hAnsi="Times New Roman" w:cs="Times New Roman"/>
          <w:sz w:val="24"/>
          <w:szCs w:val="24"/>
        </w:rPr>
        <w:t xml:space="preserve">. </w:t>
      </w:r>
    </w:p>
    <w:p w14:paraId="53A8CA02" w14:textId="383EEFB2" w:rsidR="008D12A2" w:rsidRDefault="00C56F04" w:rsidP="006E11DD">
      <w:pPr>
        <w:rPr>
          <w:rFonts w:ascii="Times New Roman" w:hAnsi="Times New Roman" w:cs="Times New Roman"/>
          <w:sz w:val="24"/>
          <w:szCs w:val="24"/>
        </w:rPr>
      </w:pPr>
      <w:r>
        <w:rPr>
          <w:rFonts w:ascii="Times New Roman" w:hAnsi="Times New Roman" w:cs="Times New Roman"/>
          <w:sz w:val="24"/>
          <w:szCs w:val="24"/>
        </w:rPr>
        <w:t>C</w:t>
      </w:r>
      <w:r w:rsidR="00E41383" w:rsidRPr="006078B1">
        <w:rPr>
          <w:rFonts w:ascii="Times New Roman" w:hAnsi="Times New Roman" w:cs="Times New Roman"/>
          <w:sz w:val="24"/>
          <w:szCs w:val="24"/>
        </w:rPr>
        <w:t>onsidering</w:t>
      </w:r>
      <w:r>
        <w:rPr>
          <w:rFonts w:ascii="Times New Roman" w:hAnsi="Times New Roman" w:cs="Times New Roman"/>
          <w:sz w:val="24"/>
          <w:szCs w:val="24"/>
        </w:rPr>
        <w:t xml:space="preserve"> </w:t>
      </w:r>
      <w:r w:rsidR="00FB5E98">
        <w:rPr>
          <w:rFonts w:ascii="Times New Roman" w:hAnsi="Times New Roman" w:cs="Times New Roman"/>
          <w:sz w:val="24"/>
          <w:szCs w:val="24"/>
        </w:rPr>
        <w:t>all</w:t>
      </w:r>
      <w:r>
        <w:rPr>
          <w:rFonts w:ascii="Times New Roman" w:hAnsi="Times New Roman" w:cs="Times New Roman"/>
          <w:sz w:val="24"/>
          <w:szCs w:val="24"/>
        </w:rPr>
        <w:t xml:space="preserve"> these factors</w:t>
      </w:r>
      <w:r w:rsidR="00C60974">
        <w:rPr>
          <w:rFonts w:ascii="Times New Roman" w:hAnsi="Times New Roman" w:cs="Times New Roman"/>
          <w:sz w:val="24"/>
          <w:szCs w:val="24"/>
        </w:rPr>
        <w:t xml:space="preserve"> and the consistent </w:t>
      </w:r>
      <w:r w:rsidR="00E41383" w:rsidRPr="006078B1">
        <w:rPr>
          <w:rFonts w:ascii="Times New Roman" w:hAnsi="Times New Roman" w:cs="Times New Roman"/>
          <w:sz w:val="24"/>
          <w:szCs w:val="24"/>
        </w:rPr>
        <w:t xml:space="preserve">genetic background and </w:t>
      </w:r>
      <w:r w:rsidR="00311CEC" w:rsidRPr="006078B1">
        <w:rPr>
          <w:rFonts w:ascii="Times New Roman" w:hAnsi="Times New Roman" w:cs="Times New Roman"/>
          <w:sz w:val="24"/>
          <w:szCs w:val="24"/>
        </w:rPr>
        <w:t>well</w:t>
      </w:r>
      <w:r w:rsidR="00311CEC">
        <w:rPr>
          <w:rFonts w:ascii="Times New Roman" w:hAnsi="Times New Roman" w:cs="Times New Roman"/>
          <w:sz w:val="24"/>
          <w:szCs w:val="24"/>
        </w:rPr>
        <w:t>-</w:t>
      </w:r>
      <w:r w:rsidR="00E41383" w:rsidRPr="006078B1">
        <w:rPr>
          <w:rFonts w:ascii="Times New Roman" w:hAnsi="Times New Roman" w:cs="Times New Roman"/>
          <w:sz w:val="24"/>
          <w:szCs w:val="24"/>
        </w:rPr>
        <w:t>controlled design</w:t>
      </w:r>
      <w:r w:rsidR="00ED18A5">
        <w:rPr>
          <w:rFonts w:ascii="Times New Roman" w:hAnsi="Times New Roman" w:cs="Times New Roman"/>
          <w:sz w:val="24"/>
          <w:szCs w:val="24"/>
        </w:rPr>
        <w:t xml:space="preserve"> of the current study</w:t>
      </w:r>
      <w:r w:rsidR="00E41383" w:rsidRPr="006078B1">
        <w:rPr>
          <w:rFonts w:ascii="Times New Roman" w:hAnsi="Times New Roman" w:cs="Times New Roman"/>
          <w:sz w:val="24"/>
          <w:szCs w:val="24"/>
        </w:rPr>
        <w:t xml:space="preserve">, the gut microbiome of </w:t>
      </w:r>
      <w:r w:rsidR="00124D94">
        <w:rPr>
          <w:rFonts w:ascii="Times New Roman" w:hAnsi="Times New Roman" w:cs="Times New Roman"/>
          <w:sz w:val="24"/>
          <w:szCs w:val="24"/>
        </w:rPr>
        <w:t xml:space="preserve">the </w:t>
      </w:r>
      <w:r w:rsidR="00E41383" w:rsidRPr="006078B1">
        <w:rPr>
          <w:rFonts w:ascii="Times New Roman" w:hAnsi="Times New Roman" w:cs="Times New Roman"/>
          <w:sz w:val="24"/>
          <w:szCs w:val="24"/>
        </w:rPr>
        <w:t xml:space="preserve">ISS group at </w:t>
      </w:r>
      <w:r w:rsidR="00FB7CAE">
        <w:rPr>
          <w:rFonts w:ascii="Times New Roman" w:hAnsi="Times New Roman" w:cs="Times New Roman"/>
          <w:sz w:val="24"/>
          <w:szCs w:val="24"/>
        </w:rPr>
        <w:t>week 5</w:t>
      </w:r>
      <w:r w:rsidR="00481C35">
        <w:rPr>
          <w:rFonts w:ascii="Times New Roman" w:hAnsi="Times New Roman" w:cs="Times New Roman"/>
          <w:sz w:val="24"/>
          <w:szCs w:val="24"/>
        </w:rPr>
        <w:t xml:space="preserve"> </w:t>
      </w:r>
      <w:r w:rsidR="00E41383" w:rsidRPr="006078B1">
        <w:rPr>
          <w:rFonts w:ascii="Times New Roman" w:hAnsi="Times New Roman" w:cs="Times New Roman"/>
          <w:sz w:val="24"/>
          <w:szCs w:val="24"/>
        </w:rPr>
        <w:t xml:space="preserve">is plausibly </w:t>
      </w:r>
      <w:r w:rsidR="00E41383">
        <w:rPr>
          <w:rFonts w:ascii="Times New Roman" w:hAnsi="Times New Roman" w:cs="Times New Roman"/>
          <w:sz w:val="24"/>
          <w:szCs w:val="24"/>
        </w:rPr>
        <w:t>similar as the</w:t>
      </w:r>
      <w:r w:rsidR="00E41383" w:rsidRPr="006078B1">
        <w:rPr>
          <w:rFonts w:ascii="Times New Roman" w:hAnsi="Times New Roman" w:cs="Times New Roman"/>
          <w:sz w:val="24"/>
          <w:szCs w:val="24"/>
        </w:rPr>
        <w:t xml:space="preserve"> LAR</w:t>
      </w:r>
      <w:r w:rsidR="00E41383">
        <w:rPr>
          <w:rFonts w:ascii="Times New Roman" w:hAnsi="Times New Roman" w:cs="Times New Roman"/>
          <w:sz w:val="24"/>
          <w:szCs w:val="24"/>
        </w:rPr>
        <w:t xml:space="preserve"> group</w:t>
      </w:r>
      <w:r w:rsidR="00DA5FD3">
        <w:rPr>
          <w:rFonts w:ascii="Times New Roman" w:hAnsi="Times New Roman" w:cs="Times New Roman"/>
          <w:sz w:val="24"/>
          <w:szCs w:val="24"/>
        </w:rPr>
        <w:t xml:space="preserve"> </w:t>
      </w:r>
      <w:r w:rsidR="00ED18A5">
        <w:rPr>
          <w:rFonts w:ascii="Times New Roman" w:hAnsi="Times New Roman" w:cs="Times New Roman"/>
          <w:sz w:val="24"/>
          <w:szCs w:val="24"/>
        </w:rPr>
        <w:t>(Figure</w:t>
      </w:r>
      <w:r w:rsidR="003D3E9F">
        <w:rPr>
          <w:rFonts w:ascii="Times New Roman" w:hAnsi="Times New Roman" w:cs="Times New Roman"/>
          <w:sz w:val="24"/>
          <w:szCs w:val="24"/>
        </w:rPr>
        <w:t xml:space="preserve"> </w:t>
      </w:r>
      <w:r w:rsidR="001538EC">
        <w:rPr>
          <w:rFonts w:ascii="Times New Roman" w:hAnsi="Times New Roman" w:cs="Times New Roman"/>
          <w:sz w:val="24"/>
          <w:szCs w:val="24"/>
        </w:rPr>
        <w:t>1</w:t>
      </w:r>
      <w:r w:rsidR="00CE4432">
        <w:rPr>
          <w:rFonts w:ascii="Times New Roman" w:hAnsi="Times New Roman" w:cs="Times New Roman"/>
          <w:sz w:val="24"/>
          <w:szCs w:val="24"/>
        </w:rPr>
        <w:t>, Figure 2</w:t>
      </w:r>
      <w:r w:rsidR="00ED18A5">
        <w:rPr>
          <w:rFonts w:ascii="Times New Roman" w:hAnsi="Times New Roman" w:cs="Times New Roman"/>
          <w:sz w:val="24"/>
          <w:szCs w:val="24"/>
        </w:rPr>
        <w:t>)</w:t>
      </w:r>
      <w:r w:rsidR="00DA5FD3">
        <w:rPr>
          <w:rFonts w:ascii="Times New Roman" w:hAnsi="Times New Roman" w:cs="Times New Roman"/>
          <w:sz w:val="24"/>
          <w:szCs w:val="24"/>
        </w:rPr>
        <w:t>.</w:t>
      </w:r>
      <w:r w:rsidR="00E41383" w:rsidRPr="006078B1">
        <w:rPr>
          <w:rFonts w:ascii="Times New Roman" w:hAnsi="Times New Roman" w:cs="Times New Roman"/>
          <w:sz w:val="24"/>
          <w:szCs w:val="24"/>
        </w:rPr>
        <w:t xml:space="preserve"> Thus, the argument could be made that microgravity</w:t>
      </w:r>
      <w:r w:rsidR="00311CEC">
        <w:rPr>
          <w:rFonts w:ascii="Times New Roman" w:hAnsi="Times New Roman" w:cs="Times New Roman"/>
          <w:sz w:val="24"/>
          <w:szCs w:val="24"/>
        </w:rPr>
        <w:t>-</w:t>
      </w:r>
      <w:r w:rsidR="00E41383" w:rsidRPr="006078B1">
        <w:rPr>
          <w:rFonts w:ascii="Times New Roman" w:hAnsi="Times New Roman" w:cs="Times New Roman"/>
          <w:sz w:val="24"/>
          <w:szCs w:val="24"/>
        </w:rPr>
        <w:t xml:space="preserve">exposed </w:t>
      </w:r>
      <w:r w:rsidR="00E41383">
        <w:rPr>
          <w:rFonts w:ascii="Times New Roman" w:hAnsi="Times New Roman" w:cs="Times New Roman"/>
          <w:sz w:val="24"/>
          <w:szCs w:val="24"/>
        </w:rPr>
        <w:t>rodents</w:t>
      </w:r>
      <w:r w:rsidR="00E41383" w:rsidRPr="006078B1">
        <w:rPr>
          <w:rFonts w:ascii="Times New Roman" w:hAnsi="Times New Roman" w:cs="Times New Roman"/>
          <w:sz w:val="24"/>
          <w:szCs w:val="24"/>
        </w:rPr>
        <w:t xml:space="preserve"> are sensitive to microbial</w:t>
      </w:r>
      <w:r w:rsidR="002D4CFD">
        <w:rPr>
          <w:rFonts w:ascii="Times New Roman" w:hAnsi="Times New Roman" w:cs="Times New Roman"/>
          <w:sz w:val="24"/>
          <w:szCs w:val="24"/>
        </w:rPr>
        <w:t xml:space="preserve"> compositional</w:t>
      </w:r>
      <w:r w:rsidR="00E41383" w:rsidRPr="006078B1">
        <w:rPr>
          <w:rFonts w:ascii="Times New Roman" w:hAnsi="Times New Roman" w:cs="Times New Roman"/>
          <w:sz w:val="24"/>
          <w:szCs w:val="24"/>
        </w:rPr>
        <w:t xml:space="preserve"> disturbance</w:t>
      </w:r>
      <w:r w:rsidR="009C5E29">
        <w:rPr>
          <w:rFonts w:ascii="Times New Roman" w:hAnsi="Times New Roman" w:cs="Times New Roman"/>
          <w:sz w:val="24"/>
          <w:szCs w:val="24"/>
        </w:rPr>
        <w:t>s</w:t>
      </w:r>
      <w:r w:rsidR="00FF2CF5">
        <w:rPr>
          <w:rFonts w:ascii="Times New Roman" w:hAnsi="Times New Roman" w:cs="Times New Roman"/>
          <w:sz w:val="24"/>
          <w:szCs w:val="24"/>
        </w:rPr>
        <w:t>, such as</w:t>
      </w:r>
      <w:r w:rsidR="00E41383" w:rsidRPr="006078B1">
        <w:rPr>
          <w:rFonts w:ascii="Times New Roman" w:hAnsi="Times New Roman" w:cs="Times New Roman"/>
          <w:sz w:val="24"/>
          <w:szCs w:val="24"/>
        </w:rPr>
        <w:t xml:space="preserve"> resulting in the </w:t>
      </w:r>
      <w:r w:rsidR="00E41383">
        <w:rPr>
          <w:rFonts w:ascii="Times New Roman" w:hAnsi="Times New Roman" w:cs="Times New Roman"/>
          <w:sz w:val="24"/>
          <w:szCs w:val="24"/>
        </w:rPr>
        <w:t xml:space="preserve">rapid </w:t>
      </w:r>
      <w:r w:rsidR="00E41383" w:rsidRPr="006078B1">
        <w:rPr>
          <w:rFonts w:ascii="Times New Roman" w:hAnsi="Times New Roman" w:cs="Times New Roman"/>
          <w:sz w:val="24"/>
          <w:szCs w:val="24"/>
        </w:rPr>
        <w:t>loss</w:t>
      </w:r>
      <w:r w:rsidR="00F914C9">
        <w:rPr>
          <w:rFonts w:ascii="Times New Roman" w:hAnsi="Times New Roman" w:cs="Times New Roman"/>
          <w:sz w:val="24"/>
          <w:szCs w:val="24"/>
        </w:rPr>
        <w:t xml:space="preserve"> or enrichment</w:t>
      </w:r>
      <w:r w:rsidR="00E41383" w:rsidRPr="006078B1">
        <w:rPr>
          <w:rFonts w:ascii="Times New Roman" w:hAnsi="Times New Roman" w:cs="Times New Roman"/>
          <w:sz w:val="24"/>
          <w:szCs w:val="24"/>
        </w:rPr>
        <w:t xml:space="preserve"> of </w:t>
      </w:r>
      <w:r w:rsidR="00E41383">
        <w:rPr>
          <w:rFonts w:ascii="Times New Roman" w:hAnsi="Times New Roman" w:cs="Times New Roman"/>
          <w:sz w:val="24"/>
          <w:szCs w:val="24"/>
        </w:rPr>
        <w:t xml:space="preserve">certain </w:t>
      </w:r>
      <w:r w:rsidR="00E41383" w:rsidRPr="006078B1">
        <w:rPr>
          <w:rFonts w:ascii="Times New Roman" w:hAnsi="Times New Roman" w:cs="Times New Roman"/>
          <w:sz w:val="24"/>
          <w:szCs w:val="24"/>
        </w:rPr>
        <w:t>existing species</w:t>
      </w:r>
      <w:r w:rsidR="00E41383">
        <w:rPr>
          <w:rFonts w:ascii="Times New Roman" w:hAnsi="Times New Roman" w:cs="Times New Roman"/>
          <w:sz w:val="24"/>
          <w:szCs w:val="24"/>
        </w:rPr>
        <w:t xml:space="preserve"> compared to humans</w:t>
      </w:r>
      <w:r w:rsidR="00A8074E">
        <w:rPr>
          <w:rFonts w:ascii="Times New Roman" w:hAnsi="Times New Roman" w:cs="Times New Roman"/>
          <w:sz w:val="24"/>
          <w:szCs w:val="24"/>
        </w:rPr>
        <w:t xml:space="preserve"> </w:t>
      </w:r>
      <w:r w:rsidR="00E41383">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AD2343">
        <w:rPr>
          <w:rFonts w:ascii="Times New Roman" w:hAnsi="Times New Roman" w:cs="Times New Roman"/>
          <w:sz w:val="24"/>
          <w:szCs w:val="24"/>
        </w:rPr>
        <w:instrText xml:space="preserve"> ADDIN EN.CITE </w:instrText>
      </w:r>
      <w:r w:rsidR="00AD2343">
        <w:rPr>
          <w:rFonts w:ascii="Times New Roman" w:hAnsi="Times New Roman" w:cs="Times New Roman"/>
          <w:sz w:val="24"/>
          <w:szCs w:val="24"/>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AD2343">
        <w:rPr>
          <w:rFonts w:ascii="Times New Roman" w:hAnsi="Times New Roman" w:cs="Times New Roman"/>
          <w:sz w:val="24"/>
          <w:szCs w:val="24"/>
        </w:rPr>
        <w:instrText xml:space="preserve"> ADDIN EN.CITE.DATA </w:instrText>
      </w:r>
      <w:r w:rsidR="00AD2343">
        <w:rPr>
          <w:rFonts w:ascii="Times New Roman" w:hAnsi="Times New Roman" w:cs="Times New Roman"/>
          <w:sz w:val="24"/>
          <w:szCs w:val="24"/>
        </w:rPr>
      </w:r>
      <w:r w:rsidR="00AD2343">
        <w:rPr>
          <w:rFonts w:ascii="Times New Roman" w:hAnsi="Times New Roman" w:cs="Times New Roman"/>
          <w:sz w:val="24"/>
          <w:szCs w:val="24"/>
        </w:rPr>
        <w:fldChar w:fldCharType="end"/>
      </w:r>
      <w:r w:rsidR="00E41383">
        <w:rPr>
          <w:rFonts w:ascii="Times New Roman" w:hAnsi="Times New Roman" w:cs="Times New Roman"/>
          <w:sz w:val="24"/>
          <w:szCs w:val="24"/>
        </w:rPr>
      </w:r>
      <w:r w:rsidR="00E41383">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AD2343">
        <w:rPr>
          <w:rFonts w:ascii="Times New Roman" w:hAnsi="Times New Roman" w:cs="Times New Roman"/>
          <w:noProof/>
          <w:sz w:val="24"/>
          <w:szCs w:val="24"/>
        </w:rPr>
        <w:t xml:space="preserve">; </w:t>
      </w:r>
      <w:hyperlink w:anchor="_ENREF_108" w:tooltip="Voorhies, 2019 #547" w:history="1">
        <w:r w:rsidR="00352BCC">
          <w:rPr>
            <w:rFonts w:ascii="Times New Roman" w:hAnsi="Times New Roman" w:cs="Times New Roman"/>
            <w:noProof/>
            <w:sz w:val="24"/>
            <w:szCs w:val="24"/>
          </w:rPr>
          <w:t>Voorhies et al., 2019</w:t>
        </w:r>
      </w:hyperlink>
      <w:r w:rsidR="00AD2343">
        <w:rPr>
          <w:rFonts w:ascii="Times New Roman" w:hAnsi="Times New Roman" w:cs="Times New Roman"/>
          <w:noProof/>
          <w:sz w:val="24"/>
          <w:szCs w:val="24"/>
        </w:rPr>
        <w:t>)</w:t>
      </w:r>
      <w:r w:rsidR="00E41383">
        <w:rPr>
          <w:rFonts w:ascii="Times New Roman" w:hAnsi="Times New Roman" w:cs="Times New Roman"/>
          <w:sz w:val="24"/>
          <w:szCs w:val="24"/>
        </w:rPr>
        <w:fldChar w:fldCharType="end"/>
      </w:r>
      <w:r w:rsidR="00FF2CF5">
        <w:rPr>
          <w:rFonts w:ascii="Times New Roman" w:hAnsi="Times New Roman" w:cs="Times New Roman"/>
          <w:sz w:val="24"/>
          <w:szCs w:val="24"/>
        </w:rPr>
        <w:t xml:space="preserve"> and</w:t>
      </w:r>
      <w:r w:rsidR="00E41383">
        <w:rPr>
          <w:rFonts w:ascii="Times New Roman" w:hAnsi="Times New Roman" w:cs="Times New Roman"/>
          <w:sz w:val="24"/>
          <w:szCs w:val="24"/>
        </w:rPr>
        <w:t xml:space="preserve"> leading to a quick reverse in microbial diversity to a level comparable to</w:t>
      </w:r>
      <w:r w:rsidR="00386A69">
        <w:rPr>
          <w:rFonts w:ascii="Times New Roman" w:hAnsi="Times New Roman" w:cs="Times New Roman"/>
          <w:sz w:val="24"/>
          <w:szCs w:val="24"/>
        </w:rPr>
        <w:t xml:space="preserve"> the</w:t>
      </w:r>
      <w:r w:rsidR="00E41383">
        <w:rPr>
          <w:rFonts w:ascii="Times New Roman" w:hAnsi="Times New Roman" w:cs="Times New Roman"/>
          <w:sz w:val="24"/>
          <w:szCs w:val="24"/>
        </w:rPr>
        <w:t xml:space="preserve"> </w:t>
      </w:r>
      <w:r w:rsidR="00084776">
        <w:rPr>
          <w:rFonts w:ascii="Times New Roman" w:hAnsi="Times New Roman" w:cs="Times New Roman"/>
          <w:sz w:val="24"/>
          <w:szCs w:val="24"/>
        </w:rPr>
        <w:t xml:space="preserve">LAR_G </w:t>
      </w:r>
      <w:r w:rsidR="00E41383">
        <w:rPr>
          <w:rFonts w:ascii="Times New Roman" w:hAnsi="Times New Roman" w:cs="Times New Roman"/>
          <w:sz w:val="24"/>
          <w:szCs w:val="24"/>
        </w:rPr>
        <w:t>group</w:t>
      </w:r>
      <w:r w:rsidR="006772E6">
        <w:rPr>
          <w:rFonts w:ascii="Times New Roman" w:hAnsi="Times New Roman" w:cs="Times New Roman"/>
          <w:sz w:val="24"/>
          <w:szCs w:val="24"/>
        </w:rPr>
        <w:t xml:space="preserve"> (Figure 1)</w:t>
      </w:r>
      <w:r w:rsidR="00E41383">
        <w:rPr>
          <w:rFonts w:ascii="Times New Roman" w:hAnsi="Times New Roman" w:cs="Times New Roman"/>
          <w:sz w:val="24"/>
          <w:szCs w:val="24"/>
        </w:rPr>
        <w:t>.</w:t>
      </w:r>
      <w:r w:rsidR="001A624F">
        <w:rPr>
          <w:rFonts w:ascii="Times New Roman" w:hAnsi="Times New Roman" w:cs="Times New Roman"/>
          <w:sz w:val="24"/>
          <w:szCs w:val="24"/>
        </w:rPr>
        <w:t xml:space="preserve"> Furthermore,</w:t>
      </w:r>
      <w:r w:rsidR="00E41383">
        <w:rPr>
          <w:rFonts w:ascii="Times New Roman" w:hAnsi="Times New Roman" w:cs="Times New Roman"/>
          <w:sz w:val="24"/>
          <w:szCs w:val="24"/>
        </w:rPr>
        <w:t xml:space="preserve"> </w:t>
      </w:r>
      <w:r w:rsidR="00BB276A" w:rsidRPr="00240B15">
        <w:rPr>
          <w:rFonts w:ascii="Times New Roman" w:hAnsi="Times New Roman" w:cs="Times New Roman"/>
          <w:i/>
          <w:iCs/>
          <w:sz w:val="24"/>
          <w:szCs w:val="24"/>
        </w:rPr>
        <w:t>Voorhies et al</w:t>
      </w:r>
      <w:r w:rsidR="00BB276A">
        <w:rPr>
          <w:rFonts w:ascii="Times New Roman" w:hAnsi="Times New Roman" w:cs="Times New Roman"/>
          <w:sz w:val="24"/>
          <w:szCs w:val="24"/>
        </w:rPr>
        <w:t>. 2019</w:t>
      </w:r>
      <w:r w:rsidR="00BB276A" w:rsidRPr="00240B15">
        <w:rPr>
          <w:rFonts w:ascii="Times New Roman" w:hAnsi="Times New Roman" w:cs="Times New Roman"/>
          <w:sz w:val="24"/>
          <w:szCs w:val="24"/>
        </w:rPr>
        <w:t xml:space="preserve"> did find increases in richness </w:t>
      </w:r>
      <w:r w:rsidR="00ED18A5">
        <w:rPr>
          <w:rFonts w:ascii="Times New Roman" w:hAnsi="Times New Roman" w:cs="Times New Roman"/>
          <w:sz w:val="24"/>
          <w:szCs w:val="24"/>
        </w:rPr>
        <w:t>as measured by the</w:t>
      </w:r>
      <w:r w:rsidR="00BB276A" w:rsidRPr="00240B15">
        <w:rPr>
          <w:rFonts w:ascii="Times New Roman" w:hAnsi="Times New Roman" w:cs="Times New Roman"/>
          <w:sz w:val="24"/>
          <w:szCs w:val="24"/>
        </w:rPr>
        <w:t xml:space="preserve"> Shannon </w:t>
      </w:r>
      <w:r w:rsidR="00ED18A5">
        <w:rPr>
          <w:rFonts w:ascii="Times New Roman" w:hAnsi="Times New Roman" w:cs="Times New Roman"/>
          <w:sz w:val="24"/>
          <w:szCs w:val="24"/>
        </w:rPr>
        <w:t xml:space="preserve">Diversity </w:t>
      </w:r>
      <w:r w:rsidR="00BB276A" w:rsidRPr="00240B15">
        <w:rPr>
          <w:rFonts w:ascii="Times New Roman" w:hAnsi="Times New Roman" w:cs="Times New Roman"/>
          <w:sz w:val="24"/>
          <w:szCs w:val="24"/>
        </w:rPr>
        <w:t xml:space="preserve">index associated with microgravity </w:t>
      </w:r>
      <w:r w:rsidR="00ED18A5">
        <w:rPr>
          <w:rFonts w:ascii="Times New Roman" w:hAnsi="Times New Roman" w:cs="Times New Roman"/>
          <w:sz w:val="24"/>
          <w:szCs w:val="24"/>
        </w:rPr>
        <w:t xml:space="preserve">which was </w:t>
      </w:r>
      <w:r w:rsidR="00BB276A" w:rsidRPr="00240B15">
        <w:rPr>
          <w:rFonts w:ascii="Times New Roman" w:hAnsi="Times New Roman" w:cs="Times New Roman"/>
          <w:sz w:val="24"/>
          <w:szCs w:val="24"/>
        </w:rPr>
        <w:t>reduced upon returning to Earth</w:t>
      </w:r>
      <w:r w:rsidR="00ED18A5">
        <w:rPr>
          <w:rFonts w:ascii="Times New Roman" w:hAnsi="Times New Roman" w:cs="Times New Roman"/>
          <w:sz w:val="24"/>
          <w:szCs w:val="24"/>
        </w:rPr>
        <w:t xml:space="preserve"> </w:t>
      </w:r>
      <w:r w:rsidR="003D3E9F">
        <w:rPr>
          <w:rFonts w:ascii="Times New Roman" w:hAnsi="Times New Roman" w:cs="Times New Roman"/>
          <w:sz w:val="24"/>
          <w:szCs w:val="24"/>
        </w:rPr>
        <w:t xml:space="preserve">within </w:t>
      </w:r>
      <w:r w:rsidR="00BB276A">
        <w:rPr>
          <w:rFonts w:ascii="Times New Roman" w:hAnsi="Times New Roman" w:cs="Times New Roman"/>
          <w:sz w:val="24"/>
          <w:szCs w:val="24"/>
        </w:rPr>
        <w:t>60 days</w:t>
      </w:r>
      <w:r w:rsidR="000C31D3">
        <w:rPr>
          <w:rFonts w:ascii="Times New Roman" w:hAnsi="Times New Roman" w:cs="Times New Roman"/>
          <w:sz w:val="24"/>
          <w:szCs w:val="24"/>
        </w:rPr>
        <w:t>, which was observed</w:t>
      </w:r>
      <w:r w:rsidR="00A80665">
        <w:rPr>
          <w:rFonts w:ascii="Times New Roman" w:hAnsi="Times New Roman" w:cs="Times New Roman"/>
          <w:sz w:val="24"/>
          <w:szCs w:val="24"/>
        </w:rPr>
        <w:t xml:space="preserve"> more quickly</w:t>
      </w:r>
      <w:r w:rsidR="000C31D3">
        <w:rPr>
          <w:rFonts w:ascii="Times New Roman" w:hAnsi="Times New Roman" w:cs="Times New Roman"/>
          <w:sz w:val="24"/>
          <w:szCs w:val="24"/>
        </w:rPr>
        <w:t xml:space="preserve"> by 30 days in </w:t>
      </w:r>
      <w:r w:rsidR="00ED18A5">
        <w:rPr>
          <w:rFonts w:ascii="Times New Roman" w:hAnsi="Times New Roman" w:cs="Times New Roman"/>
          <w:sz w:val="24"/>
          <w:szCs w:val="24"/>
        </w:rPr>
        <w:t xml:space="preserve">the present </w:t>
      </w:r>
      <w:r w:rsidR="000C31D3">
        <w:rPr>
          <w:rFonts w:ascii="Times New Roman" w:hAnsi="Times New Roman" w:cs="Times New Roman"/>
          <w:sz w:val="24"/>
          <w:szCs w:val="24"/>
        </w:rPr>
        <w:t>study</w:t>
      </w:r>
      <w:r w:rsidR="00930C63">
        <w:rPr>
          <w:rFonts w:ascii="Times New Roman" w:hAnsi="Times New Roman" w:cs="Times New Roman"/>
          <w:sz w:val="24"/>
          <w:szCs w:val="24"/>
        </w:rPr>
        <w:t xml:space="preserve"> at termination (Figure 1</w:t>
      </w:r>
      <w:r w:rsidR="00311697">
        <w:rPr>
          <w:rFonts w:ascii="Times New Roman" w:hAnsi="Times New Roman" w:cs="Times New Roman"/>
          <w:sz w:val="24"/>
          <w:szCs w:val="24"/>
        </w:rPr>
        <w:t>A, E, I</w:t>
      </w:r>
      <w:r w:rsidR="00930C63">
        <w:rPr>
          <w:rFonts w:ascii="Times New Roman" w:hAnsi="Times New Roman" w:cs="Times New Roman"/>
          <w:sz w:val="24"/>
          <w:szCs w:val="24"/>
        </w:rPr>
        <w:t>)</w:t>
      </w:r>
      <w:r w:rsidR="000C31D3">
        <w:rPr>
          <w:rFonts w:ascii="Times New Roman" w:hAnsi="Times New Roman" w:cs="Times New Roman"/>
          <w:sz w:val="24"/>
          <w:szCs w:val="24"/>
        </w:rPr>
        <w:t>.</w:t>
      </w:r>
      <w:r w:rsidR="0044444C">
        <w:rPr>
          <w:rFonts w:ascii="Times New Roman" w:hAnsi="Times New Roman" w:cs="Times New Roman"/>
          <w:color w:val="000000" w:themeColor="text1"/>
          <w:sz w:val="24"/>
          <w:szCs w:val="24"/>
        </w:rPr>
        <w:t xml:space="preserve"> </w:t>
      </w:r>
      <w:r w:rsidR="001A624F" w:rsidRPr="00A567F7">
        <w:rPr>
          <w:rFonts w:ascii="Times New Roman" w:hAnsi="Times New Roman" w:cs="Times New Roman"/>
          <w:sz w:val="24"/>
          <w:szCs w:val="24"/>
        </w:rPr>
        <w:t xml:space="preserve">However, despite </w:t>
      </w:r>
      <w:r w:rsidR="001A624F">
        <w:rPr>
          <w:rFonts w:ascii="Times New Roman" w:hAnsi="Times New Roman" w:cs="Times New Roman"/>
          <w:sz w:val="24"/>
          <w:szCs w:val="24"/>
        </w:rPr>
        <w:t xml:space="preserve">reversal of diversity and observed persistent compositional differences (Figure S2), </w:t>
      </w:r>
      <w:r w:rsidR="001A624F" w:rsidRPr="00A567F7">
        <w:rPr>
          <w:rFonts w:ascii="Times New Roman" w:hAnsi="Times New Roman" w:cs="Times New Roman"/>
          <w:color w:val="000000" w:themeColor="text1"/>
          <w:sz w:val="24"/>
          <w:szCs w:val="24"/>
        </w:rPr>
        <w:t xml:space="preserve">it is difficult to directly conclude </w:t>
      </w:r>
      <w:r w:rsidR="001A624F">
        <w:rPr>
          <w:rFonts w:ascii="Times New Roman" w:hAnsi="Times New Roman" w:cs="Times New Roman"/>
          <w:color w:val="000000" w:themeColor="text1"/>
          <w:sz w:val="24"/>
          <w:szCs w:val="24"/>
        </w:rPr>
        <w:t>the health consequences</w:t>
      </w:r>
      <w:r w:rsidR="001A624F" w:rsidRPr="00A567F7">
        <w:rPr>
          <w:rFonts w:ascii="Times New Roman" w:hAnsi="Times New Roman" w:cs="Times New Roman"/>
          <w:color w:val="000000" w:themeColor="text1"/>
          <w:sz w:val="24"/>
          <w:szCs w:val="24"/>
        </w:rPr>
        <w:t xml:space="preserve"> other than the observation of a </w:t>
      </w:r>
      <w:r w:rsidR="001A624F">
        <w:rPr>
          <w:rFonts w:ascii="Times New Roman" w:hAnsi="Times New Roman" w:cs="Times New Roman"/>
          <w:color w:val="000000" w:themeColor="text1"/>
          <w:sz w:val="24"/>
          <w:szCs w:val="24"/>
        </w:rPr>
        <w:t>persistent</w:t>
      </w:r>
      <w:r w:rsidR="001A624F" w:rsidRPr="00A567F7">
        <w:rPr>
          <w:rFonts w:ascii="Times New Roman" w:hAnsi="Times New Roman" w:cs="Times New Roman"/>
          <w:color w:val="000000" w:themeColor="text1"/>
          <w:sz w:val="24"/>
          <w:szCs w:val="24"/>
        </w:rPr>
        <w:t xml:space="preserve"> microbiome shift</w:t>
      </w:r>
      <w:r w:rsidR="001A624F">
        <w:rPr>
          <w:rFonts w:ascii="Times New Roman" w:hAnsi="Times New Roman" w:cs="Times New Roman"/>
          <w:color w:val="000000" w:themeColor="text1"/>
          <w:sz w:val="24"/>
          <w:szCs w:val="24"/>
        </w:rPr>
        <w:t xml:space="preserve"> longitudinally</w:t>
      </w:r>
      <w:r w:rsidR="001A624F" w:rsidRPr="00A567F7">
        <w:rPr>
          <w:rFonts w:ascii="Times New Roman" w:hAnsi="Times New Roman" w:cs="Times New Roman"/>
          <w:color w:val="000000" w:themeColor="text1"/>
          <w:sz w:val="24"/>
          <w:szCs w:val="24"/>
        </w:rPr>
        <w:t>.</w:t>
      </w:r>
      <w:r w:rsidR="001A624F">
        <w:rPr>
          <w:rFonts w:ascii="Times New Roman" w:hAnsi="Times New Roman" w:cs="Times New Roman"/>
          <w:color w:val="000000" w:themeColor="text1"/>
          <w:sz w:val="24"/>
          <w:szCs w:val="24"/>
        </w:rPr>
        <w:t xml:space="preserve"> </w:t>
      </w:r>
      <w:r w:rsidR="00C43D00">
        <w:rPr>
          <w:rFonts w:ascii="Times New Roman" w:hAnsi="Times New Roman" w:cs="Times New Roman"/>
          <w:color w:val="000000" w:themeColor="text1"/>
          <w:sz w:val="24"/>
          <w:szCs w:val="24"/>
        </w:rPr>
        <w:t>Despite, the inability to sample the LAR</w:t>
      </w:r>
      <w:r w:rsidR="009478B6">
        <w:rPr>
          <w:rFonts w:ascii="Times New Roman" w:hAnsi="Times New Roman" w:cs="Times New Roman"/>
          <w:color w:val="000000" w:themeColor="text1"/>
          <w:sz w:val="24"/>
          <w:szCs w:val="24"/>
        </w:rPr>
        <w:t xml:space="preserve"> group inflight, </w:t>
      </w:r>
      <w:r w:rsidR="00A04EB4">
        <w:rPr>
          <w:rFonts w:ascii="Times New Roman" w:hAnsi="Times New Roman" w:cs="Times New Roman"/>
          <w:sz w:val="24"/>
          <w:szCs w:val="24"/>
        </w:rPr>
        <w:t>the LAR did not</w:t>
      </w:r>
      <w:r w:rsidR="00BF26EC">
        <w:rPr>
          <w:rFonts w:ascii="Times New Roman" w:hAnsi="Times New Roman" w:cs="Times New Roman"/>
          <w:sz w:val="24"/>
          <w:szCs w:val="24"/>
        </w:rPr>
        <w:t xml:space="preserve"> show </w:t>
      </w:r>
      <w:r w:rsidR="007220F3">
        <w:rPr>
          <w:rFonts w:ascii="Times New Roman" w:hAnsi="Times New Roman" w:cs="Times New Roman"/>
          <w:sz w:val="24"/>
          <w:szCs w:val="24"/>
        </w:rPr>
        <w:t>any changes</w:t>
      </w:r>
      <w:r w:rsidR="00BF26EC">
        <w:rPr>
          <w:rFonts w:ascii="Times New Roman" w:hAnsi="Times New Roman" w:cs="Times New Roman"/>
          <w:sz w:val="24"/>
          <w:szCs w:val="24"/>
        </w:rPr>
        <w:t xml:space="preserve"> in </w:t>
      </w:r>
      <w:r w:rsidR="00560BA3">
        <w:rPr>
          <w:rFonts w:ascii="Times New Roman" w:hAnsi="Times New Roman" w:cs="Times New Roman"/>
          <w:sz w:val="24"/>
          <w:szCs w:val="24"/>
        </w:rPr>
        <w:t xml:space="preserve">the </w:t>
      </w:r>
      <w:r w:rsidR="00BF26EC">
        <w:rPr>
          <w:rFonts w:ascii="Times New Roman" w:hAnsi="Times New Roman" w:cs="Times New Roman"/>
          <w:sz w:val="24"/>
          <w:szCs w:val="24"/>
        </w:rPr>
        <w:t>diversity</w:t>
      </w:r>
      <w:r w:rsidR="00ED18A5">
        <w:rPr>
          <w:rFonts w:ascii="Times New Roman" w:hAnsi="Times New Roman" w:cs="Times New Roman"/>
          <w:sz w:val="24"/>
          <w:szCs w:val="24"/>
        </w:rPr>
        <w:t xml:space="preserve"> within</w:t>
      </w:r>
      <w:r w:rsidR="00BF26EC">
        <w:rPr>
          <w:rFonts w:ascii="Times New Roman" w:hAnsi="Times New Roman" w:cs="Times New Roman"/>
          <w:sz w:val="24"/>
          <w:szCs w:val="24"/>
        </w:rPr>
        <w:t xml:space="preserve"> </w:t>
      </w:r>
      <w:r w:rsidR="00ED18A5">
        <w:rPr>
          <w:rFonts w:ascii="Times New Roman" w:hAnsi="Times New Roman" w:cs="Times New Roman"/>
          <w:sz w:val="24"/>
          <w:szCs w:val="24"/>
        </w:rPr>
        <w:t>oral microbiome</w:t>
      </w:r>
      <w:r w:rsidR="00B17236">
        <w:rPr>
          <w:rFonts w:ascii="Times New Roman" w:hAnsi="Times New Roman" w:cs="Times New Roman"/>
          <w:sz w:val="24"/>
          <w:szCs w:val="24"/>
        </w:rPr>
        <w:t xml:space="preserve"> throughout</w:t>
      </w:r>
      <w:r w:rsidR="00ED18A5">
        <w:rPr>
          <w:rFonts w:ascii="Times New Roman" w:hAnsi="Times New Roman" w:cs="Times New Roman"/>
          <w:sz w:val="24"/>
          <w:szCs w:val="24"/>
        </w:rPr>
        <w:t xml:space="preserve"> </w:t>
      </w:r>
      <w:r w:rsidR="00F16561">
        <w:rPr>
          <w:rFonts w:ascii="Times New Roman" w:hAnsi="Times New Roman" w:cs="Times New Roman"/>
          <w:sz w:val="24"/>
          <w:szCs w:val="24"/>
        </w:rPr>
        <w:t>(Figure S1</w:t>
      </w:r>
      <w:r w:rsidR="001921FD">
        <w:rPr>
          <w:rFonts w:ascii="Times New Roman" w:hAnsi="Times New Roman" w:cs="Times New Roman"/>
          <w:sz w:val="24"/>
          <w:szCs w:val="24"/>
        </w:rPr>
        <w:t xml:space="preserve">A, </w:t>
      </w:r>
      <w:r w:rsidR="00841CC5">
        <w:rPr>
          <w:rFonts w:ascii="Times New Roman" w:hAnsi="Times New Roman" w:cs="Times New Roman"/>
          <w:sz w:val="24"/>
          <w:szCs w:val="24"/>
        </w:rPr>
        <w:t xml:space="preserve">D, </w:t>
      </w:r>
      <w:r w:rsidR="00311697">
        <w:rPr>
          <w:rFonts w:ascii="Times New Roman" w:hAnsi="Times New Roman" w:cs="Times New Roman"/>
          <w:sz w:val="24"/>
          <w:szCs w:val="24"/>
        </w:rPr>
        <w:t>G</w:t>
      </w:r>
      <w:r w:rsidR="00F16561">
        <w:rPr>
          <w:rFonts w:ascii="Times New Roman" w:hAnsi="Times New Roman" w:cs="Times New Roman"/>
          <w:sz w:val="24"/>
          <w:szCs w:val="24"/>
        </w:rPr>
        <w:t>)</w:t>
      </w:r>
      <w:r w:rsidR="00564528">
        <w:rPr>
          <w:rFonts w:ascii="Times New Roman" w:hAnsi="Times New Roman" w:cs="Times New Roman"/>
          <w:sz w:val="24"/>
          <w:szCs w:val="24"/>
        </w:rPr>
        <w:t>,</w:t>
      </w:r>
      <w:r w:rsidR="007220F3">
        <w:rPr>
          <w:rFonts w:ascii="Times New Roman" w:hAnsi="Times New Roman" w:cs="Times New Roman"/>
          <w:sz w:val="24"/>
          <w:szCs w:val="24"/>
        </w:rPr>
        <w:t xml:space="preserve"> corroborating</w:t>
      </w:r>
      <w:r w:rsidR="00564528">
        <w:rPr>
          <w:rFonts w:ascii="Times New Roman" w:hAnsi="Times New Roman" w:cs="Times New Roman"/>
          <w:sz w:val="24"/>
          <w:szCs w:val="24"/>
        </w:rPr>
        <w:t xml:space="preserve"> the</w:t>
      </w:r>
      <w:r w:rsidR="008454EF">
        <w:rPr>
          <w:rFonts w:ascii="Times New Roman" w:hAnsi="Times New Roman" w:cs="Times New Roman"/>
          <w:sz w:val="24"/>
          <w:szCs w:val="24"/>
        </w:rPr>
        <w:t xml:space="preserve"> human </w:t>
      </w:r>
      <w:r w:rsidR="007220F3">
        <w:rPr>
          <w:rFonts w:ascii="Times New Roman" w:hAnsi="Times New Roman" w:cs="Times New Roman"/>
          <w:sz w:val="24"/>
          <w:szCs w:val="24"/>
        </w:rPr>
        <w:t xml:space="preserve">astronaut </w:t>
      </w:r>
      <w:r w:rsidR="008454EF">
        <w:rPr>
          <w:rFonts w:ascii="Times New Roman" w:hAnsi="Times New Roman" w:cs="Times New Roman"/>
          <w:sz w:val="24"/>
          <w:szCs w:val="24"/>
        </w:rPr>
        <w:t>tongue microbiome</w:t>
      </w:r>
      <w:r w:rsidR="00564528">
        <w:rPr>
          <w:rFonts w:ascii="Times New Roman" w:hAnsi="Times New Roman" w:cs="Times New Roman"/>
          <w:sz w:val="24"/>
          <w:szCs w:val="24"/>
        </w:rPr>
        <w:t xml:space="preserve"> analys</w:t>
      </w:r>
      <w:r w:rsidR="004D74FA">
        <w:rPr>
          <w:rFonts w:ascii="Times New Roman" w:hAnsi="Times New Roman" w:cs="Times New Roman"/>
          <w:sz w:val="24"/>
          <w:szCs w:val="24"/>
        </w:rPr>
        <w:t>e</w:t>
      </w:r>
      <w:r w:rsidR="00564528">
        <w:rPr>
          <w:rFonts w:ascii="Times New Roman" w:hAnsi="Times New Roman" w:cs="Times New Roman"/>
          <w:sz w:val="24"/>
          <w:szCs w:val="24"/>
        </w:rPr>
        <w:t>s</w:t>
      </w:r>
      <w:r w:rsidR="003B5033">
        <w:rPr>
          <w:rFonts w:ascii="Times New Roman" w:hAnsi="Times New Roman" w:cs="Times New Roman"/>
          <w:sz w:val="24"/>
          <w:szCs w:val="24"/>
        </w:rPr>
        <w:t xml:space="preserve"> </w:t>
      </w:r>
      <w:r w:rsidR="00ED18A5">
        <w:rPr>
          <w:rFonts w:ascii="Times New Roman" w:hAnsi="Times New Roman" w:cs="Times New Roman"/>
          <w:sz w:val="24"/>
          <w:szCs w:val="24"/>
        </w:rPr>
        <w:fldChar w:fldCharType="begin"/>
      </w:r>
      <w:r w:rsidR="00ED18A5">
        <w:rPr>
          <w:rFonts w:ascii="Times New Roman" w:hAnsi="Times New Roman" w:cs="Times New Roman"/>
          <w:sz w:val="24"/>
          <w:szCs w:val="24"/>
        </w:rPr>
        <w:instrText xml:space="preserve"> ADDIN EN.CITE &lt;EndNote&gt;&lt;Cite&gt;&lt;Author&gt;Voorhies&lt;/Author&gt;&lt;Year&gt;2019&lt;/Year&gt;&lt;RecNum&gt;547&lt;/RecNum&gt;&lt;DisplayText&gt;(Voorhies et al., 2019)&lt;/DisplayText&gt;&lt;record&gt;&lt;rec-number&gt;547&lt;/rec-number&gt;&lt;foreign-keys&gt;&lt;key app="EN" db-id="adxzrpzxnrpwdveztp7v9tvwsaapwz5ade9w" timestamp="1588009371"&gt;547&lt;/key&gt;&lt;/foreign-keys&gt;&lt;ref-type name="Journal Article"&gt;17&lt;/ref-type&gt;&lt;contributors&gt;&lt;authors&gt;&lt;author&gt;Voorhies, Alexander A.&lt;/author&gt;&lt;author&gt;Ott, C. Mark&lt;/author&gt;&lt;author&gt;Mehta, Satish&lt;/author&gt;&lt;author&gt;Pierson, Duane L.&lt;/author&gt;&lt;author&gt;Crucian, Brian E.&lt;/author&gt;&lt;author&gt;Feiveson, Alan&lt;/author&gt;&lt;author&gt;Oubre, Cherie M.&lt;/author&gt;&lt;author&gt;Torralba, Manolito&lt;/author&gt;&lt;author&gt;Moncera, Kelvin&lt;/author&gt;&lt;author&gt;Zhang, Yun&lt;/author&gt;&lt;/authors&gt;&lt;/contributors&gt;&lt;titles&gt;&lt;title&gt;Study of the impact of long-duration space missions at the International Space Station on the astronaut microbiome&lt;/title&gt;&lt;secondary-title&gt;Scientific reports&lt;/secondary-title&gt;&lt;/titles&gt;&lt;periodical&gt;&lt;full-title&gt;Scientific reports&lt;/full-title&gt;&lt;/periodical&gt;&lt;volume&gt;9&lt;/volume&gt;&lt;dates&gt;&lt;year&gt;2019&lt;/year&gt;&lt;/dates&gt;&lt;publisher&gt;Nature Publishing Group&lt;/publisher&gt;&lt;urls&gt;&lt;/urls&gt;&lt;/record&gt;&lt;/Cite&gt;&lt;/EndNote&gt;</w:instrText>
      </w:r>
      <w:r w:rsidR="00ED18A5">
        <w:rPr>
          <w:rFonts w:ascii="Times New Roman" w:hAnsi="Times New Roman" w:cs="Times New Roman"/>
          <w:sz w:val="24"/>
          <w:szCs w:val="24"/>
        </w:rPr>
        <w:fldChar w:fldCharType="separate"/>
      </w:r>
      <w:r w:rsidR="00ED18A5">
        <w:rPr>
          <w:rFonts w:ascii="Times New Roman" w:hAnsi="Times New Roman" w:cs="Times New Roman"/>
          <w:noProof/>
          <w:sz w:val="24"/>
          <w:szCs w:val="24"/>
        </w:rPr>
        <w:t>(</w:t>
      </w:r>
      <w:hyperlink w:anchor="_ENREF_108" w:tooltip="Voorhies, 2019 #547" w:history="1">
        <w:r w:rsidR="00352BCC">
          <w:rPr>
            <w:rFonts w:ascii="Times New Roman" w:hAnsi="Times New Roman" w:cs="Times New Roman"/>
            <w:noProof/>
            <w:sz w:val="24"/>
            <w:szCs w:val="24"/>
          </w:rPr>
          <w:t>Voorhies et al., 2019</w:t>
        </w:r>
      </w:hyperlink>
      <w:r w:rsidR="00ED18A5">
        <w:rPr>
          <w:rFonts w:ascii="Times New Roman" w:hAnsi="Times New Roman" w:cs="Times New Roman"/>
          <w:noProof/>
          <w:sz w:val="24"/>
          <w:szCs w:val="24"/>
        </w:rPr>
        <w:t>)</w:t>
      </w:r>
      <w:r w:rsidR="00ED18A5">
        <w:rPr>
          <w:rFonts w:ascii="Times New Roman" w:hAnsi="Times New Roman" w:cs="Times New Roman"/>
          <w:sz w:val="24"/>
          <w:szCs w:val="24"/>
        </w:rPr>
        <w:fldChar w:fldCharType="end"/>
      </w:r>
      <w:r w:rsidR="00ED18A5">
        <w:rPr>
          <w:rFonts w:ascii="Times New Roman" w:hAnsi="Times New Roman" w:cs="Times New Roman"/>
          <w:sz w:val="24"/>
          <w:szCs w:val="24"/>
        </w:rPr>
        <w:t xml:space="preserve">; </w:t>
      </w:r>
      <w:r w:rsidR="009F1F7E">
        <w:rPr>
          <w:rFonts w:ascii="Times New Roman" w:hAnsi="Times New Roman" w:cs="Times New Roman"/>
          <w:sz w:val="24"/>
          <w:szCs w:val="24"/>
        </w:rPr>
        <w:t>thus</w:t>
      </w:r>
      <w:r w:rsidR="00ED18A5">
        <w:rPr>
          <w:rFonts w:ascii="Times New Roman" w:hAnsi="Times New Roman" w:cs="Times New Roman"/>
          <w:sz w:val="24"/>
          <w:szCs w:val="24"/>
        </w:rPr>
        <w:t xml:space="preserve">, a shift in the oral community towards dysbiosis was not observed and may suggest the oral microbiome is more stable and less influenced by microgravity exposure unlike the gut microbiome that shows clear shifts in community </w:t>
      </w:r>
      <w:r w:rsidR="002608C4">
        <w:rPr>
          <w:rFonts w:ascii="Times New Roman" w:hAnsi="Times New Roman" w:cs="Times New Roman"/>
          <w:sz w:val="24"/>
          <w:szCs w:val="24"/>
        </w:rPr>
        <w:t>composition</w:t>
      </w:r>
      <w:r w:rsidR="00ED18A5">
        <w:rPr>
          <w:rFonts w:ascii="Times New Roman" w:hAnsi="Times New Roman" w:cs="Times New Roman"/>
          <w:sz w:val="24"/>
          <w:szCs w:val="24"/>
        </w:rPr>
        <w:t xml:space="preserve"> and function</w:t>
      </w:r>
      <w:r w:rsidR="0031724F">
        <w:rPr>
          <w:rFonts w:ascii="Times New Roman" w:hAnsi="Times New Roman" w:cs="Times New Roman"/>
          <w:sz w:val="24"/>
          <w:szCs w:val="24"/>
        </w:rPr>
        <w:t xml:space="preserve"> (Fig</w:t>
      </w:r>
      <w:r w:rsidR="004C6714">
        <w:rPr>
          <w:rFonts w:ascii="Times New Roman" w:hAnsi="Times New Roman" w:cs="Times New Roman"/>
          <w:sz w:val="24"/>
          <w:szCs w:val="24"/>
        </w:rPr>
        <w:t>ure S1</w:t>
      </w:r>
      <w:r w:rsidR="00841CC5">
        <w:rPr>
          <w:rFonts w:ascii="Times New Roman" w:hAnsi="Times New Roman" w:cs="Times New Roman"/>
          <w:sz w:val="24"/>
          <w:szCs w:val="24"/>
        </w:rPr>
        <w:t>B, E, G</w:t>
      </w:r>
      <w:r w:rsidR="0031724F">
        <w:rPr>
          <w:rFonts w:ascii="Times New Roman" w:hAnsi="Times New Roman" w:cs="Times New Roman"/>
          <w:sz w:val="24"/>
          <w:szCs w:val="24"/>
        </w:rPr>
        <w:t>, Fig</w:t>
      </w:r>
      <w:r w:rsidR="004C6714">
        <w:rPr>
          <w:rFonts w:ascii="Times New Roman" w:hAnsi="Times New Roman" w:cs="Times New Roman"/>
          <w:sz w:val="24"/>
          <w:szCs w:val="24"/>
        </w:rPr>
        <w:t>ure</w:t>
      </w:r>
      <w:r w:rsidR="0031724F">
        <w:rPr>
          <w:rFonts w:ascii="Times New Roman" w:hAnsi="Times New Roman" w:cs="Times New Roman"/>
          <w:sz w:val="24"/>
          <w:szCs w:val="24"/>
        </w:rPr>
        <w:t xml:space="preserve"> 4)</w:t>
      </w:r>
      <w:r w:rsidR="007220F3">
        <w:rPr>
          <w:rFonts w:ascii="Times New Roman" w:hAnsi="Times New Roman" w:cs="Times New Roman"/>
          <w:sz w:val="24"/>
          <w:szCs w:val="24"/>
        </w:rPr>
        <w:t>.</w:t>
      </w:r>
      <w:r w:rsidR="00930C63">
        <w:rPr>
          <w:rFonts w:ascii="Times New Roman" w:hAnsi="Times New Roman" w:cs="Times New Roman"/>
          <w:sz w:val="24"/>
          <w:szCs w:val="24"/>
        </w:rPr>
        <w:t xml:space="preserve"> </w:t>
      </w:r>
    </w:p>
    <w:p w14:paraId="7B15A06A" w14:textId="6DD55C61" w:rsidR="0080201F" w:rsidRDefault="00AC686C" w:rsidP="004803E0">
      <w:pPr>
        <w:jc w:val="both"/>
        <w:rPr>
          <w:rFonts w:ascii="Times New Roman" w:eastAsia="Times New Roman" w:hAnsi="Times New Roman" w:cs="Times New Roman"/>
          <w:color w:val="000000"/>
          <w:sz w:val="24"/>
          <w:szCs w:val="24"/>
          <w:shd w:val="clear" w:color="auto" w:fill="FFFFFF"/>
          <w:lang w:eastAsia="zh-CN"/>
        </w:rPr>
      </w:pPr>
      <w:r w:rsidRPr="00984477">
        <w:rPr>
          <w:rFonts w:ascii="Times New Roman" w:hAnsi="Times New Roman" w:cs="Times New Roman"/>
          <w:sz w:val="24"/>
          <w:szCs w:val="24"/>
        </w:rPr>
        <w:t>Under these notions, finding</w:t>
      </w:r>
      <w:r w:rsidR="00736410">
        <w:rPr>
          <w:rFonts w:ascii="Times New Roman" w:hAnsi="Times New Roman" w:cs="Times New Roman"/>
          <w:sz w:val="24"/>
          <w:szCs w:val="24"/>
        </w:rPr>
        <w:t>s</w:t>
      </w:r>
      <w:r w:rsidR="00625670">
        <w:rPr>
          <w:rFonts w:ascii="Times New Roman" w:hAnsi="Times New Roman" w:cs="Times New Roman"/>
          <w:sz w:val="24"/>
          <w:szCs w:val="24"/>
        </w:rPr>
        <w:t xml:space="preserve"> from the present study</w:t>
      </w:r>
      <w:r w:rsidR="00736410">
        <w:rPr>
          <w:rFonts w:ascii="Times New Roman" w:hAnsi="Times New Roman" w:cs="Times New Roman"/>
          <w:sz w:val="24"/>
          <w:szCs w:val="24"/>
        </w:rPr>
        <w:t>,</w:t>
      </w:r>
      <w:r>
        <w:rPr>
          <w:rFonts w:ascii="Times New Roman" w:hAnsi="Times New Roman" w:cs="Times New Roman"/>
          <w:sz w:val="24"/>
          <w:szCs w:val="24"/>
        </w:rPr>
        <w:t xml:space="preserve"> along with previous studies</w:t>
      </w:r>
      <w:r w:rsidR="001B2882">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PEVuZE5vdGU+PENpdGU+PEF1dGhvcj5Wb29yaGllczwvQXV0aG9yPjxZZWFyPjIwMTk8L1llYXI+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</w:fldData>
        </w:fldChar>
      </w:r>
      <w:r w:rsidR="00AD2343">
        <w:rPr>
          <w:rFonts w:ascii="Times New Roman" w:hAnsi="Times New Roman" w:cs="Times New Roman"/>
          <w:sz w:val="24"/>
          <w:szCs w:val="24"/>
        </w:rPr>
        <w:instrText xml:space="preserve"> ADDIN EN.CITE </w:instrText>
      </w:r>
      <w:r w:rsidR="00AD2343">
        <w:rPr>
          <w:rFonts w:ascii="Times New Roman" w:hAnsi="Times New Roman" w:cs="Times New Roman"/>
          <w:sz w:val="24"/>
          <w:szCs w:val="24"/>
        </w:rPr>
        <w:fldChar w:fldCharType="begin">
          <w:fldData xml:space="preserve">PEVuZE5vdGU+PENpdGU+PEF1dGhvcj5Wb29yaGllczwvQXV0aG9yPjxZZWFyPjIwMTk8L1llYXI+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</w:fldData>
        </w:fldChar>
      </w:r>
      <w:r w:rsidR="00AD2343">
        <w:rPr>
          <w:rFonts w:ascii="Times New Roman" w:hAnsi="Times New Roman" w:cs="Times New Roman"/>
          <w:sz w:val="24"/>
          <w:szCs w:val="24"/>
        </w:rPr>
        <w:instrText xml:space="preserve"> ADDIN EN.CITE.DATA </w:instrText>
      </w:r>
      <w:r w:rsidR="00AD2343">
        <w:rPr>
          <w:rFonts w:ascii="Times New Roman" w:hAnsi="Times New Roman" w:cs="Times New Roman"/>
          <w:sz w:val="24"/>
          <w:szCs w:val="24"/>
        </w:rPr>
      </w:r>
      <w:r w:rsidR="00AD2343">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AD2343">
        <w:rPr>
          <w:rFonts w:ascii="Times New Roman" w:hAnsi="Times New Roman" w:cs="Times New Roman"/>
          <w:noProof/>
          <w:sz w:val="24"/>
          <w:szCs w:val="24"/>
        </w:rPr>
        <w:t xml:space="preserve">; </w:t>
      </w:r>
      <w:hyperlink w:anchor="_ENREF_49" w:tooltip="Jiang, 2019 #543" w:history="1">
        <w:r w:rsidR="00352BCC">
          <w:rPr>
            <w:rFonts w:ascii="Times New Roman" w:hAnsi="Times New Roman" w:cs="Times New Roman"/>
            <w:noProof/>
            <w:sz w:val="24"/>
            <w:szCs w:val="24"/>
          </w:rPr>
          <w:t>Jiang et al., 2019</w:t>
        </w:r>
      </w:hyperlink>
      <w:r w:rsidR="00AD2343">
        <w:rPr>
          <w:rFonts w:ascii="Times New Roman" w:hAnsi="Times New Roman" w:cs="Times New Roman"/>
          <w:noProof/>
          <w:sz w:val="24"/>
          <w:szCs w:val="24"/>
        </w:rPr>
        <w:t xml:space="preserve">; </w:t>
      </w:r>
      <w:hyperlink w:anchor="_ENREF_108" w:tooltip="Voorhies, 2019 #547" w:history="1">
        <w:r w:rsidR="00352BCC">
          <w:rPr>
            <w:rFonts w:ascii="Times New Roman" w:hAnsi="Times New Roman" w:cs="Times New Roman"/>
            <w:noProof/>
            <w:sz w:val="24"/>
            <w:szCs w:val="24"/>
          </w:rPr>
          <w:t>Voorhies et al., 2019</w:t>
        </w:r>
      </w:hyperlink>
      <w:r w:rsidR="00AD2343">
        <w:rPr>
          <w:rFonts w:ascii="Times New Roman" w:hAnsi="Times New Roman" w:cs="Times New Roman"/>
          <w:noProof/>
          <w:sz w:val="24"/>
          <w:szCs w:val="24"/>
        </w:rPr>
        <w:t>)</w:t>
      </w:r>
      <w:r>
        <w:rPr>
          <w:rFonts w:ascii="Times New Roman" w:hAnsi="Times New Roman" w:cs="Times New Roman"/>
          <w:sz w:val="24"/>
          <w:szCs w:val="24"/>
        </w:rPr>
        <w:fldChar w:fldCharType="end"/>
      </w:r>
      <w:r w:rsidR="00736410">
        <w:rPr>
          <w:rFonts w:ascii="Times New Roman" w:hAnsi="Times New Roman" w:cs="Times New Roman"/>
          <w:sz w:val="24"/>
          <w:szCs w:val="24"/>
        </w:rPr>
        <w:t xml:space="preserve">, </w:t>
      </w:r>
      <w:r w:rsidRPr="00984477">
        <w:rPr>
          <w:rFonts w:ascii="Times New Roman" w:hAnsi="Times New Roman" w:cs="Times New Roman"/>
          <w:sz w:val="24"/>
          <w:szCs w:val="24"/>
        </w:rPr>
        <w:t>of increased microbial diversity in</w:t>
      </w:r>
      <w:r w:rsidR="00625670">
        <w:rPr>
          <w:rFonts w:ascii="Times New Roman" w:hAnsi="Times New Roman" w:cs="Times New Roman"/>
          <w:sz w:val="24"/>
          <w:szCs w:val="24"/>
        </w:rPr>
        <w:t xml:space="preserve"> the</w:t>
      </w:r>
      <w:r w:rsidRPr="00984477">
        <w:rPr>
          <w:rFonts w:ascii="Times New Roman" w:hAnsi="Times New Roman" w:cs="Times New Roman"/>
          <w:sz w:val="24"/>
          <w:szCs w:val="24"/>
        </w:rPr>
        <w:t xml:space="preserve"> ISS group is</w:t>
      </w:r>
      <w:r>
        <w:rPr>
          <w:rFonts w:ascii="Times New Roman" w:hAnsi="Times New Roman" w:cs="Times New Roman"/>
          <w:sz w:val="24"/>
          <w:szCs w:val="24"/>
        </w:rPr>
        <w:t xml:space="preserve"> partially</w:t>
      </w:r>
      <w:r w:rsidRPr="00984477">
        <w:rPr>
          <w:rFonts w:ascii="Times New Roman" w:hAnsi="Times New Roman" w:cs="Times New Roman"/>
          <w:sz w:val="24"/>
          <w:szCs w:val="24"/>
        </w:rPr>
        <w:t xml:space="preserve"> surpri</w:t>
      </w:r>
      <w:r>
        <w:rPr>
          <w:rFonts w:ascii="Times New Roman" w:hAnsi="Times New Roman" w:cs="Times New Roman"/>
          <w:sz w:val="24"/>
          <w:szCs w:val="24"/>
        </w:rPr>
        <w:t>sing</w:t>
      </w:r>
      <w:r w:rsidRPr="00984477">
        <w:rPr>
          <w:rFonts w:ascii="Times New Roman" w:hAnsi="Times New Roman" w:cs="Times New Roman"/>
          <w:sz w:val="24"/>
          <w:szCs w:val="24"/>
        </w:rPr>
        <w:t xml:space="preserve"> considering that microgravity</w:t>
      </w:r>
      <w:r>
        <w:rPr>
          <w:rFonts w:ascii="Times New Roman" w:hAnsi="Times New Roman" w:cs="Times New Roman"/>
          <w:sz w:val="24"/>
          <w:szCs w:val="24"/>
        </w:rPr>
        <w:t xml:space="preserve">, along with other </w:t>
      </w:r>
      <w:r w:rsidR="00E35B4D">
        <w:rPr>
          <w:rFonts w:ascii="Times New Roman" w:hAnsi="Times New Roman" w:cs="Times New Roman"/>
          <w:sz w:val="24"/>
          <w:szCs w:val="24"/>
        </w:rPr>
        <w:t>stress</w:t>
      </w:r>
      <w:r w:rsidR="007D264C">
        <w:rPr>
          <w:rFonts w:ascii="Times New Roman" w:hAnsi="Times New Roman" w:cs="Times New Roman"/>
          <w:sz w:val="24"/>
          <w:szCs w:val="24"/>
        </w:rPr>
        <w:t>-</w:t>
      </w:r>
      <w:r w:rsidR="00E35B4D">
        <w:rPr>
          <w:rFonts w:ascii="Times New Roman" w:hAnsi="Times New Roman" w:cs="Times New Roman"/>
          <w:sz w:val="24"/>
          <w:szCs w:val="24"/>
        </w:rPr>
        <w:t xml:space="preserve">based </w:t>
      </w:r>
      <w:r>
        <w:rPr>
          <w:rFonts w:ascii="Times New Roman" w:hAnsi="Times New Roman" w:cs="Times New Roman"/>
          <w:sz w:val="24"/>
          <w:szCs w:val="24"/>
        </w:rPr>
        <w:t>flight factors</w:t>
      </w:r>
      <w:r w:rsidR="00B947B8">
        <w:rPr>
          <w:rFonts w:ascii="Times New Roman" w:hAnsi="Times New Roman" w:cs="Times New Roman"/>
          <w:sz w:val="24"/>
          <w:szCs w:val="24"/>
        </w:rPr>
        <w:t xml:space="preserve"> such as radiation</w:t>
      </w:r>
      <w:r w:rsidR="00362AA9">
        <w:rPr>
          <w:rFonts w:ascii="Times New Roman" w:hAnsi="Times New Roman" w:cs="Times New Roman"/>
          <w:sz w:val="24"/>
          <w:szCs w:val="24"/>
        </w:rPr>
        <w:t xml:space="preserve">, </w:t>
      </w:r>
      <w:r w:rsidR="007D264C">
        <w:rPr>
          <w:rFonts w:ascii="Times New Roman" w:hAnsi="Times New Roman" w:cs="Times New Roman"/>
          <w:sz w:val="24"/>
          <w:szCs w:val="24"/>
        </w:rPr>
        <w:t xml:space="preserve">could </w:t>
      </w:r>
      <w:r w:rsidR="000B3AED">
        <w:rPr>
          <w:rFonts w:ascii="Times New Roman" w:hAnsi="Times New Roman" w:cs="Times New Roman"/>
          <w:sz w:val="24"/>
          <w:szCs w:val="24"/>
        </w:rPr>
        <w:t>promote a dysbiosis with the microbiome</w:t>
      </w:r>
      <w:r w:rsidR="00DA10B6">
        <w:rPr>
          <w:rFonts w:ascii="Times New Roman" w:hAnsi="Times New Roman" w:cs="Times New Roman"/>
          <w:sz w:val="24"/>
          <w:szCs w:val="24"/>
        </w:rPr>
        <w:t>.</w:t>
      </w:r>
      <w:r w:rsidRPr="00984477">
        <w:rPr>
          <w:rFonts w:ascii="Times New Roman" w:hAnsi="Times New Roman" w:cs="Times New Roman"/>
          <w:sz w:val="24"/>
          <w:szCs w:val="24"/>
        </w:rPr>
        <w:t xml:space="preserve"> </w:t>
      </w:r>
      <w:r w:rsidR="0001691E">
        <w:rPr>
          <w:rFonts w:ascii="Times New Roman" w:hAnsi="Times New Roman" w:cs="Times New Roman"/>
          <w:sz w:val="24"/>
          <w:szCs w:val="24"/>
        </w:rPr>
        <w:t>Terrestrially</w:t>
      </w:r>
      <w:r w:rsidR="00427730">
        <w:rPr>
          <w:rFonts w:ascii="Times New Roman" w:hAnsi="Times New Roman" w:cs="Times New Roman"/>
          <w:sz w:val="24"/>
          <w:szCs w:val="24"/>
        </w:rPr>
        <w:t xml:space="preserve"> speaking</w:t>
      </w:r>
      <w:r w:rsidR="0001691E">
        <w:rPr>
          <w:rFonts w:ascii="Times New Roman" w:hAnsi="Times New Roman" w:cs="Times New Roman"/>
          <w:sz w:val="24"/>
          <w:szCs w:val="24"/>
        </w:rPr>
        <w:t xml:space="preserve">, </w:t>
      </w:r>
      <w:r w:rsidR="00872C47">
        <w:rPr>
          <w:rFonts w:ascii="Times New Roman" w:hAnsi="Times New Roman" w:cs="Times New Roman"/>
          <w:sz w:val="24"/>
          <w:szCs w:val="24"/>
        </w:rPr>
        <w:t>the</w:t>
      </w:r>
      <w:r w:rsidR="00046B54">
        <w:rPr>
          <w:rFonts w:ascii="Times New Roman" w:hAnsi="Times New Roman" w:cs="Times New Roman"/>
          <w:sz w:val="24"/>
          <w:szCs w:val="24"/>
        </w:rPr>
        <w:t xml:space="preserve"> </w:t>
      </w:r>
      <w:r w:rsidR="00796598">
        <w:rPr>
          <w:rFonts w:ascii="Times New Roman" w:hAnsi="Times New Roman" w:cs="Times New Roman"/>
          <w:sz w:val="24"/>
          <w:szCs w:val="24"/>
        </w:rPr>
        <w:t>well</w:t>
      </w:r>
      <w:r w:rsidR="00872C47">
        <w:rPr>
          <w:rFonts w:ascii="Times New Roman" w:hAnsi="Times New Roman" w:cs="Times New Roman"/>
          <w:sz w:val="24"/>
          <w:szCs w:val="24"/>
        </w:rPr>
        <w:t>-</w:t>
      </w:r>
      <w:r w:rsidR="00796598">
        <w:rPr>
          <w:rFonts w:ascii="Times New Roman" w:hAnsi="Times New Roman" w:cs="Times New Roman"/>
          <w:sz w:val="24"/>
          <w:szCs w:val="24"/>
        </w:rPr>
        <w:t>accepted</w:t>
      </w:r>
      <w:r w:rsidR="00640262" w:rsidRPr="00B10759">
        <w:rPr>
          <w:rFonts w:ascii="Times New Roman" w:hAnsi="Times New Roman" w:cs="Times New Roman"/>
          <w:sz w:val="24"/>
          <w:szCs w:val="24"/>
        </w:rPr>
        <w:t xml:space="preserve"> concept in </w:t>
      </w:r>
      <w:r w:rsidR="009E58E2">
        <w:rPr>
          <w:rFonts w:ascii="Times New Roman" w:hAnsi="Times New Roman" w:cs="Times New Roman"/>
          <w:sz w:val="24"/>
          <w:szCs w:val="24"/>
        </w:rPr>
        <w:t>ecological</w:t>
      </w:r>
      <w:r w:rsidR="00851B07">
        <w:rPr>
          <w:rFonts w:ascii="Times New Roman" w:hAnsi="Times New Roman" w:cs="Times New Roman"/>
          <w:sz w:val="24"/>
          <w:szCs w:val="24"/>
        </w:rPr>
        <w:t xml:space="preserve"> gut</w:t>
      </w:r>
      <w:r w:rsidR="009E58E2">
        <w:rPr>
          <w:rFonts w:ascii="Times New Roman" w:hAnsi="Times New Roman" w:cs="Times New Roman"/>
          <w:sz w:val="24"/>
          <w:szCs w:val="24"/>
        </w:rPr>
        <w:t xml:space="preserve"> microbiome dynamics</w:t>
      </w:r>
      <w:r w:rsidR="00FD2698">
        <w:rPr>
          <w:rFonts w:ascii="Times New Roman" w:hAnsi="Times New Roman" w:cs="Times New Roman"/>
          <w:sz w:val="24"/>
          <w:szCs w:val="24"/>
        </w:rPr>
        <w:t>, which</w:t>
      </w:r>
      <w:r w:rsidR="00640262" w:rsidRPr="00B10759">
        <w:rPr>
          <w:rFonts w:ascii="Times New Roman" w:hAnsi="Times New Roman" w:cs="Times New Roman"/>
          <w:sz w:val="24"/>
          <w:szCs w:val="24"/>
        </w:rPr>
        <w:t xml:space="preserve"> is the positive correlation between biodiversity and ecosystem stabilit</w:t>
      </w:r>
      <w:r w:rsidR="00FD2698">
        <w:rPr>
          <w:rFonts w:ascii="Times New Roman" w:hAnsi="Times New Roman" w:cs="Times New Roman"/>
          <w:sz w:val="24"/>
          <w:szCs w:val="24"/>
        </w:rPr>
        <w:t>y</w:t>
      </w:r>
      <w:r w:rsidR="00046B54">
        <w:rPr>
          <w:rFonts w:ascii="Times New Roman" w:hAnsi="Times New Roman" w:cs="Times New Roman"/>
          <w:sz w:val="24"/>
          <w:szCs w:val="24"/>
        </w:rPr>
        <w:t>,</w:t>
      </w:r>
      <w:r w:rsidR="00427730">
        <w:rPr>
          <w:rFonts w:ascii="Times New Roman" w:hAnsi="Times New Roman" w:cs="Times New Roman"/>
          <w:sz w:val="24"/>
          <w:szCs w:val="24"/>
        </w:rPr>
        <w:t xml:space="preserve"> </w:t>
      </w:r>
      <w:r w:rsidR="00046B54">
        <w:rPr>
          <w:rFonts w:ascii="Times New Roman" w:hAnsi="Times New Roman" w:cs="Times New Roman"/>
          <w:sz w:val="24"/>
          <w:szCs w:val="24"/>
        </w:rPr>
        <w:t>a</w:t>
      </w:r>
      <w:r w:rsidR="00AA3442">
        <w:rPr>
          <w:rFonts w:ascii="Times New Roman" w:hAnsi="Times New Roman" w:cs="Times New Roman"/>
          <w:sz w:val="24"/>
          <w:szCs w:val="24"/>
        </w:rPr>
        <w:t>ssociat</w:t>
      </w:r>
      <w:r w:rsidR="00872C47">
        <w:rPr>
          <w:rFonts w:ascii="Times New Roman" w:hAnsi="Times New Roman" w:cs="Times New Roman"/>
          <w:sz w:val="24"/>
          <w:szCs w:val="24"/>
        </w:rPr>
        <w:t>es</w:t>
      </w:r>
      <w:r w:rsidR="00AA3442">
        <w:rPr>
          <w:rFonts w:ascii="Times New Roman" w:hAnsi="Times New Roman" w:cs="Times New Roman"/>
          <w:sz w:val="24"/>
          <w:szCs w:val="24"/>
        </w:rPr>
        <w:t xml:space="preserve"> d</w:t>
      </w:r>
      <w:r w:rsidR="00640262" w:rsidRPr="00984477">
        <w:rPr>
          <w:rFonts w:ascii="Times New Roman" w:hAnsi="Times New Roman" w:cs="Times New Roman"/>
          <w:sz w:val="24"/>
          <w:szCs w:val="24"/>
        </w:rPr>
        <w:t>ecrease</w:t>
      </w:r>
      <w:r w:rsidR="00AA3442">
        <w:rPr>
          <w:rFonts w:ascii="Times New Roman" w:hAnsi="Times New Roman" w:cs="Times New Roman"/>
          <w:sz w:val="24"/>
          <w:szCs w:val="24"/>
        </w:rPr>
        <w:t>s</w:t>
      </w:r>
      <w:r w:rsidR="00640262" w:rsidRPr="00984477">
        <w:rPr>
          <w:rFonts w:ascii="Times New Roman" w:hAnsi="Times New Roman" w:cs="Times New Roman"/>
          <w:sz w:val="24"/>
          <w:szCs w:val="24"/>
        </w:rPr>
        <w:t xml:space="preserve"> in</w:t>
      </w:r>
      <w:r w:rsidR="00F908A9">
        <w:rPr>
          <w:rFonts w:ascii="Times New Roman" w:hAnsi="Times New Roman" w:cs="Times New Roman"/>
          <w:sz w:val="24"/>
          <w:szCs w:val="24"/>
        </w:rPr>
        <w:t xml:space="preserve"> gut</w:t>
      </w:r>
      <w:r w:rsidR="00640262" w:rsidRPr="00984477">
        <w:rPr>
          <w:rFonts w:ascii="Times New Roman" w:hAnsi="Times New Roman" w:cs="Times New Roman"/>
          <w:sz w:val="24"/>
          <w:szCs w:val="24"/>
        </w:rPr>
        <w:t xml:space="preserve"> microbial diversity </w:t>
      </w:r>
      <w:r w:rsidR="00872C47">
        <w:rPr>
          <w:rFonts w:ascii="Times New Roman" w:hAnsi="Times New Roman" w:cs="Times New Roman"/>
          <w:sz w:val="24"/>
          <w:szCs w:val="24"/>
        </w:rPr>
        <w:t>as</w:t>
      </w:r>
      <w:r w:rsidR="00640262" w:rsidRPr="00984477">
        <w:rPr>
          <w:rFonts w:ascii="Times New Roman" w:hAnsi="Times New Roman" w:cs="Times New Roman"/>
          <w:sz w:val="24"/>
          <w:szCs w:val="24"/>
        </w:rPr>
        <w:t xml:space="preserve"> one of the hallmarks of</w:t>
      </w:r>
      <w:r w:rsidR="00EF0BF7">
        <w:rPr>
          <w:rFonts w:ascii="Times New Roman" w:hAnsi="Times New Roman" w:cs="Times New Roman"/>
          <w:sz w:val="24"/>
          <w:szCs w:val="24"/>
        </w:rPr>
        <w:t xml:space="preserve"> </w:t>
      </w:r>
      <w:r w:rsidR="009A75B6">
        <w:rPr>
          <w:rFonts w:ascii="Times New Roman" w:hAnsi="Times New Roman" w:cs="Times New Roman"/>
          <w:sz w:val="24"/>
          <w:szCs w:val="24"/>
        </w:rPr>
        <w:t>GI</w:t>
      </w:r>
      <w:r w:rsidR="00BB308F">
        <w:rPr>
          <w:rFonts w:ascii="Times New Roman" w:hAnsi="Times New Roman" w:cs="Times New Roman"/>
          <w:sz w:val="24"/>
          <w:szCs w:val="24"/>
        </w:rPr>
        <w:t xml:space="preserve"> </w:t>
      </w:r>
      <w:r w:rsidR="00640262" w:rsidRPr="00984477">
        <w:rPr>
          <w:rFonts w:ascii="Times New Roman" w:hAnsi="Times New Roman" w:cs="Times New Roman"/>
          <w:sz w:val="24"/>
          <w:szCs w:val="24"/>
        </w:rPr>
        <w:t>diseased stat</w:t>
      </w:r>
      <w:r w:rsidR="00A278E6">
        <w:rPr>
          <w:rFonts w:ascii="Times New Roman" w:hAnsi="Times New Roman" w:cs="Times New Roman"/>
          <w:sz w:val="24"/>
          <w:szCs w:val="24"/>
        </w:rPr>
        <w:t>e</w:t>
      </w:r>
      <w:r w:rsidR="00EF0BF7">
        <w:rPr>
          <w:rFonts w:ascii="Times New Roman" w:hAnsi="Times New Roman" w:cs="Times New Roman"/>
          <w:sz w:val="24"/>
          <w:szCs w:val="24"/>
        </w:rPr>
        <w:t>s</w:t>
      </w:r>
      <w:r w:rsidR="00BB308F">
        <w:rPr>
          <w:rFonts w:ascii="Times New Roman" w:hAnsi="Times New Roman" w:cs="Times New Roman"/>
          <w:sz w:val="24"/>
          <w:szCs w:val="24"/>
        </w:rPr>
        <w:t>, such as</w:t>
      </w:r>
      <w:r w:rsidR="00A278E6">
        <w:rPr>
          <w:rFonts w:ascii="Times New Roman" w:hAnsi="Times New Roman" w:cs="Times New Roman"/>
          <w:sz w:val="24"/>
          <w:szCs w:val="24"/>
        </w:rPr>
        <w:t xml:space="preserve"> Inflammatory </w:t>
      </w:r>
      <w:r w:rsidR="00EF0BF7">
        <w:rPr>
          <w:rFonts w:ascii="Times New Roman" w:hAnsi="Times New Roman" w:cs="Times New Roman"/>
          <w:sz w:val="24"/>
          <w:szCs w:val="24"/>
        </w:rPr>
        <w:t>B</w:t>
      </w:r>
      <w:r w:rsidR="00A278E6">
        <w:rPr>
          <w:rFonts w:ascii="Times New Roman" w:hAnsi="Times New Roman" w:cs="Times New Roman"/>
          <w:sz w:val="24"/>
          <w:szCs w:val="24"/>
        </w:rPr>
        <w:t xml:space="preserve">owel </w:t>
      </w:r>
      <w:r w:rsidR="00EF0BF7">
        <w:rPr>
          <w:rFonts w:ascii="Times New Roman" w:hAnsi="Times New Roman" w:cs="Times New Roman"/>
          <w:sz w:val="24"/>
          <w:szCs w:val="24"/>
        </w:rPr>
        <w:t>d</w:t>
      </w:r>
      <w:r w:rsidR="00A278E6">
        <w:rPr>
          <w:rFonts w:ascii="Times New Roman" w:hAnsi="Times New Roman" w:cs="Times New Roman"/>
          <w:sz w:val="24"/>
          <w:szCs w:val="24"/>
        </w:rPr>
        <w:t>isease</w:t>
      </w:r>
      <w:r w:rsidR="00A23C73">
        <w:rPr>
          <w:rFonts w:ascii="Times New Roman" w:hAnsi="Times New Roman" w:cs="Times New Roman"/>
          <w:sz w:val="24"/>
          <w:szCs w:val="24"/>
        </w:rPr>
        <w:t xml:space="preserve"> </w:t>
      </w:r>
      <w:r w:rsidR="00A278E6">
        <w:rPr>
          <w:rFonts w:ascii="Times New Roman" w:hAnsi="Times New Roman" w:cs="Times New Roman"/>
          <w:sz w:val="24"/>
          <w:szCs w:val="24"/>
        </w:rPr>
        <w:t>or C</w:t>
      </w:r>
      <w:r w:rsidR="00ED52F4">
        <w:rPr>
          <w:rFonts w:ascii="Times New Roman" w:hAnsi="Times New Roman" w:cs="Times New Roman"/>
          <w:sz w:val="24"/>
          <w:szCs w:val="24"/>
        </w:rPr>
        <w:t xml:space="preserve">rohn’s </w:t>
      </w:r>
      <w:r w:rsidR="001B2882">
        <w:rPr>
          <w:rFonts w:ascii="Times New Roman" w:hAnsi="Times New Roman" w:cs="Times New Roman"/>
          <w:sz w:val="24"/>
          <w:szCs w:val="24"/>
        </w:rPr>
        <w:t xml:space="preserve">disease </w:t>
      </w:r>
      <w:r w:rsidR="00ED150D">
        <w:rPr>
          <w:rFonts w:ascii="Times New Roman" w:hAnsi="Times New Roman" w:cs="Times New Roman"/>
          <w:sz w:val="24"/>
          <w:szCs w:val="24"/>
        </w:rPr>
        <w:fldChar w:fldCharType="begin">
          <w:fldData xml:space="preserve">PEVuZE5vdGU+PENpdGU+PEF1dGhvcj5Nb3NjYTwvQXV0aG9yPjxZZWFyPjIwMTY8L1llYXI+PFJl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</w:fldData>
        </w:fldChar>
      </w:r>
      <w:r w:rsidR="00263A0E">
        <w:rPr>
          <w:rFonts w:ascii="Times New Roman" w:hAnsi="Times New Roman" w:cs="Times New Roman"/>
          <w:sz w:val="24"/>
          <w:szCs w:val="24"/>
        </w:rPr>
        <w:instrText xml:space="preserve"> ADDIN EN.CITE </w:instrText>
      </w:r>
      <w:r w:rsidR="00263A0E">
        <w:rPr>
          <w:rFonts w:ascii="Times New Roman" w:hAnsi="Times New Roman" w:cs="Times New Roman"/>
          <w:sz w:val="24"/>
          <w:szCs w:val="24"/>
        </w:rPr>
        <w:fldChar w:fldCharType="begin">
          <w:fldData xml:space="preserve">PEVuZE5vdGU+PENpdGU+PEF1dGhvcj5Nb3NjYTwvQXV0aG9yPjxZZWFyPjIwMTY8L1llYXI+PFJl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</w:fldData>
        </w:fldChar>
      </w:r>
      <w:r w:rsidR="00263A0E">
        <w:rPr>
          <w:rFonts w:ascii="Times New Roman" w:hAnsi="Times New Roman" w:cs="Times New Roman"/>
          <w:sz w:val="24"/>
          <w:szCs w:val="24"/>
        </w:rPr>
        <w:instrText xml:space="preserve"> ADDIN EN.CITE.DATA </w:instrText>
      </w:r>
      <w:r w:rsidR="00263A0E">
        <w:rPr>
          <w:rFonts w:ascii="Times New Roman" w:hAnsi="Times New Roman" w:cs="Times New Roman"/>
          <w:sz w:val="24"/>
          <w:szCs w:val="24"/>
        </w:rPr>
      </w:r>
      <w:r w:rsidR="00263A0E">
        <w:rPr>
          <w:rFonts w:ascii="Times New Roman" w:hAnsi="Times New Roman" w:cs="Times New Roman"/>
          <w:sz w:val="24"/>
          <w:szCs w:val="24"/>
        </w:rPr>
        <w:fldChar w:fldCharType="end"/>
      </w:r>
      <w:r w:rsidR="00ED150D">
        <w:rPr>
          <w:rFonts w:ascii="Times New Roman" w:hAnsi="Times New Roman" w:cs="Times New Roman"/>
          <w:sz w:val="24"/>
          <w:szCs w:val="24"/>
        </w:rPr>
      </w:r>
      <w:r w:rsidR="00ED150D">
        <w:rPr>
          <w:rFonts w:ascii="Times New Roman" w:hAnsi="Times New Roman" w:cs="Times New Roman"/>
          <w:sz w:val="24"/>
          <w:szCs w:val="24"/>
        </w:rPr>
        <w:fldChar w:fldCharType="separate"/>
      </w:r>
      <w:r w:rsidR="00263A0E">
        <w:rPr>
          <w:rFonts w:ascii="Times New Roman" w:hAnsi="Times New Roman" w:cs="Times New Roman"/>
          <w:noProof/>
          <w:sz w:val="24"/>
          <w:szCs w:val="24"/>
        </w:rPr>
        <w:t>(</w:t>
      </w:r>
      <w:hyperlink w:anchor="_ENREF_33" w:tooltip="Frank, 2007 #661" w:history="1">
        <w:r w:rsidR="00352BCC">
          <w:rPr>
            <w:rFonts w:ascii="Times New Roman" w:hAnsi="Times New Roman" w:cs="Times New Roman"/>
            <w:noProof/>
            <w:sz w:val="24"/>
            <w:szCs w:val="24"/>
          </w:rPr>
          <w:t>Frank et al., 2007</w:t>
        </w:r>
      </w:hyperlink>
      <w:r w:rsidR="00263A0E">
        <w:rPr>
          <w:rFonts w:ascii="Times New Roman" w:hAnsi="Times New Roman" w:cs="Times New Roman"/>
          <w:noProof/>
          <w:sz w:val="24"/>
          <w:szCs w:val="24"/>
        </w:rPr>
        <w:t xml:space="preserve">; </w:t>
      </w:r>
      <w:hyperlink w:anchor="_ENREF_109" w:tooltip="Willing, 2009 #662" w:history="1">
        <w:r w:rsidR="00352BCC">
          <w:rPr>
            <w:rFonts w:ascii="Times New Roman" w:hAnsi="Times New Roman" w:cs="Times New Roman"/>
            <w:noProof/>
            <w:sz w:val="24"/>
            <w:szCs w:val="24"/>
          </w:rPr>
          <w:t>Willing et al., 2009</w:t>
        </w:r>
      </w:hyperlink>
      <w:r w:rsidR="00263A0E">
        <w:rPr>
          <w:rFonts w:ascii="Times New Roman" w:hAnsi="Times New Roman" w:cs="Times New Roman"/>
          <w:noProof/>
          <w:sz w:val="24"/>
          <w:szCs w:val="24"/>
        </w:rPr>
        <w:t xml:space="preserve">; </w:t>
      </w:r>
      <w:hyperlink w:anchor="_ENREF_76" w:tooltip="Mosca, 2016 #568" w:history="1">
        <w:r w:rsidR="00352BCC">
          <w:rPr>
            <w:rFonts w:ascii="Times New Roman" w:hAnsi="Times New Roman" w:cs="Times New Roman"/>
            <w:noProof/>
            <w:sz w:val="24"/>
            <w:szCs w:val="24"/>
          </w:rPr>
          <w:t>Mosca et al., 2016</w:t>
        </w:r>
      </w:hyperlink>
      <w:r w:rsidR="00263A0E">
        <w:rPr>
          <w:rFonts w:ascii="Times New Roman" w:hAnsi="Times New Roman" w:cs="Times New Roman"/>
          <w:noProof/>
          <w:sz w:val="24"/>
          <w:szCs w:val="24"/>
        </w:rPr>
        <w:t>)</w:t>
      </w:r>
      <w:r w:rsidR="00ED150D">
        <w:rPr>
          <w:rFonts w:ascii="Times New Roman" w:hAnsi="Times New Roman" w:cs="Times New Roman"/>
          <w:sz w:val="24"/>
          <w:szCs w:val="24"/>
        </w:rPr>
        <w:fldChar w:fldCharType="end"/>
      </w:r>
      <w:r w:rsidR="00F67EED">
        <w:rPr>
          <w:rFonts w:ascii="Times New Roman" w:hAnsi="Times New Roman" w:cs="Times New Roman"/>
          <w:sz w:val="24"/>
          <w:szCs w:val="24"/>
        </w:rPr>
        <w:t>.</w:t>
      </w:r>
      <w:r w:rsidR="00046B54">
        <w:rPr>
          <w:rFonts w:ascii="Times New Roman" w:hAnsi="Times New Roman" w:cs="Times New Roman"/>
          <w:sz w:val="24"/>
          <w:szCs w:val="24"/>
        </w:rPr>
        <w:t xml:space="preserve"> </w:t>
      </w:r>
      <w:r w:rsidR="00F908A9">
        <w:rPr>
          <w:rFonts w:ascii="Times New Roman" w:hAnsi="Times New Roman" w:cs="Times New Roman"/>
          <w:sz w:val="24"/>
          <w:szCs w:val="24"/>
        </w:rPr>
        <w:t xml:space="preserve">However, </w:t>
      </w:r>
      <w:r w:rsidR="009E58E2">
        <w:rPr>
          <w:rFonts w:ascii="Times New Roman" w:hAnsi="Times New Roman" w:cs="Times New Roman"/>
          <w:sz w:val="24"/>
          <w:szCs w:val="24"/>
        </w:rPr>
        <w:t xml:space="preserve">the opposite </w:t>
      </w:r>
      <w:r w:rsidR="00851B07">
        <w:rPr>
          <w:rFonts w:ascii="Times New Roman" w:hAnsi="Times New Roman" w:cs="Times New Roman"/>
          <w:sz w:val="24"/>
          <w:szCs w:val="24"/>
        </w:rPr>
        <w:t>association</w:t>
      </w:r>
      <w:r w:rsidR="00B704AF">
        <w:rPr>
          <w:rFonts w:ascii="Times New Roman" w:hAnsi="Times New Roman" w:cs="Times New Roman"/>
          <w:sz w:val="24"/>
          <w:szCs w:val="24"/>
        </w:rPr>
        <w:t xml:space="preserve"> </w:t>
      </w:r>
      <w:r w:rsidR="00C925AD">
        <w:rPr>
          <w:rFonts w:ascii="Times New Roman" w:hAnsi="Times New Roman" w:cs="Times New Roman"/>
          <w:sz w:val="24"/>
          <w:szCs w:val="24"/>
        </w:rPr>
        <w:t xml:space="preserve">is </w:t>
      </w:r>
      <w:r w:rsidR="00B704AF">
        <w:rPr>
          <w:rFonts w:ascii="Times New Roman" w:hAnsi="Times New Roman" w:cs="Times New Roman"/>
          <w:sz w:val="24"/>
          <w:szCs w:val="24"/>
        </w:rPr>
        <w:t xml:space="preserve">found </w:t>
      </w:r>
      <w:r w:rsidR="00851B07">
        <w:rPr>
          <w:rFonts w:ascii="Times New Roman" w:hAnsi="Times New Roman" w:cs="Times New Roman"/>
          <w:sz w:val="24"/>
          <w:szCs w:val="24"/>
        </w:rPr>
        <w:t xml:space="preserve">in </w:t>
      </w:r>
      <w:r w:rsidR="00C925AD">
        <w:rPr>
          <w:rFonts w:ascii="Times New Roman" w:hAnsi="Times New Roman" w:cs="Times New Roman"/>
          <w:sz w:val="24"/>
          <w:szCs w:val="24"/>
        </w:rPr>
        <w:t xml:space="preserve">oral </w:t>
      </w:r>
      <w:r w:rsidR="00B704AF">
        <w:rPr>
          <w:rFonts w:ascii="Times New Roman" w:hAnsi="Times New Roman" w:cs="Times New Roman"/>
          <w:sz w:val="24"/>
          <w:szCs w:val="24"/>
        </w:rPr>
        <w:t>disease states</w:t>
      </w:r>
      <w:r w:rsidR="00C925AD">
        <w:rPr>
          <w:rFonts w:ascii="Times New Roman" w:hAnsi="Times New Roman" w:cs="Times New Roman"/>
          <w:sz w:val="24"/>
          <w:szCs w:val="24"/>
        </w:rPr>
        <w:t xml:space="preserve"> when evaluating the microbiome</w:t>
      </w:r>
      <w:r w:rsidR="001B2882">
        <w:rPr>
          <w:rFonts w:ascii="Times New Roman" w:hAnsi="Times New Roman" w:cs="Times New Roman"/>
          <w:sz w:val="24"/>
          <w:szCs w:val="24"/>
        </w:rPr>
        <w:t xml:space="preserve"> </w:t>
      </w:r>
      <w:r w:rsidR="00C925AD">
        <w:rPr>
          <w:rFonts w:ascii="Times New Roman" w:hAnsi="Times New Roman" w:cs="Times New Roman"/>
          <w:sz w:val="24"/>
          <w:szCs w:val="24"/>
        </w:rPr>
        <w:fldChar w:fldCharType="begin">
          <w:fldData xml:space="preserve">PEVuZE5vdGU+PENpdGU+PEF1dGhvcj5HYW88L0F1dGhvcj48WWVhcj4yMDE4PC9ZZWFyPjxSZWNO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</w:fldData>
        </w:fldChar>
      </w:r>
      <w:r w:rsidR="009C1B9E">
        <w:rPr>
          <w:rFonts w:ascii="Times New Roman" w:hAnsi="Times New Roman" w:cs="Times New Roman"/>
          <w:sz w:val="24"/>
          <w:szCs w:val="24"/>
        </w:rPr>
        <w:instrText xml:space="preserve"> ADDIN EN.CITE </w:instrText>
      </w:r>
      <w:r w:rsidR="009C1B9E">
        <w:rPr>
          <w:rFonts w:ascii="Times New Roman" w:hAnsi="Times New Roman" w:cs="Times New Roman"/>
          <w:sz w:val="24"/>
          <w:szCs w:val="24"/>
        </w:rPr>
        <w:fldChar w:fldCharType="begin">
          <w:fldData xml:space="preserve">PEVuZE5vdGU+PENpdGU+PEF1dGhvcj5HYW88L0F1dGhvcj48WWVhcj4yMDE4PC9ZZWFyPjxSZWNO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</w:fldData>
        </w:fldChar>
      </w:r>
      <w:r w:rsidR="009C1B9E">
        <w:rPr>
          <w:rFonts w:ascii="Times New Roman" w:hAnsi="Times New Roman" w:cs="Times New Roman"/>
          <w:sz w:val="24"/>
          <w:szCs w:val="24"/>
        </w:rPr>
        <w:instrText xml:space="preserve"> ADDIN EN.CITE.DATA </w:instrText>
      </w:r>
      <w:r w:rsidR="009C1B9E">
        <w:rPr>
          <w:rFonts w:ascii="Times New Roman" w:hAnsi="Times New Roman" w:cs="Times New Roman"/>
          <w:sz w:val="24"/>
          <w:szCs w:val="24"/>
        </w:rPr>
      </w:r>
      <w:r w:rsidR="009C1B9E">
        <w:rPr>
          <w:rFonts w:ascii="Times New Roman" w:hAnsi="Times New Roman" w:cs="Times New Roman"/>
          <w:sz w:val="24"/>
          <w:szCs w:val="24"/>
        </w:rPr>
        <w:fldChar w:fldCharType="end"/>
      </w:r>
      <w:r w:rsidR="00C925AD">
        <w:rPr>
          <w:rFonts w:ascii="Times New Roman" w:hAnsi="Times New Roman" w:cs="Times New Roman"/>
          <w:sz w:val="24"/>
          <w:szCs w:val="24"/>
        </w:rPr>
      </w:r>
      <w:r w:rsidR="00C925AD">
        <w:rPr>
          <w:rFonts w:ascii="Times New Roman" w:hAnsi="Times New Roman" w:cs="Times New Roman"/>
          <w:sz w:val="24"/>
          <w:szCs w:val="24"/>
        </w:rPr>
        <w:fldChar w:fldCharType="separate"/>
      </w:r>
      <w:r w:rsidR="009C1B9E">
        <w:rPr>
          <w:rFonts w:ascii="Times New Roman" w:hAnsi="Times New Roman" w:cs="Times New Roman"/>
          <w:noProof/>
          <w:sz w:val="24"/>
          <w:szCs w:val="24"/>
        </w:rPr>
        <w:t>(</w:t>
      </w:r>
      <w:hyperlink w:anchor="_ENREF_113" w:tooltip="Zheng, 2015 #571" w:history="1">
        <w:r w:rsidR="00352BCC">
          <w:rPr>
            <w:rFonts w:ascii="Times New Roman" w:hAnsi="Times New Roman" w:cs="Times New Roman"/>
            <w:noProof/>
            <w:sz w:val="24"/>
            <w:szCs w:val="24"/>
          </w:rPr>
          <w:t>Zheng et al., 2015</w:t>
        </w:r>
      </w:hyperlink>
      <w:r w:rsidR="009C1B9E">
        <w:rPr>
          <w:rFonts w:ascii="Times New Roman" w:hAnsi="Times New Roman" w:cs="Times New Roman"/>
          <w:noProof/>
          <w:sz w:val="24"/>
          <w:szCs w:val="24"/>
        </w:rPr>
        <w:t xml:space="preserve">; </w:t>
      </w:r>
      <w:hyperlink w:anchor="_ENREF_56" w:tooltip="Lee, 2017 #570" w:history="1">
        <w:r w:rsidR="00352BCC">
          <w:rPr>
            <w:rFonts w:ascii="Times New Roman" w:hAnsi="Times New Roman" w:cs="Times New Roman"/>
            <w:noProof/>
            <w:sz w:val="24"/>
            <w:szCs w:val="24"/>
          </w:rPr>
          <w:t>Lee et al., 2017b</w:t>
        </w:r>
      </w:hyperlink>
      <w:r w:rsidR="009C1B9E">
        <w:rPr>
          <w:rFonts w:ascii="Times New Roman" w:hAnsi="Times New Roman" w:cs="Times New Roman"/>
          <w:noProof/>
          <w:sz w:val="24"/>
          <w:szCs w:val="24"/>
        </w:rPr>
        <w:t xml:space="preserve">; </w:t>
      </w:r>
      <w:hyperlink w:anchor="_ENREF_36" w:tooltip="Gao, 2018 #569" w:history="1">
        <w:r w:rsidR="00352BCC">
          <w:rPr>
            <w:rFonts w:ascii="Times New Roman" w:hAnsi="Times New Roman" w:cs="Times New Roman"/>
            <w:noProof/>
            <w:sz w:val="24"/>
            <w:szCs w:val="24"/>
          </w:rPr>
          <w:t>Gao et al., 2018</w:t>
        </w:r>
      </w:hyperlink>
      <w:r w:rsidR="009C1B9E">
        <w:rPr>
          <w:rFonts w:ascii="Times New Roman" w:hAnsi="Times New Roman" w:cs="Times New Roman"/>
          <w:noProof/>
          <w:sz w:val="24"/>
          <w:szCs w:val="24"/>
        </w:rPr>
        <w:t xml:space="preserve">; </w:t>
      </w:r>
      <w:hyperlink w:anchor="_ENREF_101" w:tooltip="Tsai, 2018 #606" w:history="1">
        <w:r w:rsidR="00352BCC">
          <w:rPr>
            <w:rFonts w:ascii="Times New Roman" w:hAnsi="Times New Roman" w:cs="Times New Roman"/>
            <w:noProof/>
            <w:sz w:val="24"/>
            <w:szCs w:val="24"/>
          </w:rPr>
          <w:t>Tsai et al., 2018</w:t>
        </w:r>
      </w:hyperlink>
      <w:r w:rsidR="009C1B9E">
        <w:rPr>
          <w:rFonts w:ascii="Times New Roman" w:hAnsi="Times New Roman" w:cs="Times New Roman"/>
          <w:noProof/>
          <w:sz w:val="24"/>
          <w:szCs w:val="24"/>
        </w:rPr>
        <w:t>)</w:t>
      </w:r>
      <w:r w:rsidR="00C925AD">
        <w:rPr>
          <w:rFonts w:ascii="Times New Roman" w:hAnsi="Times New Roman" w:cs="Times New Roman"/>
          <w:sz w:val="24"/>
          <w:szCs w:val="24"/>
        </w:rPr>
        <w:fldChar w:fldCharType="end"/>
      </w:r>
      <w:r w:rsidR="009A75B6">
        <w:rPr>
          <w:rFonts w:ascii="Times New Roman" w:hAnsi="Times New Roman" w:cs="Times New Roman"/>
          <w:sz w:val="24"/>
          <w:szCs w:val="24"/>
        </w:rPr>
        <w:t xml:space="preserve"> and has empirically been shown to influence GI disease states</w:t>
      </w:r>
      <w:r w:rsidR="003C6DF8">
        <w:rPr>
          <w:rFonts w:ascii="Times New Roman" w:hAnsi="Times New Roman" w:cs="Times New Roman"/>
          <w:sz w:val="24"/>
          <w:szCs w:val="24"/>
        </w:rPr>
        <w:t>, such as colitis</w:t>
      </w:r>
      <w:r w:rsidR="009A75B6">
        <w:rPr>
          <w:rFonts w:ascii="Times New Roman" w:hAnsi="Times New Roman" w:cs="Times New Roman"/>
          <w:sz w:val="24"/>
          <w:szCs w:val="24"/>
        </w:rPr>
        <w:t xml:space="preserve"> </w:t>
      </w:r>
      <w:r w:rsidR="003C6DF8">
        <w:rPr>
          <w:rFonts w:ascii="Times New Roman" w:hAnsi="Times New Roman" w:cs="Times New Roman"/>
          <w:sz w:val="24"/>
          <w:szCs w:val="24"/>
        </w:rPr>
        <w:fldChar w:fldCharType="begin"/>
      </w:r>
      <w:r w:rsidR="003C6DF8">
        <w:rPr>
          <w:rFonts w:ascii="Times New Roman" w:hAnsi="Times New Roman" w:cs="Times New Roman"/>
          <w:sz w:val="24"/>
          <w:szCs w:val="24"/>
        </w:rPr>
        <w:instrText xml:space="preserve"> ADDIN EN.CITE &lt;EndNote&gt;&lt;Cite&gt;&lt;Author&gt;Kitamoto&lt;/Author&gt;&lt;Year&gt;2020&lt;/Year&gt;&lt;RecNum&gt;655&lt;/RecNum&gt;&lt;DisplayText&gt;(Kitamoto et al., 2020)&lt;/DisplayText&gt;&lt;record&gt;&lt;rec-number&gt;655&lt;/rec-number&gt;&lt;foreign-keys&gt;&lt;key app="EN" db-id="adxzrpzxnrpwdveztp7v9tvwsaapwz5ade9w" timestamp="1618948654"&gt;655&lt;/key&gt;&lt;/foreign-keys&gt;&lt;ref-type name="Journal Article"&gt;17&lt;/ref-type&gt;&lt;contributors&gt;&lt;authors&gt;&lt;author&gt;Kitamoto, Sho&lt;/author&gt;&lt;author&gt;Nagao-Kitamoto, Hiroko&lt;/author&gt;&lt;author&gt;Jiao, Yizu&lt;/author&gt;&lt;author&gt;Gillilland Iii, Merritt G.&lt;/author&gt;&lt;author&gt;Hayashi, Atsushi&lt;/author&gt;&lt;author&gt;Imai, Jin&lt;/author&gt;&lt;author&gt;Sugihara, Kohei&lt;/author&gt;&lt;author&gt;Miyoshi, Mao&lt;/author&gt;&lt;author&gt;Brazil, Jennifer C.&lt;/author&gt;&lt;author&gt;Kuffa, Peter&lt;/author&gt;&lt;/authors&gt;&lt;/contributors&gt;&lt;titles&gt;&lt;title&gt;The intermucosal connection between the mouth and gut in commensal pathobiont-driven colitis&lt;/title&gt;&lt;secondary-title&gt;Cell&lt;/secondary-title&gt;&lt;/titles&gt;&lt;periodical&gt;&lt;full-title&gt;Cell&lt;/full-title&gt;&lt;/periodical&gt;&lt;pages&gt;447-462&lt;/pages&gt;&lt;volume&gt;182&lt;/volume&gt;&lt;number&gt;2&lt;/number&gt;&lt;dates&gt;&lt;year&gt;2020&lt;/year&gt;&lt;/dates&gt;&lt;publisher&gt;Elsevier&lt;/publisher&gt;&lt;isbn&gt;0092-8674&lt;/isbn&gt;&lt;urls&gt;&lt;/urls&gt;&lt;/record&gt;&lt;/Cite&gt;&lt;/EndNote&gt;</w:instrText>
      </w:r>
      <w:r w:rsidR="003C6DF8">
        <w:rPr>
          <w:rFonts w:ascii="Times New Roman" w:hAnsi="Times New Roman" w:cs="Times New Roman"/>
          <w:sz w:val="24"/>
          <w:szCs w:val="24"/>
        </w:rPr>
        <w:fldChar w:fldCharType="separate"/>
      </w:r>
      <w:r w:rsidR="003C6DF8">
        <w:rPr>
          <w:rFonts w:ascii="Times New Roman" w:hAnsi="Times New Roman" w:cs="Times New Roman"/>
          <w:noProof/>
          <w:sz w:val="24"/>
          <w:szCs w:val="24"/>
        </w:rPr>
        <w:t>(</w:t>
      </w:r>
      <w:hyperlink w:anchor="_ENREF_51" w:tooltip="Kitamoto, 2020 #655" w:history="1">
        <w:r w:rsidR="00352BCC">
          <w:rPr>
            <w:rFonts w:ascii="Times New Roman" w:hAnsi="Times New Roman" w:cs="Times New Roman"/>
            <w:noProof/>
            <w:sz w:val="24"/>
            <w:szCs w:val="24"/>
          </w:rPr>
          <w:t>Kitamoto et al., 2020</w:t>
        </w:r>
      </w:hyperlink>
      <w:r w:rsidR="003C6DF8">
        <w:rPr>
          <w:rFonts w:ascii="Times New Roman" w:hAnsi="Times New Roman" w:cs="Times New Roman"/>
          <w:noProof/>
          <w:sz w:val="24"/>
          <w:szCs w:val="24"/>
        </w:rPr>
        <w:t>)</w:t>
      </w:r>
      <w:r w:rsidR="003C6DF8">
        <w:rPr>
          <w:rFonts w:ascii="Times New Roman" w:hAnsi="Times New Roman" w:cs="Times New Roman"/>
          <w:sz w:val="24"/>
          <w:szCs w:val="24"/>
        </w:rPr>
        <w:fldChar w:fldCharType="end"/>
      </w:r>
      <w:r w:rsidR="00DC6A1E">
        <w:rPr>
          <w:rFonts w:ascii="Times New Roman" w:hAnsi="Times New Roman" w:cs="Times New Roman"/>
          <w:sz w:val="24"/>
          <w:szCs w:val="24"/>
        </w:rPr>
        <w:t>.</w:t>
      </w:r>
      <w:r w:rsidR="00851B07">
        <w:rPr>
          <w:rFonts w:ascii="Times New Roman" w:hAnsi="Times New Roman" w:cs="Times New Roman"/>
          <w:sz w:val="24"/>
          <w:szCs w:val="24"/>
        </w:rPr>
        <w:t xml:space="preserve"> </w:t>
      </w:r>
      <w:r w:rsidR="006276E2">
        <w:rPr>
          <w:rFonts w:ascii="Times New Roman" w:hAnsi="Times New Roman" w:cs="Times New Roman"/>
          <w:sz w:val="24"/>
          <w:szCs w:val="24"/>
        </w:rPr>
        <w:t>Thus,</w:t>
      </w:r>
      <w:r w:rsidR="000F11DC">
        <w:rPr>
          <w:rFonts w:ascii="Times New Roman" w:hAnsi="Times New Roman" w:cs="Times New Roman"/>
          <w:sz w:val="24"/>
          <w:szCs w:val="24"/>
        </w:rPr>
        <w:t xml:space="preserve"> despite susceptibility to these space-flight stressors</w:t>
      </w:r>
      <w:r w:rsidR="000F11DC" w:rsidRPr="00984477">
        <w:rPr>
          <w:rFonts w:ascii="Times New Roman" w:hAnsi="Times New Roman" w:cs="Times New Roman"/>
          <w:sz w:val="24"/>
          <w:szCs w:val="24"/>
        </w:rPr>
        <w:t xml:space="preserve"> </w:t>
      </w:r>
      <w:r w:rsidR="000F11DC">
        <w:rPr>
          <w:rFonts w:ascii="Times New Roman" w:hAnsi="Times New Roman" w:cs="Times New Roman"/>
          <w:sz w:val="24"/>
          <w:szCs w:val="24"/>
        </w:rPr>
        <w:t>in</w:t>
      </w:r>
      <w:r w:rsidR="000F11DC" w:rsidRPr="00984477">
        <w:rPr>
          <w:rFonts w:ascii="Times New Roman" w:hAnsi="Times New Roman" w:cs="Times New Roman"/>
          <w:sz w:val="24"/>
          <w:szCs w:val="24"/>
        </w:rPr>
        <w:t xml:space="preserve"> </w:t>
      </w:r>
      <w:r w:rsidR="000F11DC">
        <w:rPr>
          <w:rFonts w:ascii="Times New Roman" w:hAnsi="Times New Roman" w:cs="Times New Roman"/>
          <w:sz w:val="24"/>
          <w:szCs w:val="24"/>
        </w:rPr>
        <w:t>rodents and humans alike, it is unclear how these data can be reconciled</w:t>
      </w:r>
      <w:r w:rsidR="00587186">
        <w:rPr>
          <w:rFonts w:ascii="Times New Roman" w:hAnsi="Times New Roman" w:cs="Times New Roman"/>
          <w:sz w:val="24"/>
          <w:szCs w:val="24"/>
        </w:rPr>
        <w:t xml:space="preserve"> solely based upon relative abundance or consequen</w:t>
      </w:r>
      <w:r w:rsidR="00C4282F">
        <w:rPr>
          <w:rFonts w:ascii="Times New Roman" w:hAnsi="Times New Roman" w:cs="Times New Roman"/>
          <w:sz w:val="24"/>
          <w:szCs w:val="24"/>
        </w:rPr>
        <w:t>tial functional outcomes</w:t>
      </w:r>
      <w:r w:rsidR="00625670">
        <w:rPr>
          <w:rFonts w:ascii="Times New Roman" w:hAnsi="Times New Roman" w:cs="Times New Roman"/>
          <w:sz w:val="24"/>
          <w:szCs w:val="24"/>
        </w:rPr>
        <w:t xml:space="preserve">; thus, </w:t>
      </w:r>
      <w:r w:rsidR="00C04E10">
        <w:rPr>
          <w:rFonts w:ascii="Times New Roman" w:hAnsi="Times New Roman" w:cs="Times New Roman"/>
          <w:sz w:val="24"/>
          <w:szCs w:val="24"/>
        </w:rPr>
        <w:t>these paradigms may not hold true in the absence of</w:t>
      </w:r>
      <w:r w:rsidR="006276E2">
        <w:rPr>
          <w:rFonts w:ascii="Times New Roman" w:hAnsi="Times New Roman" w:cs="Times New Roman"/>
          <w:sz w:val="24"/>
          <w:szCs w:val="24"/>
        </w:rPr>
        <w:t xml:space="preserve"> </w:t>
      </w:r>
      <w:r w:rsidR="00F834EC">
        <w:rPr>
          <w:rFonts w:ascii="Times New Roman" w:hAnsi="Times New Roman" w:cs="Times New Roman"/>
          <w:sz w:val="24"/>
          <w:szCs w:val="24"/>
        </w:rPr>
        <w:t>terrestrial gravitational forces</w:t>
      </w:r>
      <w:r w:rsidR="00AE2127">
        <w:rPr>
          <w:rFonts w:ascii="Times New Roman" w:hAnsi="Times New Roman" w:cs="Times New Roman"/>
          <w:sz w:val="24"/>
          <w:szCs w:val="24"/>
        </w:rPr>
        <w:t xml:space="preserve">. </w:t>
      </w:r>
      <w:r w:rsidR="0004263D">
        <w:rPr>
          <w:rFonts w:ascii="Times New Roman" w:hAnsi="Times New Roman" w:cs="Times New Roman"/>
          <w:sz w:val="24"/>
          <w:szCs w:val="24"/>
        </w:rPr>
        <w:t>Nonetheless</w:t>
      </w:r>
      <w:r w:rsidR="00D9281D">
        <w:rPr>
          <w:rFonts w:ascii="Times New Roman" w:hAnsi="Times New Roman" w:cs="Times New Roman"/>
          <w:sz w:val="24"/>
          <w:szCs w:val="24"/>
        </w:rPr>
        <w:t>, l</w:t>
      </w:r>
      <w:r w:rsidR="00640262" w:rsidRPr="00984477">
        <w:rPr>
          <w:rFonts w:ascii="Times New Roman" w:hAnsi="Times New Roman" w:cs="Times New Roman"/>
          <w:sz w:val="24"/>
          <w:szCs w:val="24"/>
        </w:rPr>
        <w:t>ong-term exposure to microgravity</w:t>
      </w:r>
      <w:r w:rsidR="00D40C2B">
        <w:rPr>
          <w:rFonts w:ascii="Times New Roman" w:hAnsi="Times New Roman" w:cs="Times New Roman"/>
          <w:sz w:val="24"/>
          <w:szCs w:val="24"/>
        </w:rPr>
        <w:t xml:space="preserve"> </w:t>
      </w:r>
      <w:r w:rsidR="0004263D">
        <w:rPr>
          <w:rFonts w:ascii="Times New Roman" w:hAnsi="Times New Roman" w:cs="Times New Roman"/>
          <w:sz w:val="24"/>
          <w:szCs w:val="24"/>
        </w:rPr>
        <w:t>and low-earth orbit</w:t>
      </w:r>
      <w:r w:rsidR="00D40C2B">
        <w:rPr>
          <w:rFonts w:ascii="Times New Roman" w:hAnsi="Times New Roman" w:cs="Times New Roman"/>
          <w:sz w:val="24"/>
          <w:szCs w:val="24"/>
        </w:rPr>
        <w:t xml:space="preserve"> or </w:t>
      </w:r>
      <w:r w:rsidR="00161239">
        <w:rPr>
          <w:rFonts w:ascii="Times New Roman" w:hAnsi="Times New Roman" w:cs="Times New Roman"/>
          <w:sz w:val="24"/>
          <w:szCs w:val="24"/>
        </w:rPr>
        <w:t>beyond</w:t>
      </w:r>
      <w:r w:rsidR="00634D0D">
        <w:rPr>
          <w:rFonts w:ascii="Times New Roman" w:hAnsi="Times New Roman" w:cs="Times New Roman"/>
          <w:sz w:val="24"/>
          <w:szCs w:val="24"/>
        </w:rPr>
        <w:t xml:space="preserve"> the </w:t>
      </w:r>
      <w:r w:rsidR="00634D0D" w:rsidRPr="009B7C14">
        <w:rPr>
          <w:rFonts w:ascii="Times New Roman" w:hAnsi="Times New Roman" w:cs="Times New Roman"/>
          <w:sz w:val="24"/>
          <w:szCs w:val="24"/>
        </w:rPr>
        <w:t>Van Allen radiation belt</w:t>
      </w:r>
      <w:r w:rsidR="00161239">
        <w:rPr>
          <w:rFonts w:ascii="Times New Roman" w:hAnsi="Times New Roman" w:cs="Times New Roman"/>
          <w:sz w:val="24"/>
          <w:szCs w:val="24"/>
        </w:rPr>
        <w:t xml:space="preserve"> </w:t>
      </w:r>
      <w:r w:rsidR="00640262" w:rsidRPr="00984477">
        <w:rPr>
          <w:rFonts w:ascii="Times New Roman" w:hAnsi="Times New Roman" w:cs="Times New Roman"/>
          <w:sz w:val="24"/>
          <w:szCs w:val="24"/>
        </w:rPr>
        <w:t>could impose significant adverse effects, such as</w:t>
      </w:r>
      <w:r w:rsidR="00F51CF5">
        <w:rPr>
          <w:rFonts w:ascii="Times New Roman" w:hAnsi="Times New Roman" w:cs="Times New Roman"/>
          <w:sz w:val="24"/>
          <w:szCs w:val="24"/>
        </w:rPr>
        <w:t xml:space="preserve"> </w:t>
      </w:r>
      <w:r w:rsidR="00F51CF5" w:rsidRPr="00984477">
        <w:rPr>
          <w:rFonts w:ascii="Times New Roman" w:hAnsi="Times New Roman" w:cs="Times New Roman"/>
          <w:sz w:val="24"/>
          <w:szCs w:val="24"/>
        </w:rPr>
        <w:t>systematic and local microenvironment</w:t>
      </w:r>
      <w:r w:rsidR="00625670">
        <w:rPr>
          <w:rFonts w:ascii="Times New Roman" w:hAnsi="Times New Roman" w:cs="Times New Roman"/>
          <w:sz w:val="24"/>
          <w:szCs w:val="24"/>
        </w:rPr>
        <w:t>al</w:t>
      </w:r>
      <w:r w:rsidR="00F51CF5" w:rsidRPr="00984477">
        <w:rPr>
          <w:rFonts w:ascii="Times New Roman" w:hAnsi="Times New Roman" w:cs="Times New Roman"/>
          <w:sz w:val="24"/>
          <w:szCs w:val="24"/>
        </w:rPr>
        <w:t xml:space="preserve"> changes</w:t>
      </w:r>
      <w:r w:rsidR="00293516">
        <w:rPr>
          <w:rFonts w:ascii="Times New Roman" w:hAnsi="Times New Roman" w:cs="Times New Roman"/>
          <w:sz w:val="24"/>
          <w:szCs w:val="24"/>
        </w:rPr>
        <w:t>, including known</w:t>
      </w:r>
      <w:r w:rsidR="0052643B">
        <w:rPr>
          <w:rFonts w:ascii="Times New Roman" w:hAnsi="Times New Roman" w:cs="Times New Roman"/>
          <w:sz w:val="24"/>
          <w:szCs w:val="24"/>
        </w:rPr>
        <w:t xml:space="preserve"> associated</w:t>
      </w:r>
      <w:r w:rsidR="00293516">
        <w:rPr>
          <w:rFonts w:ascii="Times New Roman" w:hAnsi="Times New Roman" w:cs="Times New Roman"/>
          <w:sz w:val="24"/>
          <w:szCs w:val="24"/>
        </w:rPr>
        <w:t xml:space="preserve"> dysregula</w:t>
      </w:r>
      <w:r w:rsidR="0063026A">
        <w:rPr>
          <w:rFonts w:ascii="Times New Roman" w:hAnsi="Times New Roman" w:cs="Times New Roman"/>
          <w:sz w:val="24"/>
          <w:szCs w:val="24"/>
        </w:rPr>
        <w:t>t</w:t>
      </w:r>
      <w:r w:rsidR="0052643B">
        <w:rPr>
          <w:rFonts w:ascii="Times New Roman" w:hAnsi="Times New Roman" w:cs="Times New Roman"/>
          <w:sz w:val="24"/>
          <w:szCs w:val="24"/>
        </w:rPr>
        <w:t>ed</w:t>
      </w:r>
      <w:r w:rsidR="0063026A">
        <w:rPr>
          <w:rFonts w:ascii="Times New Roman" w:hAnsi="Times New Roman" w:cs="Times New Roman"/>
          <w:sz w:val="24"/>
          <w:szCs w:val="24"/>
        </w:rPr>
        <w:t xml:space="preserve"> </w:t>
      </w:r>
      <w:r w:rsidR="00ED2095">
        <w:rPr>
          <w:rFonts w:ascii="Times New Roman" w:hAnsi="Times New Roman" w:cs="Times New Roman"/>
          <w:sz w:val="24"/>
          <w:szCs w:val="24"/>
        </w:rPr>
        <w:t xml:space="preserve">immune </w:t>
      </w:r>
      <w:r w:rsidR="0063026A">
        <w:rPr>
          <w:rFonts w:ascii="Times New Roman" w:hAnsi="Times New Roman" w:cs="Times New Roman"/>
          <w:sz w:val="24"/>
          <w:szCs w:val="24"/>
        </w:rPr>
        <w:t xml:space="preserve">states </w:t>
      </w:r>
      <w:r w:rsidR="0063026A">
        <w:rPr>
          <w:rFonts w:ascii="Times New Roman" w:hAnsi="Times New Roman" w:cs="Times New Roman"/>
          <w:sz w:val="24"/>
          <w:szCs w:val="24"/>
        </w:rPr>
        <w:fldChar w:fldCharType="begin">
          <w:fldData xml:space="preserve">PEVuZE5vdGU+PENpdGU+PEF1dGhvcj5DaGFuZzwvQXV0aG9yPjxZZWFyPjIwMTU8L1llYXI+PFJl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</w:fldData>
        </w:fldChar>
      </w:r>
      <w:r w:rsidR="00D251F3">
        <w:rPr>
          <w:rFonts w:ascii="Times New Roman" w:hAnsi="Times New Roman" w:cs="Times New Roman"/>
          <w:sz w:val="24"/>
          <w:szCs w:val="24"/>
        </w:rPr>
        <w:instrText xml:space="preserve"> ADDIN EN.CITE </w:instrText>
      </w:r>
      <w:r w:rsidR="00D251F3">
        <w:rPr>
          <w:rFonts w:ascii="Times New Roman" w:hAnsi="Times New Roman" w:cs="Times New Roman"/>
          <w:sz w:val="24"/>
          <w:szCs w:val="24"/>
        </w:rPr>
        <w:fldChar w:fldCharType="begin">
          <w:fldData xml:space="preserve">PEVuZE5vdGU+PENpdGU+PEF1dGhvcj5DaGFuZzwvQXV0aG9yPjxZZWFyPjIwMTU8L1llYXI+PFJl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</w:fldData>
        </w:fldChar>
      </w:r>
      <w:r w:rsidR="00D251F3">
        <w:rPr>
          <w:rFonts w:ascii="Times New Roman" w:hAnsi="Times New Roman" w:cs="Times New Roman"/>
          <w:sz w:val="24"/>
          <w:szCs w:val="24"/>
        </w:rPr>
        <w:instrText xml:space="preserve"> ADDIN EN.CITE.DATA </w:instrText>
      </w:r>
      <w:r w:rsidR="00D251F3">
        <w:rPr>
          <w:rFonts w:ascii="Times New Roman" w:hAnsi="Times New Roman" w:cs="Times New Roman"/>
          <w:sz w:val="24"/>
          <w:szCs w:val="24"/>
        </w:rPr>
      </w:r>
      <w:r w:rsidR="00D251F3">
        <w:rPr>
          <w:rFonts w:ascii="Times New Roman" w:hAnsi="Times New Roman" w:cs="Times New Roman"/>
          <w:sz w:val="24"/>
          <w:szCs w:val="24"/>
        </w:rPr>
        <w:fldChar w:fldCharType="end"/>
      </w:r>
      <w:r w:rsidR="0063026A">
        <w:rPr>
          <w:rFonts w:ascii="Times New Roman" w:hAnsi="Times New Roman" w:cs="Times New Roman"/>
          <w:sz w:val="24"/>
          <w:szCs w:val="24"/>
        </w:rPr>
      </w:r>
      <w:r w:rsidR="0063026A">
        <w:rPr>
          <w:rFonts w:ascii="Times New Roman" w:hAnsi="Times New Roman" w:cs="Times New Roman"/>
          <w:sz w:val="24"/>
          <w:szCs w:val="24"/>
        </w:rPr>
        <w:fldChar w:fldCharType="separate"/>
      </w:r>
      <w:r w:rsidR="00D251F3">
        <w:rPr>
          <w:rFonts w:ascii="Times New Roman" w:hAnsi="Times New Roman" w:cs="Times New Roman"/>
          <w:noProof/>
          <w:sz w:val="24"/>
          <w:szCs w:val="24"/>
        </w:rPr>
        <w:t>(</w:t>
      </w:r>
      <w:hyperlink w:anchor="_ENREF_25" w:tooltip="Crucian, 2008 #646" w:history="1">
        <w:r w:rsidR="00352BCC">
          <w:rPr>
            <w:rFonts w:ascii="Times New Roman" w:hAnsi="Times New Roman" w:cs="Times New Roman"/>
            <w:noProof/>
            <w:sz w:val="24"/>
            <w:szCs w:val="24"/>
          </w:rPr>
          <w:t>Crucian et al., 2008</w:t>
        </w:r>
      </w:hyperlink>
      <w:r w:rsidR="00D251F3">
        <w:rPr>
          <w:rFonts w:ascii="Times New Roman" w:hAnsi="Times New Roman" w:cs="Times New Roman"/>
          <w:noProof/>
          <w:sz w:val="24"/>
          <w:szCs w:val="24"/>
        </w:rPr>
        <w:t xml:space="preserve">; </w:t>
      </w:r>
      <w:hyperlink w:anchor="_ENREF_22" w:tooltip="Crucian, 2013 #648" w:history="1">
        <w:r w:rsidR="00352BCC">
          <w:rPr>
            <w:rFonts w:ascii="Times New Roman" w:hAnsi="Times New Roman" w:cs="Times New Roman"/>
            <w:noProof/>
            <w:sz w:val="24"/>
            <w:szCs w:val="24"/>
          </w:rPr>
          <w:t>Crucian et al., 2013</w:t>
        </w:r>
      </w:hyperlink>
      <w:r w:rsidR="00D251F3">
        <w:rPr>
          <w:rFonts w:ascii="Times New Roman" w:hAnsi="Times New Roman" w:cs="Times New Roman"/>
          <w:noProof/>
          <w:sz w:val="24"/>
          <w:szCs w:val="24"/>
        </w:rPr>
        <w:t xml:space="preserve">; </w:t>
      </w:r>
      <w:hyperlink w:anchor="_ENREF_16" w:tooltip="Chang, 2015 #645" w:history="1">
        <w:r w:rsidR="00352BCC">
          <w:rPr>
            <w:rFonts w:ascii="Times New Roman" w:hAnsi="Times New Roman" w:cs="Times New Roman"/>
            <w:noProof/>
            <w:sz w:val="24"/>
            <w:szCs w:val="24"/>
          </w:rPr>
          <w:t>Chang et al., 2015</w:t>
        </w:r>
      </w:hyperlink>
      <w:r w:rsidR="00D251F3">
        <w:rPr>
          <w:rFonts w:ascii="Times New Roman" w:hAnsi="Times New Roman" w:cs="Times New Roman"/>
          <w:noProof/>
          <w:sz w:val="24"/>
          <w:szCs w:val="24"/>
        </w:rPr>
        <w:t xml:space="preserve">; </w:t>
      </w:r>
      <w:hyperlink w:anchor="_ENREF_23" w:tooltip="Crucian, 2015 #647" w:history="1">
        <w:r w:rsidR="00352BCC">
          <w:rPr>
            <w:rFonts w:ascii="Times New Roman" w:hAnsi="Times New Roman" w:cs="Times New Roman"/>
            <w:noProof/>
            <w:sz w:val="24"/>
            <w:szCs w:val="24"/>
          </w:rPr>
          <w:t>Crucian et al., 2015</w:t>
        </w:r>
      </w:hyperlink>
      <w:r w:rsidR="00D251F3">
        <w:rPr>
          <w:rFonts w:ascii="Times New Roman" w:hAnsi="Times New Roman" w:cs="Times New Roman"/>
          <w:noProof/>
          <w:sz w:val="24"/>
          <w:szCs w:val="24"/>
        </w:rPr>
        <w:t xml:space="preserve">; </w:t>
      </w:r>
      <w:hyperlink w:anchor="_ENREF_24" w:tooltip="Crucian, 2018 #649" w:history="1">
        <w:r w:rsidR="00352BCC">
          <w:rPr>
            <w:rFonts w:ascii="Times New Roman" w:hAnsi="Times New Roman" w:cs="Times New Roman"/>
            <w:noProof/>
            <w:sz w:val="24"/>
            <w:szCs w:val="24"/>
          </w:rPr>
          <w:t>Crucian et al., 2018</w:t>
        </w:r>
      </w:hyperlink>
      <w:r w:rsidR="00D251F3">
        <w:rPr>
          <w:rFonts w:ascii="Times New Roman" w:hAnsi="Times New Roman" w:cs="Times New Roman"/>
          <w:noProof/>
          <w:sz w:val="24"/>
          <w:szCs w:val="24"/>
        </w:rPr>
        <w:t>)</w:t>
      </w:r>
      <w:r w:rsidR="0063026A">
        <w:rPr>
          <w:rFonts w:ascii="Times New Roman" w:hAnsi="Times New Roman" w:cs="Times New Roman"/>
          <w:sz w:val="24"/>
          <w:szCs w:val="24"/>
        </w:rPr>
        <w:fldChar w:fldCharType="end"/>
      </w:r>
      <w:r w:rsidR="00293516">
        <w:rPr>
          <w:rFonts w:ascii="Times New Roman" w:hAnsi="Times New Roman" w:cs="Times New Roman"/>
          <w:sz w:val="24"/>
          <w:szCs w:val="24"/>
        </w:rPr>
        <w:t>,</w:t>
      </w:r>
      <w:r w:rsidR="00F51CF5" w:rsidRPr="00984477">
        <w:rPr>
          <w:rFonts w:ascii="Times New Roman" w:hAnsi="Times New Roman" w:cs="Times New Roman"/>
          <w:sz w:val="24"/>
          <w:szCs w:val="24"/>
        </w:rPr>
        <w:t xml:space="preserve"> </w:t>
      </w:r>
      <w:r w:rsidR="00ED52F4">
        <w:rPr>
          <w:rFonts w:ascii="Times New Roman" w:hAnsi="Times New Roman" w:cs="Times New Roman"/>
          <w:sz w:val="24"/>
          <w:szCs w:val="24"/>
        </w:rPr>
        <w:t xml:space="preserve">that </w:t>
      </w:r>
      <w:r w:rsidR="00F51CF5" w:rsidRPr="00984477">
        <w:rPr>
          <w:rFonts w:ascii="Times New Roman" w:hAnsi="Times New Roman" w:cs="Times New Roman"/>
          <w:sz w:val="24"/>
          <w:szCs w:val="24"/>
        </w:rPr>
        <w:t>are likely to impact host-microbiomes,</w:t>
      </w:r>
      <w:r w:rsidR="00142547">
        <w:rPr>
          <w:rFonts w:ascii="Times New Roman" w:hAnsi="Times New Roman" w:cs="Times New Roman"/>
          <w:sz w:val="24"/>
          <w:szCs w:val="24"/>
        </w:rPr>
        <w:t xml:space="preserve"> and </w:t>
      </w:r>
      <w:r w:rsidR="00640262">
        <w:rPr>
          <w:rFonts w:ascii="Times New Roman" w:hAnsi="Times New Roman" w:cs="Times New Roman"/>
          <w:sz w:val="24"/>
          <w:szCs w:val="24"/>
        </w:rPr>
        <w:t>induce</w:t>
      </w:r>
      <w:r w:rsidR="00640262" w:rsidRPr="00984477">
        <w:rPr>
          <w:rFonts w:ascii="Times New Roman" w:hAnsi="Times New Roman" w:cs="Times New Roman"/>
          <w:sz w:val="24"/>
          <w:szCs w:val="24"/>
        </w:rPr>
        <w:t xml:space="preserve"> adaptive and pathophysiological changes in digestive structures and physiology</w:t>
      </w:r>
      <w:r w:rsidR="001B2882">
        <w:rPr>
          <w:rFonts w:ascii="Times New Roman" w:hAnsi="Times New Roman" w:cs="Times New Roman"/>
          <w:sz w:val="24"/>
          <w:szCs w:val="24"/>
        </w:rPr>
        <w:t xml:space="preserve"> </w:t>
      </w:r>
      <w:r w:rsidR="00640262">
        <w:rPr>
          <w:rFonts w:ascii="Times New Roman" w:hAnsi="Times New Roman" w:cs="Times New Roman"/>
          <w:sz w:val="24"/>
          <w:szCs w:val="24"/>
        </w:rPr>
        <w:fldChar w:fldCharType="begin"/>
      </w:r>
      <w:r w:rsidR="00032B66">
        <w:rPr>
          <w:rFonts w:ascii="Times New Roman" w:hAnsi="Times New Roman" w:cs="Times New Roman"/>
          <w:sz w:val="24"/>
          <w:szCs w:val="24"/>
        </w:rPr>
        <w:instrText xml:space="preserve"> ADDIN EN.CITE &lt;EndNote&gt;&lt;Cite&gt;&lt;Author&gt;Rabot&lt;/Author&gt;&lt;Year&gt;2000&lt;/Year&gt;&lt;RecNum&gt;530&lt;/RecNum&gt;&lt;DisplayText&gt;(Rabot et al., 2000; Arun, 2004)&lt;/DisplayText&gt;&lt;record&gt;&lt;rec-number&gt;530&lt;/rec-number&gt;&lt;foreign-keys&gt;&lt;key app="EN" db-id="adxzrpzxnrpwdveztp7v9tvwsaapwz5ade9w" timestamp="1585840102"&gt;530&lt;/key&gt;&lt;/foreign-keys&gt;&lt;ref-type name="Journal Article"&gt;17&lt;/ref-type&gt;&lt;contributors&gt;&lt;authors&gt;&lt;author&gt;Rabot, Sylvie&lt;/author&gt;&lt;author&gt;Szylit, Odette&lt;/author&gt;&lt;author&gt;Nugon-Baudon, Lionelle&lt;/author&gt;&lt;author&gt;Meslin, Jean-Claude&lt;/author&gt;&lt;author&gt;Vaissade, Pierre&lt;/author&gt;&lt;author&gt;Popot, Francoise&lt;/author&gt;&lt;author&gt;Viso, Michel&lt;/author&gt;&lt;/authors&gt;&lt;/contributors&gt;&lt;titles&gt;&lt;title&gt;Variations in digestive physiology of rats after short duration flights aboard the US space shuttle&lt;/title&gt;&lt;secondary-title&gt;Digestive diseases and sciences&lt;/secondary-title&gt;&lt;/titles&gt;&lt;periodical&gt;&lt;full-title&gt;Digestive diseases and sciences&lt;/full-title&gt;&lt;/periodical&gt;&lt;pages&gt;1687-1695&lt;/pages&gt;&lt;volume&gt;45&lt;/volume&gt;&lt;number&gt;9&lt;/number&gt;&lt;dates&gt;&lt;year&gt;2000&lt;/year&gt;&lt;/dates&gt;&lt;publisher&gt;Springer&lt;/publisher&gt;&lt;isbn&gt;0163-2116&lt;/isbn&gt;&lt;urls&gt;&lt;/urls&gt;&lt;/record&gt;&lt;/Cite&gt;&lt;Cite&gt;&lt;Author&gt;Arun&lt;/Author&gt;&lt;Year&gt;2004&lt;/Year&gt;&lt;RecNum&gt;644&lt;/RecNum&gt;&lt;record&gt;&lt;rec-number&gt;644&lt;/rec-number&gt;&lt;foreign-keys&gt;&lt;key app="EN" db-id="adxzrpzxnrpwdveztp7v9tvwsaapwz5ade9w" timestamp="1618338434"&gt;644&lt;/key&gt;&lt;/foreign-keys&gt;&lt;ref-type name="Journal Article"&gt;17&lt;/ref-type&gt;&lt;contributors&gt;&lt;authors&gt;&lt;author&gt;Arun, C. P.&lt;/author&gt;&lt;/authors&gt;&lt;/contributors&gt;&lt;titles&gt;&lt;title&gt;The importance of being asymmetric: the physiology of digesta propulsion on Earth and in space&lt;/title&gt;&lt;secondary-title&gt;Annals of the New York Academy of Sciences&lt;/secondary-title&gt;&lt;/titles&gt;&lt;periodical&gt;&lt;full-title&gt;Annals of the New York Academy of Sciences&lt;/full-title&gt;&lt;/periodical&gt;&lt;pages&gt;74-84&lt;/pages&gt;&lt;volume&gt;1027&lt;/volume&gt;&lt;number&gt;1&lt;/number&gt;&lt;dates&gt;&lt;year&gt;2004&lt;/year&gt;&lt;/dates&gt;&lt;publisher&gt;Blackwell Publishing Ltd Oxford, UK&lt;/publisher&gt;&lt;isbn&gt;0077-8923&lt;/isbn&gt;&lt;urls&gt;&lt;/urls&gt;&lt;/record&gt;&lt;/Cite&gt;&lt;/EndNote&gt;</w:instrText>
      </w:r>
      <w:r w:rsidR="00640262">
        <w:rPr>
          <w:rFonts w:ascii="Times New Roman" w:hAnsi="Times New Roman" w:cs="Times New Roman"/>
          <w:sz w:val="24"/>
          <w:szCs w:val="24"/>
        </w:rPr>
        <w:fldChar w:fldCharType="separate"/>
      </w:r>
      <w:r w:rsidR="00032B66">
        <w:rPr>
          <w:rFonts w:ascii="Times New Roman" w:hAnsi="Times New Roman" w:cs="Times New Roman"/>
          <w:noProof/>
          <w:sz w:val="24"/>
          <w:szCs w:val="24"/>
        </w:rPr>
        <w:t>(</w:t>
      </w:r>
      <w:hyperlink w:anchor="_ENREF_85" w:tooltip="Rabot, 2000 #530" w:history="1">
        <w:r w:rsidR="00352BCC">
          <w:rPr>
            <w:rFonts w:ascii="Times New Roman" w:hAnsi="Times New Roman" w:cs="Times New Roman"/>
            <w:noProof/>
            <w:sz w:val="24"/>
            <w:szCs w:val="24"/>
          </w:rPr>
          <w:t>Rabot et al., 2000</w:t>
        </w:r>
      </w:hyperlink>
      <w:r w:rsidR="00032B66">
        <w:rPr>
          <w:rFonts w:ascii="Times New Roman" w:hAnsi="Times New Roman" w:cs="Times New Roman"/>
          <w:noProof/>
          <w:sz w:val="24"/>
          <w:szCs w:val="24"/>
        </w:rPr>
        <w:t xml:space="preserve">; </w:t>
      </w:r>
      <w:hyperlink w:anchor="_ENREF_7" w:tooltip="Arun, 2004 #644" w:history="1">
        <w:r w:rsidR="00352BCC">
          <w:rPr>
            <w:rFonts w:ascii="Times New Roman" w:hAnsi="Times New Roman" w:cs="Times New Roman"/>
            <w:noProof/>
            <w:sz w:val="24"/>
            <w:szCs w:val="24"/>
          </w:rPr>
          <w:t>Arun, 2004</w:t>
        </w:r>
      </w:hyperlink>
      <w:r w:rsidR="00032B66">
        <w:rPr>
          <w:rFonts w:ascii="Times New Roman" w:hAnsi="Times New Roman" w:cs="Times New Roman"/>
          <w:noProof/>
          <w:sz w:val="24"/>
          <w:szCs w:val="24"/>
        </w:rPr>
        <w:t>)</w:t>
      </w:r>
      <w:r w:rsidR="00640262">
        <w:rPr>
          <w:rFonts w:ascii="Times New Roman" w:hAnsi="Times New Roman" w:cs="Times New Roman"/>
          <w:sz w:val="24"/>
          <w:szCs w:val="24"/>
        </w:rPr>
        <w:fldChar w:fldCharType="end"/>
      </w:r>
      <w:r w:rsidR="00640262">
        <w:rPr>
          <w:rFonts w:ascii="Times New Roman" w:hAnsi="Times New Roman" w:cs="Times New Roman"/>
          <w:sz w:val="24"/>
          <w:szCs w:val="24"/>
        </w:rPr>
        <w:t xml:space="preserve">. </w:t>
      </w:r>
      <w:r w:rsidR="00F51CF5">
        <w:rPr>
          <w:rFonts w:ascii="Times New Roman" w:hAnsi="Times New Roman" w:cs="Times New Roman"/>
          <w:color w:val="000000" w:themeColor="text1"/>
          <w:sz w:val="24"/>
          <w:szCs w:val="24"/>
        </w:rPr>
        <w:t>Naturally, assessing causal outcomes of dysbiosis, such as inflammation in the colonic epithelial layer, in the ISS group relative to ISS_G was of high priority, but impossible due to the primary objective of RR</w:t>
      </w:r>
      <w:r w:rsidR="00576B0D">
        <w:rPr>
          <w:rFonts w:ascii="Times New Roman" w:hAnsi="Times New Roman" w:cs="Times New Roman"/>
          <w:color w:val="000000" w:themeColor="text1"/>
          <w:sz w:val="24"/>
          <w:szCs w:val="24"/>
        </w:rPr>
        <w:t>-</w:t>
      </w:r>
      <w:r w:rsidR="00F51CF5">
        <w:rPr>
          <w:rFonts w:ascii="Times New Roman" w:hAnsi="Times New Roman" w:cs="Times New Roman"/>
          <w:color w:val="000000" w:themeColor="text1"/>
          <w:sz w:val="24"/>
          <w:szCs w:val="24"/>
        </w:rPr>
        <w:t xml:space="preserve">5, which required freezing the carcasses prior to </w:t>
      </w:r>
      <w:r w:rsidR="00571C50">
        <w:rPr>
          <w:rFonts w:ascii="Times New Roman" w:hAnsi="Times New Roman" w:cs="Times New Roman"/>
          <w:color w:val="000000" w:themeColor="text1"/>
          <w:sz w:val="24"/>
          <w:szCs w:val="24"/>
        </w:rPr>
        <w:t xml:space="preserve">flight </w:t>
      </w:r>
      <w:r w:rsidR="00F51CF5">
        <w:rPr>
          <w:rFonts w:ascii="Times New Roman" w:hAnsi="Times New Roman" w:cs="Times New Roman"/>
          <w:color w:val="000000" w:themeColor="text1"/>
          <w:sz w:val="24"/>
          <w:szCs w:val="24"/>
        </w:rPr>
        <w:t>return. Thus, the tissue was compromised from the freeze-thaw event and could not be reliably assessed (data not shown</w:t>
      </w:r>
      <w:r w:rsidR="006E5C52">
        <w:rPr>
          <w:rFonts w:ascii="Times New Roman" w:hAnsi="Times New Roman" w:cs="Times New Roman"/>
          <w:color w:val="000000" w:themeColor="text1"/>
          <w:sz w:val="24"/>
          <w:szCs w:val="24"/>
        </w:rPr>
        <w:t>).</w:t>
      </w:r>
      <w:r w:rsidR="00B849ED">
        <w:rPr>
          <w:rFonts w:ascii="Times New Roman" w:hAnsi="Times New Roman" w:cs="Times New Roman"/>
          <w:color w:val="000000" w:themeColor="text1"/>
          <w:sz w:val="24"/>
          <w:szCs w:val="24"/>
        </w:rPr>
        <w:t xml:space="preserve"> However, the previous STS-135 mission, which only had</w:t>
      </w:r>
      <w:r w:rsidR="000379D1">
        <w:rPr>
          <w:rFonts w:ascii="Times New Roman" w:hAnsi="Times New Roman" w:cs="Times New Roman"/>
          <w:color w:val="000000" w:themeColor="text1"/>
          <w:sz w:val="24"/>
          <w:szCs w:val="24"/>
        </w:rPr>
        <w:t xml:space="preserve"> 13 days of microgravity exposure, did not find </w:t>
      </w:r>
      <w:r w:rsidR="009907EE">
        <w:rPr>
          <w:rFonts w:ascii="Times New Roman" w:hAnsi="Times New Roman" w:cs="Times New Roman"/>
          <w:color w:val="000000" w:themeColor="text1"/>
          <w:sz w:val="24"/>
          <w:szCs w:val="24"/>
        </w:rPr>
        <w:t xml:space="preserve">significant changes in </w:t>
      </w:r>
      <w:r w:rsidR="006C7EDF">
        <w:rPr>
          <w:rFonts w:ascii="Times New Roman" w:hAnsi="Times New Roman" w:cs="Times New Roman"/>
          <w:color w:val="000000" w:themeColor="text1"/>
          <w:sz w:val="24"/>
          <w:szCs w:val="24"/>
        </w:rPr>
        <w:t xml:space="preserve">colonic </w:t>
      </w:r>
      <w:r w:rsidR="009907EE">
        <w:rPr>
          <w:rFonts w:ascii="Times New Roman" w:hAnsi="Times New Roman" w:cs="Times New Roman"/>
          <w:color w:val="000000" w:themeColor="text1"/>
          <w:sz w:val="24"/>
          <w:szCs w:val="24"/>
        </w:rPr>
        <w:t>i</w:t>
      </w:r>
      <w:r w:rsidR="00956865">
        <w:rPr>
          <w:rFonts w:ascii="Times New Roman" w:hAnsi="Times New Roman" w:cs="Times New Roman"/>
          <w:color w:val="000000" w:themeColor="text1"/>
          <w:sz w:val="24"/>
          <w:szCs w:val="24"/>
        </w:rPr>
        <w:t xml:space="preserve">ntestinal injury or inflammatory infiltration </w:t>
      </w:r>
      <w:r w:rsidR="00956865">
        <w:rPr>
          <w:rFonts w:ascii="Times New Roman" w:hAnsi="Times New Roman" w:cs="Times New Roman"/>
          <w:color w:val="000000" w:themeColor="text1"/>
          <w:sz w:val="24"/>
          <w:szCs w:val="24"/>
        </w:rPr>
        <w:fldChar w:fldCharType="begin"/>
      </w:r>
      <w:r w:rsidR="00956865">
        <w:rPr>
          <w:rFonts w:ascii="Times New Roman" w:hAnsi="Times New Roman" w:cs="Times New Roman"/>
          <w:color w:val="000000" w:themeColor="text1"/>
          <w:sz w:val="24"/>
          <w:szCs w:val="24"/>
        </w:rPr>
        <w:instrText xml:space="preserve"> ADDIN EN.CITE &lt;EndNote&gt;&lt;Cite&gt;&lt;Author&gt;Ritchie&lt;/Author&gt;&lt;Year&gt;2015&lt;/Year&gt;&lt;RecNum&gt;532&lt;/RecNum&gt;&lt;DisplayText&gt;(Ritchie et al., 2015)&lt;/DisplayText&gt;&lt;record&gt;&lt;rec-number&gt;532&lt;/rec-number&gt;&lt;foreign-keys&gt;&lt;key app="EN" db-id="adxzrpzxnrpwdveztp7v9tvwsaapwz5ade9w" timestamp="1585840102"&gt;532&lt;/key&gt;&lt;/foreign-keys&gt;&lt;ref-type name="Journal Article"&gt;17&lt;/ref-type&gt;&lt;contributors&gt;&lt;authors&gt;&lt;author&gt;Ritchie, Lauren E.&lt;/author&gt;&lt;author&gt;Taddeo, Stella S.&lt;/author&gt;&lt;author&gt;Weeks, Brad R.&lt;/author&gt;&lt;author&gt;Lima, Florence&lt;/author&gt;&lt;author&gt;Bloomfield, Susan A.&lt;/author&gt;&lt;author&gt;Azcarate-Peril, M. Andrea&lt;/author&gt;&lt;author&gt;Zwart, Sara R.&lt;/author&gt;&lt;author&gt;Smith, Scott M.&lt;/author&gt;&lt;author&gt;Turner, Nancy D.&lt;/author&gt;&lt;/authors&gt;&lt;/contributors&gt;&lt;titles&gt;&lt;title&gt;Space environmental factor impacts upon murine colon microbiota and mucosal homeostasis&lt;/title&gt;&lt;secondary-title&gt;PLoS One&lt;/secondary-title&gt;&lt;/titles&gt;&lt;periodical&gt;&lt;full-title&gt;PloS one&lt;/full-title&gt;&lt;/periodical&gt;&lt;volume&gt;10&lt;/volume&gt;&lt;number&gt;6&lt;/number&gt;&lt;dates&gt;&lt;year&gt;2015&lt;/year&gt;&lt;/dates&gt;&lt;publisher&gt;Public Library of Science&lt;/publisher&gt;&lt;urls&gt;&lt;/urls&gt;&lt;/record&gt;&lt;/Cite&gt;&lt;/EndNote&gt;</w:instrText>
      </w:r>
      <w:r w:rsidR="00956865">
        <w:rPr>
          <w:rFonts w:ascii="Times New Roman" w:hAnsi="Times New Roman" w:cs="Times New Roman"/>
          <w:color w:val="000000" w:themeColor="text1"/>
          <w:sz w:val="24"/>
          <w:szCs w:val="24"/>
        </w:rPr>
        <w:fldChar w:fldCharType="separate"/>
      </w:r>
      <w:r w:rsidR="00956865">
        <w:rPr>
          <w:rFonts w:ascii="Times New Roman" w:hAnsi="Times New Roman" w:cs="Times New Roman"/>
          <w:noProof/>
          <w:color w:val="000000" w:themeColor="text1"/>
          <w:sz w:val="24"/>
          <w:szCs w:val="24"/>
        </w:rPr>
        <w:t>(</w:t>
      </w:r>
      <w:hyperlink w:anchor="_ENREF_86" w:tooltip="Ritchie, 2015 #532" w:history="1">
        <w:r w:rsidR="00352BCC">
          <w:rPr>
            <w:rFonts w:ascii="Times New Roman" w:hAnsi="Times New Roman" w:cs="Times New Roman"/>
            <w:noProof/>
            <w:color w:val="000000" w:themeColor="text1"/>
            <w:sz w:val="24"/>
            <w:szCs w:val="24"/>
          </w:rPr>
          <w:t>Ritchie et al., 2015</w:t>
        </w:r>
      </w:hyperlink>
      <w:r w:rsidR="00956865">
        <w:rPr>
          <w:rFonts w:ascii="Times New Roman" w:hAnsi="Times New Roman" w:cs="Times New Roman"/>
          <w:noProof/>
          <w:color w:val="000000" w:themeColor="text1"/>
          <w:sz w:val="24"/>
          <w:szCs w:val="24"/>
        </w:rPr>
        <w:t>)</w:t>
      </w:r>
      <w:r w:rsidR="00956865">
        <w:rPr>
          <w:rFonts w:ascii="Times New Roman" w:hAnsi="Times New Roman" w:cs="Times New Roman"/>
          <w:color w:val="000000" w:themeColor="text1"/>
          <w:sz w:val="24"/>
          <w:szCs w:val="24"/>
        </w:rPr>
        <w:fldChar w:fldCharType="end"/>
      </w:r>
      <w:r w:rsidR="00702CE1">
        <w:rPr>
          <w:rFonts w:ascii="Times New Roman" w:hAnsi="Times New Roman" w:cs="Times New Roman"/>
          <w:color w:val="000000" w:themeColor="text1"/>
          <w:sz w:val="24"/>
          <w:szCs w:val="24"/>
        </w:rPr>
        <w:t>.</w:t>
      </w:r>
      <w:r w:rsidR="00C12CB9">
        <w:rPr>
          <w:rFonts w:ascii="Times New Roman" w:hAnsi="Times New Roman" w:cs="Times New Roman"/>
          <w:color w:val="000000" w:themeColor="text1"/>
          <w:sz w:val="24"/>
          <w:szCs w:val="24"/>
        </w:rPr>
        <w:t xml:space="preserve"> </w:t>
      </w:r>
      <w:r w:rsidR="00F51CF5">
        <w:rPr>
          <w:rFonts w:ascii="Times New Roman" w:eastAsia="Times New Roman" w:hAnsi="Times New Roman" w:cs="Times New Roman"/>
          <w:color w:val="000000"/>
          <w:sz w:val="24"/>
          <w:szCs w:val="24"/>
          <w:shd w:val="clear" w:color="auto" w:fill="FFFFFF"/>
          <w:lang w:eastAsia="zh-CN"/>
        </w:rPr>
        <w:t xml:space="preserve"> </w:t>
      </w:r>
    </w:p>
    <w:p w14:paraId="3DF402AE" w14:textId="0C29CDD3" w:rsidR="00685E2A" w:rsidRPr="000215DF" w:rsidRDefault="0080201F" w:rsidP="000215DF">
      <w:pPr>
        <w:jc w:val="both"/>
        <w:rPr>
          <w:rFonts w:ascii="Times New Roman" w:hAnsi="Times New Roman" w:cs="Times New Roman"/>
          <w:sz w:val="24"/>
          <w:szCs w:val="24"/>
        </w:rPr>
      </w:pPr>
      <w:r>
        <w:rPr>
          <w:rFonts w:ascii="Times New Roman" w:eastAsia="Times New Roman" w:hAnsi="Times New Roman" w:cs="Times New Roman"/>
          <w:color w:val="000000"/>
          <w:sz w:val="24"/>
          <w:szCs w:val="24"/>
          <w:shd w:val="clear" w:color="auto" w:fill="FFFFFF"/>
          <w:lang w:eastAsia="zh-CN"/>
        </w:rPr>
        <w:t>I</w:t>
      </w:r>
      <w:r w:rsidR="00F600AC" w:rsidRPr="00B10759">
        <w:rPr>
          <w:rFonts w:ascii="Times New Roman" w:eastAsia="Times New Roman" w:hAnsi="Times New Roman" w:cs="Times New Roman"/>
          <w:color w:val="000000"/>
          <w:sz w:val="24"/>
          <w:szCs w:val="24"/>
          <w:shd w:val="clear" w:color="auto" w:fill="FFFFFF"/>
          <w:lang w:eastAsia="zh-CN"/>
        </w:rPr>
        <w:t xml:space="preserve">ncreasing evidence suggests that an increased </w:t>
      </w:r>
      <w:r w:rsidR="00F600AC" w:rsidRPr="00E87DC5">
        <w:rPr>
          <w:rFonts w:ascii="Times New Roman" w:eastAsia="Times New Roman" w:hAnsi="Times New Roman" w:cs="Times New Roman"/>
          <w:i/>
          <w:iCs/>
          <w:color w:val="000000"/>
          <w:sz w:val="24"/>
          <w:szCs w:val="24"/>
          <w:shd w:val="clear" w:color="auto" w:fill="FFFFFF"/>
          <w:lang w:eastAsia="zh-CN"/>
        </w:rPr>
        <w:t>Firmicutes</w:t>
      </w:r>
      <w:r w:rsidR="00F600AC" w:rsidRPr="00B10759">
        <w:rPr>
          <w:rFonts w:ascii="Times New Roman" w:eastAsia="Times New Roman" w:hAnsi="Times New Roman" w:cs="Times New Roman"/>
          <w:color w:val="000000"/>
          <w:sz w:val="24"/>
          <w:szCs w:val="24"/>
          <w:shd w:val="clear" w:color="auto" w:fill="FFFFFF"/>
          <w:lang w:eastAsia="zh-CN"/>
        </w:rPr>
        <w:t>/</w:t>
      </w:r>
      <w:r w:rsidR="00F600AC" w:rsidRPr="00E87DC5">
        <w:rPr>
          <w:rFonts w:ascii="Times New Roman" w:eastAsia="Times New Roman" w:hAnsi="Times New Roman" w:cs="Times New Roman"/>
          <w:i/>
          <w:iCs/>
          <w:color w:val="000000"/>
          <w:sz w:val="24"/>
          <w:szCs w:val="24"/>
          <w:shd w:val="clear" w:color="auto" w:fill="FFFFFF"/>
          <w:lang w:eastAsia="zh-CN"/>
        </w:rPr>
        <w:t>Bacteroidetes</w:t>
      </w:r>
      <w:r w:rsidR="00F600AC" w:rsidRPr="00B10759">
        <w:rPr>
          <w:rFonts w:ascii="Times New Roman" w:eastAsia="Times New Roman" w:hAnsi="Times New Roman" w:cs="Times New Roman"/>
          <w:color w:val="000000"/>
          <w:sz w:val="24"/>
          <w:szCs w:val="24"/>
          <w:shd w:val="clear" w:color="auto" w:fill="FFFFFF"/>
          <w:lang w:eastAsia="zh-CN"/>
        </w:rPr>
        <w:t xml:space="preserve"> ratio</w:t>
      </w:r>
      <w:r w:rsidR="00625670">
        <w:rPr>
          <w:rFonts w:ascii="Times New Roman" w:eastAsia="Times New Roman" w:hAnsi="Times New Roman" w:cs="Times New Roman"/>
          <w:color w:val="000000"/>
          <w:sz w:val="24"/>
          <w:szCs w:val="24"/>
          <w:shd w:val="clear" w:color="auto" w:fill="FFFFFF"/>
          <w:lang w:eastAsia="zh-CN"/>
        </w:rPr>
        <w:t xml:space="preserve"> </w:t>
      </w:r>
      <w:r w:rsidR="00F600AC" w:rsidRPr="00B10759">
        <w:rPr>
          <w:rFonts w:ascii="Times New Roman" w:eastAsia="Times New Roman" w:hAnsi="Times New Roman" w:cs="Times New Roman"/>
          <w:color w:val="000000"/>
          <w:sz w:val="24"/>
          <w:szCs w:val="24"/>
          <w:shd w:val="clear" w:color="auto" w:fill="FFFFFF"/>
          <w:lang w:eastAsia="zh-CN"/>
        </w:rPr>
        <w:t>has been widely considered a signature of gut dysbiosis</w:t>
      </w:r>
      <w:r w:rsidR="001B2882">
        <w:rPr>
          <w:rFonts w:ascii="Times New Roman" w:eastAsia="Times New Roman" w:hAnsi="Times New Roman" w:cs="Times New Roman"/>
          <w:color w:val="000000"/>
          <w:sz w:val="24"/>
          <w:szCs w:val="24"/>
          <w:shd w:val="clear" w:color="auto" w:fill="FFFFFF"/>
          <w:lang w:eastAsia="zh-CN"/>
        </w:rPr>
        <w:t xml:space="preserve"> </w:t>
      </w:r>
      <w:r w:rsidR="00114186">
        <w:rPr>
          <w:rFonts w:ascii="Times New Roman" w:eastAsia="Times New Roman" w:hAnsi="Times New Roman" w:cs="Times New Roman"/>
          <w:color w:val="000000"/>
          <w:sz w:val="24"/>
          <w:szCs w:val="24"/>
          <w:shd w:val="clear" w:color="auto" w:fill="FFFFFF"/>
          <w:lang w:eastAsia="zh-CN"/>
        </w:rPr>
        <w:t xml:space="preserve">and correlated </w:t>
      </w:r>
      <w:r w:rsidR="00C84022">
        <w:rPr>
          <w:rFonts w:ascii="Times New Roman" w:eastAsia="Times New Roman" w:hAnsi="Times New Roman" w:cs="Times New Roman"/>
          <w:color w:val="000000"/>
          <w:sz w:val="24"/>
          <w:szCs w:val="24"/>
          <w:shd w:val="clear" w:color="auto" w:fill="FFFFFF"/>
          <w:lang w:eastAsia="zh-CN"/>
        </w:rPr>
        <w:t>with</w:t>
      </w:r>
      <w:r w:rsidR="00114186">
        <w:rPr>
          <w:rFonts w:ascii="Times New Roman" w:eastAsia="Times New Roman" w:hAnsi="Times New Roman" w:cs="Times New Roman"/>
          <w:color w:val="000000"/>
          <w:sz w:val="24"/>
          <w:szCs w:val="24"/>
          <w:shd w:val="clear" w:color="auto" w:fill="FFFFFF"/>
          <w:lang w:eastAsia="zh-CN"/>
        </w:rPr>
        <w:t xml:space="preserve"> disease states, such as inflammatory bowel disease</w:t>
      </w:r>
      <w:r w:rsidR="00C84022">
        <w:rPr>
          <w:rFonts w:ascii="Times New Roman" w:eastAsia="Times New Roman" w:hAnsi="Times New Roman" w:cs="Times New Roman"/>
          <w:color w:val="000000"/>
          <w:sz w:val="24"/>
          <w:szCs w:val="24"/>
          <w:shd w:val="clear" w:color="auto" w:fill="FFFFFF"/>
          <w:lang w:eastAsia="zh-CN"/>
        </w:rPr>
        <w:t xml:space="preserve"> </w:t>
      </w:r>
      <w:r w:rsidR="00C84022">
        <w:rPr>
          <w:rFonts w:ascii="Times New Roman" w:eastAsia="Times New Roman" w:hAnsi="Times New Roman" w:cs="Times New Roman"/>
          <w:color w:val="000000"/>
          <w:sz w:val="24"/>
          <w:szCs w:val="24"/>
          <w:shd w:val="clear" w:color="auto" w:fill="FFFFFF"/>
          <w:lang w:eastAsia="zh-CN"/>
        </w:rPr>
        <w:fldChar w:fldCharType="begin"/>
      </w:r>
      <w:r w:rsidR="00C84022">
        <w:rPr>
          <w:rFonts w:ascii="Times New Roman" w:eastAsia="Times New Roman" w:hAnsi="Times New Roman" w:cs="Times New Roman"/>
          <w:color w:val="000000"/>
          <w:sz w:val="24"/>
          <w:szCs w:val="24"/>
          <w:shd w:val="clear" w:color="auto" w:fill="FFFFFF"/>
          <w:lang w:eastAsia="zh-CN"/>
        </w:rPr>
        <w:instrText xml:space="preserve"> ADDIN EN.CITE &lt;EndNote&gt;&lt;Cite&gt;&lt;Author&gt;Peterson&lt;/Author&gt;&lt;Year&gt;2008&lt;/Year&gt;&lt;RecNum&gt;652&lt;/RecNum&gt;&lt;DisplayText&gt;(Peterson et al., 2008)&lt;/DisplayText&gt;&lt;record&gt;&lt;rec-number&gt;652&lt;/rec-number&gt;&lt;foreign-keys&gt;&lt;key app="EN" db-id="adxzrpzxnrpwdveztp7v9tvwsaapwz5ade9w" timestamp="1618524527"&gt;652&lt;/key&gt;&lt;/foreign-keys&gt;&lt;ref-type name="Journal Article"&gt;17&lt;/ref-type&gt;&lt;contributors&gt;&lt;authors&gt;&lt;author&gt;Peterson, Daniel A.&lt;/author&gt;&lt;author&gt;Frank, Daniel N.&lt;/author&gt;&lt;author&gt;Pace, Norman R.&lt;/author&gt;&lt;author&gt;Gordon, Jeffrey I.&lt;/author&gt;&lt;/authors&gt;&lt;/contributors&gt;&lt;titles&gt;&lt;title&gt;Metagenomic approaches for defining the pathogenesis of inflammatory bowel diseases&lt;/title&gt;&lt;secondary-title&gt;Cell host &amp;amp; microbe&lt;/secondary-title&gt;&lt;/titles&gt;&lt;periodical&gt;&lt;full-title&gt;Cell host &amp;amp; microbe&lt;/full-title&gt;&lt;/periodical&gt;&lt;pages&gt;417-427&lt;/pages&gt;&lt;volume&gt;3&lt;/volume&gt;&lt;number&gt;6&lt;/number&gt;&lt;dates&gt;&lt;year&gt;2008&lt;/year&gt;&lt;/dates&gt;&lt;publisher&gt;Elsevier&lt;/publisher&gt;&lt;isbn&gt;1931-3128&lt;/isbn&gt;&lt;urls&gt;&lt;/urls&gt;&lt;/record&gt;&lt;/Cite&gt;&lt;/EndNote&gt;</w:instrText>
      </w:r>
      <w:r w:rsidR="00C84022">
        <w:rPr>
          <w:rFonts w:ascii="Times New Roman" w:eastAsia="Times New Roman" w:hAnsi="Times New Roman" w:cs="Times New Roman"/>
          <w:color w:val="000000"/>
          <w:sz w:val="24"/>
          <w:szCs w:val="24"/>
          <w:shd w:val="clear" w:color="auto" w:fill="FFFFFF"/>
          <w:lang w:eastAsia="zh-CN"/>
        </w:rPr>
        <w:fldChar w:fldCharType="separate"/>
      </w:r>
      <w:r w:rsidR="00C84022">
        <w:rPr>
          <w:rFonts w:ascii="Times New Roman" w:eastAsia="Times New Roman" w:hAnsi="Times New Roman" w:cs="Times New Roman"/>
          <w:noProof/>
          <w:color w:val="000000"/>
          <w:sz w:val="24"/>
          <w:szCs w:val="24"/>
          <w:shd w:val="clear" w:color="auto" w:fill="FFFFFF"/>
          <w:lang w:eastAsia="zh-CN"/>
        </w:rPr>
        <w:t>(</w:t>
      </w:r>
      <w:hyperlink w:anchor="_ENREF_80" w:tooltip="Peterson, 2008 #652" w:history="1">
        <w:r w:rsidR="00352BCC">
          <w:rPr>
            <w:rFonts w:ascii="Times New Roman" w:eastAsia="Times New Roman" w:hAnsi="Times New Roman" w:cs="Times New Roman"/>
            <w:noProof/>
            <w:color w:val="000000"/>
            <w:sz w:val="24"/>
            <w:szCs w:val="24"/>
            <w:shd w:val="clear" w:color="auto" w:fill="FFFFFF"/>
            <w:lang w:eastAsia="zh-CN"/>
          </w:rPr>
          <w:t>Peterson et al., 2008</w:t>
        </w:r>
      </w:hyperlink>
      <w:r w:rsidR="00C84022">
        <w:rPr>
          <w:rFonts w:ascii="Times New Roman" w:eastAsia="Times New Roman" w:hAnsi="Times New Roman" w:cs="Times New Roman"/>
          <w:noProof/>
          <w:color w:val="000000"/>
          <w:sz w:val="24"/>
          <w:szCs w:val="24"/>
          <w:shd w:val="clear" w:color="auto" w:fill="FFFFFF"/>
          <w:lang w:eastAsia="zh-CN"/>
        </w:rPr>
        <w:t>)</w:t>
      </w:r>
      <w:r w:rsidR="00C84022">
        <w:rPr>
          <w:rFonts w:ascii="Times New Roman" w:eastAsia="Times New Roman" w:hAnsi="Times New Roman" w:cs="Times New Roman"/>
          <w:color w:val="000000"/>
          <w:sz w:val="24"/>
          <w:szCs w:val="24"/>
          <w:shd w:val="clear" w:color="auto" w:fill="FFFFFF"/>
          <w:lang w:eastAsia="zh-CN"/>
        </w:rPr>
        <w:fldChar w:fldCharType="end"/>
      </w:r>
      <w:r w:rsidR="002829BD">
        <w:rPr>
          <w:rFonts w:ascii="Times New Roman" w:eastAsia="Times New Roman" w:hAnsi="Times New Roman" w:cs="Times New Roman"/>
          <w:color w:val="000000"/>
          <w:sz w:val="24"/>
          <w:szCs w:val="24"/>
          <w:shd w:val="clear" w:color="auto" w:fill="FFFFFF"/>
          <w:lang w:eastAsia="zh-CN"/>
        </w:rPr>
        <w:t xml:space="preserve"> and</w:t>
      </w:r>
      <w:r w:rsidR="0040551A">
        <w:rPr>
          <w:rFonts w:ascii="Times New Roman" w:eastAsia="Times New Roman" w:hAnsi="Times New Roman" w:cs="Times New Roman"/>
          <w:color w:val="000000"/>
          <w:sz w:val="24"/>
          <w:szCs w:val="24"/>
          <w:shd w:val="clear" w:color="auto" w:fill="FFFFFF"/>
          <w:lang w:eastAsia="zh-CN"/>
        </w:rPr>
        <w:t xml:space="preserve"> obesity </w:t>
      </w:r>
      <w:r w:rsidR="0040551A">
        <w:rPr>
          <w:rFonts w:ascii="Times New Roman" w:eastAsia="Times New Roman" w:hAnsi="Times New Roman" w:cs="Times New Roman"/>
          <w:color w:val="000000"/>
          <w:sz w:val="24"/>
          <w:szCs w:val="24"/>
          <w:shd w:val="clear" w:color="auto" w:fill="FFFFFF"/>
          <w:lang w:eastAsia="zh-CN"/>
        </w:rPr>
        <w:fldChar w:fldCharType="begin"/>
      </w:r>
      <w:r w:rsidR="009B13C0">
        <w:rPr>
          <w:rFonts w:ascii="Times New Roman" w:eastAsia="Times New Roman" w:hAnsi="Times New Roman" w:cs="Times New Roman"/>
          <w:color w:val="000000"/>
          <w:sz w:val="24"/>
          <w:szCs w:val="24"/>
          <w:shd w:val="clear" w:color="auto" w:fill="FFFFFF"/>
          <w:lang w:eastAsia="zh-CN"/>
        </w:rPr>
        <w:instrText xml:space="preserve"> ADDIN EN.CITE &lt;EndNote&gt;&lt;Cite&gt;&lt;Author&gt;Ley&lt;/Author&gt;&lt;Year&gt;2006&lt;/Year&gt;&lt;RecNum&gt;654&lt;/RecNum&gt;&lt;DisplayText&gt;(Ley et al., 2006b)&lt;/DisplayText&gt;&lt;record&gt;&lt;rec-number&gt;654&lt;/rec-number&gt;&lt;foreign-keys&gt;&lt;key app="EN" db-id="adxzrpzxnrpwdveztp7v9tvwsaapwz5ade9w" timestamp="1618526025"&gt;654&lt;/key&gt;&lt;/foreign-keys&gt;&lt;ref-type name="Journal Article"&gt;17&lt;/ref-type&gt;&lt;contributors&gt;&lt;authors&gt;&lt;author&gt;Ley, Ruth E.&lt;/author&gt;&lt;author&gt;Turnbaugh, Peter J.&lt;/author&gt;&lt;author&gt;Klein, Samuel&lt;/author&gt;&lt;author&gt;Gordon, Jeffrey I.&lt;/author&gt;&lt;/authors&gt;&lt;/contributors&gt;&lt;titles&gt;&lt;title&gt;Human gut microbes associated with obesity&lt;/title&gt;&lt;secondary-title&gt;nature&lt;/secondary-title&gt;&lt;/titles&gt;&lt;periodical&gt;&lt;full-title&gt;Nature&lt;/full-title&gt;&lt;/periodical&gt;&lt;pages&gt;1022-1023&lt;/pages&gt;&lt;volume&gt;444&lt;/volume&gt;&lt;number&gt;7122&lt;/number&gt;&lt;dates&gt;&lt;year&gt;2006&lt;/year&gt;&lt;/dates&gt;&lt;publisher&gt;Nature Publishing Group&lt;/publisher&gt;&lt;isbn&gt;1476-4687&lt;/isbn&gt;&lt;urls&gt;&lt;/urls&gt;&lt;/record&gt;&lt;/Cite&gt;&lt;/EndNote&gt;</w:instrText>
      </w:r>
      <w:r w:rsidR="0040551A">
        <w:rPr>
          <w:rFonts w:ascii="Times New Roman" w:eastAsia="Times New Roman" w:hAnsi="Times New Roman" w:cs="Times New Roman"/>
          <w:color w:val="000000"/>
          <w:sz w:val="24"/>
          <w:szCs w:val="24"/>
          <w:shd w:val="clear" w:color="auto" w:fill="FFFFFF"/>
          <w:lang w:eastAsia="zh-CN"/>
        </w:rPr>
        <w:fldChar w:fldCharType="separate"/>
      </w:r>
      <w:r w:rsidR="009B13C0">
        <w:rPr>
          <w:rFonts w:ascii="Times New Roman" w:eastAsia="Times New Roman" w:hAnsi="Times New Roman" w:cs="Times New Roman"/>
          <w:noProof/>
          <w:color w:val="000000"/>
          <w:sz w:val="24"/>
          <w:szCs w:val="24"/>
          <w:shd w:val="clear" w:color="auto" w:fill="FFFFFF"/>
          <w:lang w:eastAsia="zh-CN"/>
        </w:rPr>
        <w:t>(</w:t>
      </w:r>
      <w:hyperlink w:anchor="_ENREF_58" w:tooltip="Ley, 2006 #654" w:history="1">
        <w:r w:rsidR="00352BCC">
          <w:rPr>
            <w:rFonts w:ascii="Times New Roman" w:eastAsia="Times New Roman" w:hAnsi="Times New Roman" w:cs="Times New Roman"/>
            <w:noProof/>
            <w:color w:val="000000"/>
            <w:sz w:val="24"/>
            <w:szCs w:val="24"/>
            <w:shd w:val="clear" w:color="auto" w:fill="FFFFFF"/>
            <w:lang w:eastAsia="zh-CN"/>
          </w:rPr>
          <w:t>Ley et al., 2006b</w:t>
        </w:r>
      </w:hyperlink>
      <w:r w:rsidR="009B13C0">
        <w:rPr>
          <w:rFonts w:ascii="Times New Roman" w:eastAsia="Times New Roman" w:hAnsi="Times New Roman" w:cs="Times New Roman"/>
          <w:noProof/>
          <w:color w:val="000000"/>
          <w:sz w:val="24"/>
          <w:szCs w:val="24"/>
          <w:shd w:val="clear" w:color="auto" w:fill="FFFFFF"/>
          <w:lang w:eastAsia="zh-CN"/>
        </w:rPr>
        <w:t>)</w:t>
      </w:r>
      <w:r w:rsidR="0040551A">
        <w:rPr>
          <w:rFonts w:ascii="Times New Roman" w:eastAsia="Times New Roman" w:hAnsi="Times New Roman" w:cs="Times New Roman"/>
          <w:color w:val="000000"/>
          <w:sz w:val="24"/>
          <w:szCs w:val="24"/>
          <w:shd w:val="clear" w:color="auto" w:fill="FFFFFF"/>
          <w:lang w:eastAsia="zh-CN"/>
        </w:rPr>
        <w:fldChar w:fldCharType="end"/>
      </w:r>
      <w:r w:rsidR="00F600AC">
        <w:rPr>
          <w:rFonts w:ascii="Times New Roman" w:hAnsi="Times New Roman" w:cs="Times New Roman"/>
          <w:color w:val="000000" w:themeColor="text1"/>
          <w:sz w:val="24"/>
          <w:szCs w:val="24"/>
        </w:rPr>
        <w:t xml:space="preserve">. </w:t>
      </w:r>
      <w:r w:rsidR="0099505E">
        <w:rPr>
          <w:rFonts w:ascii="Times New Roman" w:eastAsia="Times New Roman" w:hAnsi="Times New Roman" w:cs="Times New Roman"/>
          <w:color w:val="000000"/>
          <w:sz w:val="24"/>
          <w:szCs w:val="24"/>
          <w:shd w:val="clear" w:color="auto" w:fill="FFFFFF"/>
          <w:lang w:eastAsia="zh-CN"/>
        </w:rPr>
        <w:t>In this study, a</w:t>
      </w:r>
      <w:r w:rsidR="00640262" w:rsidRPr="00B10759">
        <w:rPr>
          <w:rFonts w:ascii="Times New Roman" w:eastAsia="Times New Roman" w:hAnsi="Times New Roman" w:cs="Times New Roman"/>
          <w:color w:val="000000"/>
          <w:sz w:val="24"/>
          <w:szCs w:val="24"/>
          <w:shd w:val="clear" w:color="auto" w:fill="FFFFFF"/>
          <w:lang w:eastAsia="zh-CN"/>
        </w:rPr>
        <w:t>n increase</w:t>
      </w:r>
      <w:r w:rsidR="008D7BEC">
        <w:rPr>
          <w:rFonts w:ascii="Times New Roman" w:eastAsia="Times New Roman" w:hAnsi="Times New Roman" w:cs="Times New Roman"/>
          <w:color w:val="000000"/>
          <w:sz w:val="24"/>
          <w:szCs w:val="24"/>
          <w:shd w:val="clear" w:color="auto" w:fill="FFFFFF"/>
          <w:lang w:eastAsia="zh-CN"/>
        </w:rPr>
        <w:t xml:space="preserve"> in</w:t>
      </w:r>
      <w:r w:rsidR="00640262" w:rsidRPr="00B10759">
        <w:rPr>
          <w:rFonts w:ascii="Times New Roman" w:eastAsia="Times New Roman" w:hAnsi="Times New Roman" w:cs="Times New Roman"/>
          <w:color w:val="000000"/>
          <w:sz w:val="24"/>
          <w:szCs w:val="24"/>
          <w:shd w:val="clear" w:color="auto" w:fill="FFFFFF"/>
          <w:lang w:eastAsia="zh-CN"/>
        </w:rPr>
        <w:t xml:space="preserve"> relative abundance </w:t>
      </w:r>
      <w:r w:rsidR="008D7BEC">
        <w:rPr>
          <w:rFonts w:ascii="Times New Roman" w:eastAsia="Times New Roman" w:hAnsi="Times New Roman" w:cs="Times New Roman"/>
          <w:color w:val="000000"/>
          <w:sz w:val="24"/>
          <w:szCs w:val="24"/>
          <w:shd w:val="clear" w:color="auto" w:fill="FFFFFF"/>
          <w:lang w:eastAsia="zh-CN"/>
        </w:rPr>
        <w:t>of</w:t>
      </w:r>
      <w:r w:rsidR="00640262" w:rsidRPr="00B10759">
        <w:rPr>
          <w:rFonts w:ascii="Times New Roman" w:eastAsia="Times New Roman" w:hAnsi="Times New Roman" w:cs="Times New Roman"/>
          <w:color w:val="000000"/>
          <w:sz w:val="24"/>
          <w:szCs w:val="24"/>
          <w:shd w:val="clear" w:color="auto" w:fill="FFFFFF"/>
          <w:lang w:eastAsia="zh-CN"/>
        </w:rPr>
        <w:t xml:space="preserve"> Firmicutes, as well as decrease in </w:t>
      </w:r>
      <w:r w:rsidR="00640262" w:rsidRPr="00E87DC5">
        <w:rPr>
          <w:rFonts w:ascii="Times New Roman" w:eastAsia="Times New Roman" w:hAnsi="Times New Roman" w:cs="Times New Roman"/>
          <w:i/>
          <w:iCs/>
          <w:color w:val="000000"/>
          <w:sz w:val="24"/>
          <w:szCs w:val="24"/>
          <w:shd w:val="clear" w:color="auto" w:fill="FFFFFF"/>
          <w:lang w:eastAsia="zh-CN"/>
        </w:rPr>
        <w:t>Bacteroidetes</w:t>
      </w:r>
      <w:r w:rsidR="00DB4D04">
        <w:rPr>
          <w:rFonts w:ascii="Times New Roman" w:eastAsia="Times New Roman" w:hAnsi="Times New Roman" w:cs="Times New Roman"/>
          <w:i/>
          <w:iCs/>
          <w:color w:val="000000"/>
          <w:sz w:val="24"/>
          <w:szCs w:val="24"/>
          <w:shd w:val="clear" w:color="auto" w:fill="FFFFFF"/>
          <w:lang w:eastAsia="zh-CN"/>
        </w:rPr>
        <w:t xml:space="preserve"> </w:t>
      </w:r>
      <w:r w:rsidR="00DB4D04">
        <w:rPr>
          <w:rFonts w:ascii="Times New Roman" w:eastAsia="Times New Roman" w:hAnsi="Times New Roman" w:cs="Times New Roman"/>
          <w:color w:val="000000"/>
          <w:sz w:val="24"/>
          <w:szCs w:val="24"/>
          <w:shd w:val="clear" w:color="auto" w:fill="FFFFFF"/>
          <w:lang w:eastAsia="zh-CN"/>
        </w:rPr>
        <w:t>(F/B ratio</w:t>
      </w:r>
      <w:r w:rsidR="00625670">
        <w:rPr>
          <w:rFonts w:ascii="Times New Roman" w:eastAsia="Times New Roman" w:hAnsi="Times New Roman" w:cs="Times New Roman"/>
          <w:color w:val="000000"/>
          <w:sz w:val="24"/>
          <w:szCs w:val="24"/>
          <w:shd w:val="clear" w:color="auto" w:fill="FFFFFF"/>
          <w:lang w:eastAsia="zh-CN"/>
        </w:rPr>
        <w:t xml:space="preserve"> &gt;1</w:t>
      </w:r>
      <w:r w:rsidR="00DB4D04">
        <w:rPr>
          <w:rFonts w:ascii="Times New Roman" w:eastAsia="Times New Roman" w:hAnsi="Times New Roman" w:cs="Times New Roman"/>
          <w:color w:val="000000"/>
          <w:sz w:val="24"/>
          <w:szCs w:val="24"/>
          <w:shd w:val="clear" w:color="auto" w:fill="FFFFFF"/>
          <w:lang w:eastAsia="zh-CN"/>
        </w:rPr>
        <w:t>)</w:t>
      </w:r>
      <w:r w:rsidR="00640262">
        <w:rPr>
          <w:rFonts w:ascii="Times New Roman" w:eastAsia="Times New Roman" w:hAnsi="Times New Roman" w:cs="Times New Roman"/>
          <w:color w:val="000000"/>
          <w:sz w:val="24"/>
          <w:szCs w:val="24"/>
          <w:shd w:val="clear" w:color="auto" w:fill="FFFFFF"/>
          <w:lang w:eastAsia="zh-CN"/>
        </w:rPr>
        <w:t>,</w:t>
      </w:r>
      <w:r w:rsidR="0099505E">
        <w:rPr>
          <w:rFonts w:ascii="Times New Roman" w:eastAsia="Times New Roman" w:hAnsi="Times New Roman" w:cs="Times New Roman"/>
          <w:color w:val="000000"/>
          <w:sz w:val="24"/>
          <w:szCs w:val="24"/>
          <w:shd w:val="clear" w:color="auto" w:fill="FFFFFF"/>
          <w:lang w:eastAsia="zh-CN"/>
        </w:rPr>
        <w:t xml:space="preserve"> was associated with microgravity exposure</w:t>
      </w:r>
      <w:r w:rsidR="00635C3C">
        <w:rPr>
          <w:rFonts w:ascii="Times New Roman" w:eastAsia="Times New Roman" w:hAnsi="Times New Roman" w:cs="Times New Roman"/>
          <w:color w:val="000000"/>
          <w:sz w:val="24"/>
          <w:szCs w:val="24"/>
          <w:shd w:val="clear" w:color="auto" w:fill="FFFFFF"/>
          <w:lang w:eastAsia="zh-CN"/>
        </w:rPr>
        <w:t xml:space="preserve"> </w:t>
      </w:r>
      <w:r w:rsidR="00F16561">
        <w:rPr>
          <w:rFonts w:ascii="Times New Roman" w:eastAsia="Times New Roman" w:hAnsi="Times New Roman" w:cs="Times New Roman"/>
          <w:color w:val="000000"/>
          <w:sz w:val="24"/>
          <w:szCs w:val="24"/>
          <w:shd w:val="clear" w:color="auto" w:fill="FFFFFF"/>
          <w:lang w:eastAsia="zh-CN"/>
        </w:rPr>
        <w:t>(Figure 1</w:t>
      </w:r>
      <w:r w:rsidR="002524B1">
        <w:rPr>
          <w:rFonts w:ascii="Times New Roman" w:eastAsia="Times New Roman" w:hAnsi="Times New Roman" w:cs="Times New Roman"/>
          <w:color w:val="000000"/>
          <w:sz w:val="24"/>
          <w:szCs w:val="24"/>
          <w:shd w:val="clear" w:color="auto" w:fill="FFFFFF"/>
          <w:lang w:eastAsia="zh-CN"/>
        </w:rPr>
        <w:t>C</w:t>
      </w:r>
      <w:r w:rsidR="00F16561">
        <w:rPr>
          <w:rFonts w:ascii="Times New Roman" w:eastAsia="Times New Roman" w:hAnsi="Times New Roman" w:cs="Times New Roman"/>
          <w:color w:val="000000"/>
          <w:sz w:val="24"/>
          <w:szCs w:val="24"/>
          <w:shd w:val="clear" w:color="auto" w:fill="FFFFFF"/>
          <w:lang w:eastAsia="zh-CN"/>
        </w:rPr>
        <w:t>)</w:t>
      </w:r>
      <w:r w:rsidR="0099505E">
        <w:rPr>
          <w:rFonts w:ascii="Times New Roman" w:eastAsia="Times New Roman" w:hAnsi="Times New Roman" w:cs="Times New Roman"/>
          <w:color w:val="000000"/>
          <w:sz w:val="24"/>
          <w:szCs w:val="24"/>
          <w:shd w:val="clear" w:color="auto" w:fill="FFFFFF"/>
          <w:lang w:eastAsia="zh-CN"/>
        </w:rPr>
        <w:t xml:space="preserve"> and</w:t>
      </w:r>
      <w:r w:rsidR="00640262" w:rsidRPr="00B10759">
        <w:rPr>
          <w:rFonts w:ascii="Times New Roman" w:eastAsia="Times New Roman" w:hAnsi="Times New Roman" w:cs="Times New Roman"/>
          <w:color w:val="000000"/>
          <w:sz w:val="24"/>
          <w:szCs w:val="24"/>
          <w:shd w:val="clear" w:color="auto" w:fill="FFFFFF"/>
          <w:lang w:eastAsia="zh-CN"/>
        </w:rPr>
        <w:t xml:space="preserve"> is consistent with the pattern of microb</w:t>
      </w:r>
      <w:r w:rsidR="00A01420">
        <w:rPr>
          <w:rFonts w:ascii="Times New Roman" w:eastAsia="Times New Roman" w:hAnsi="Times New Roman" w:cs="Times New Roman"/>
          <w:color w:val="000000"/>
          <w:sz w:val="24"/>
          <w:szCs w:val="24"/>
          <w:shd w:val="clear" w:color="auto" w:fill="FFFFFF"/>
          <w:lang w:eastAsia="zh-CN"/>
        </w:rPr>
        <w:t>iome</w:t>
      </w:r>
      <w:r w:rsidR="00640262" w:rsidRPr="00B10759">
        <w:rPr>
          <w:rFonts w:ascii="Times New Roman" w:eastAsia="Times New Roman" w:hAnsi="Times New Roman" w:cs="Times New Roman"/>
          <w:color w:val="000000"/>
          <w:sz w:val="24"/>
          <w:szCs w:val="24"/>
          <w:shd w:val="clear" w:color="auto" w:fill="FFFFFF"/>
          <w:lang w:eastAsia="zh-CN"/>
        </w:rPr>
        <w:t xml:space="preserve"> </w:t>
      </w:r>
      <w:r w:rsidR="00A01420">
        <w:rPr>
          <w:rFonts w:ascii="Times New Roman" w:eastAsia="Times New Roman" w:hAnsi="Times New Roman" w:cs="Times New Roman"/>
          <w:color w:val="000000"/>
          <w:sz w:val="24"/>
          <w:szCs w:val="24"/>
          <w:shd w:val="clear" w:color="auto" w:fill="FFFFFF"/>
          <w:lang w:eastAsia="zh-CN"/>
        </w:rPr>
        <w:t xml:space="preserve">flux </w:t>
      </w:r>
      <w:r w:rsidR="00640262" w:rsidRPr="00B10759">
        <w:rPr>
          <w:rFonts w:ascii="Times New Roman" w:eastAsia="Times New Roman" w:hAnsi="Times New Roman" w:cs="Times New Roman"/>
          <w:color w:val="000000"/>
          <w:sz w:val="24"/>
          <w:szCs w:val="24"/>
          <w:shd w:val="clear" w:color="auto" w:fill="FFFFFF"/>
          <w:lang w:eastAsia="zh-CN"/>
        </w:rPr>
        <w:t xml:space="preserve">observed in </w:t>
      </w:r>
      <w:r w:rsidR="00E32DC0">
        <w:rPr>
          <w:rFonts w:ascii="Times New Roman" w:eastAsia="Times New Roman" w:hAnsi="Times New Roman" w:cs="Times New Roman"/>
          <w:color w:val="000000"/>
          <w:sz w:val="24"/>
          <w:szCs w:val="24"/>
          <w:shd w:val="clear" w:color="auto" w:fill="FFFFFF"/>
          <w:lang w:eastAsia="zh-CN"/>
        </w:rPr>
        <w:t>the RR</w:t>
      </w:r>
      <w:r w:rsidR="00625670">
        <w:rPr>
          <w:rFonts w:ascii="Times New Roman" w:eastAsia="Times New Roman" w:hAnsi="Times New Roman" w:cs="Times New Roman"/>
          <w:color w:val="000000"/>
          <w:sz w:val="24"/>
          <w:szCs w:val="24"/>
          <w:shd w:val="clear" w:color="auto" w:fill="FFFFFF"/>
          <w:lang w:eastAsia="zh-CN"/>
        </w:rPr>
        <w:t>-</w:t>
      </w:r>
      <w:r w:rsidR="00E32DC0">
        <w:rPr>
          <w:rFonts w:ascii="Times New Roman" w:eastAsia="Times New Roman" w:hAnsi="Times New Roman" w:cs="Times New Roman"/>
          <w:color w:val="000000"/>
          <w:sz w:val="24"/>
          <w:szCs w:val="24"/>
          <w:shd w:val="clear" w:color="auto" w:fill="FFFFFF"/>
          <w:lang w:eastAsia="zh-CN"/>
        </w:rPr>
        <w:t xml:space="preserve">1 </w:t>
      </w:r>
      <w:r w:rsidR="00640262" w:rsidRPr="00B10759">
        <w:rPr>
          <w:rFonts w:ascii="Times New Roman" w:eastAsia="Times New Roman" w:hAnsi="Times New Roman" w:cs="Times New Roman"/>
          <w:color w:val="000000"/>
          <w:sz w:val="24"/>
          <w:szCs w:val="24"/>
          <w:shd w:val="clear" w:color="auto" w:fill="FFFFFF"/>
          <w:lang w:eastAsia="zh-CN"/>
        </w:rPr>
        <w:t xml:space="preserve">microgravity related </w:t>
      </w:r>
      <w:r w:rsidR="006E0C84">
        <w:rPr>
          <w:rFonts w:ascii="Times New Roman" w:eastAsia="Times New Roman" w:hAnsi="Times New Roman" w:cs="Times New Roman"/>
          <w:color w:val="000000"/>
          <w:sz w:val="24"/>
          <w:szCs w:val="24"/>
          <w:shd w:val="clear" w:color="auto" w:fill="FFFFFF"/>
          <w:lang w:eastAsia="zh-CN"/>
        </w:rPr>
        <w:t>rodent</w:t>
      </w:r>
      <w:r w:rsidR="00640262" w:rsidRPr="00B10759">
        <w:rPr>
          <w:rFonts w:ascii="Times New Roman" w:eastAsia="Times New Roman" w:hAnsi="Times New Roman" w:cs="Times New Roman"/>
          <w:color w:val="000000"/>
          <w:sz w:val="24"/>
          <w:szCs w:val="24"/>
          <w:shd w:val="clear" w:color="auto" w:fill="FFFFFF"/>
          <w:lang w:eastAsia="zh-CN"/>
        </w:rPr>
        <w:t xml:space="preserve"> stu</w:t>
      </w:r>
      <w:r w:rsidR="00635C3C">
        <w:rPr>
          <w:rFonts w:ascii="Times New Roman" w:eastAsia="Times New Roman" w:hAnsi="Times New Roman" w:cs="Times New Roman"/>
          <w:color w:val="000000"/>
          <w:sz w:val="24"/>
          <w:szCs w:val="24"/>
          <w:shd w:val="clear" w:color="auto" w:fill="FFFFFF"/>
          <w:lang w:eastAsia="zh-CN"/>
        </w:rPr>
        <w:t>dy</w:t>
      </w:r>
      <w:r w:rsidR="001B2882">
        <w:rPr>
          <w:rFonts w:ascii="Times New Roman" w:eastAsia="Times New Roman" w:hAnsi="Times New Roman" w:cs="Times New Roman"/>
          <w:color w:val="000000"/>
          <w:sz w:val="24"/>
          <w:szCs w:val="24"/>
          <w:shd w:val="clear" w:color="auto" w:fill="FFFFFF"/>
          <w:lang w:eastAsia="zh-CN"/>
        </w:rPr>
        <w:t xml:space="preserve"> </w:t>
      </w:r>
      <w:r w:rsidR="00B472E0">
        <w:rPr>
          <w:rFonts w:ascii="Times New Roman" w:eastAsia="Times New Roman" w:hAnsi="Times New Roman" w:cs="Times New Roman"/>
          <w:color w:val="000000"/>
          <w:sz w:val="24"/>
          <w:szCs w:val="24"/>
          <w:shd w:val="clear" w:color="auto" w:fill="FFFFFF"/>
          <w:lang w:eastAsia="zh-CN"/>
        </w:rPr>
        <w:fldChar w:fldCharType="begin"/>
      </w:r>
      <w:r w:rsidR="00B472E0">
        <w:rPr>
          <w:rFonts w:ascii="Times New Roman" w:eastAsia="Times New Roman" w:hAnsi="Times New Roman" w:cs="Times New Roman"/>
          <w:color w:val="000000"/>
          <w:sz w:val="24"/>
          <w:szCs w:val="24"/>
          <w:shd w:val="clear" w:color="auto" w:fill="FFFFFF"/>
          <w:lang w:eastAsia="zh-CN"/>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B472E0">
        <w:rPr>
          <w:rFonts w:ascii="Times New Roman" w:eastAsia="Times New Roman" w:hAnsi="Times New Roman" w:cs="Times New Roman"/>
          <w:color w:val="000000"/>
          <w:sz w:val="24"/>
          <w:szCs w:val="24"/>
          <w:shd w:val="clear" w:color="auto" w:fill="FFFFFF"/>
          <w:lang w:eastAsia="zh-CN"/>
        </w:rPr>
        <w:fldChar w:fldCharType="separate"/>
      </w:r>
      <w:r w:rsidR="00B472E0">
        <w:rPr>
          <w:rFonts w:ascii="Times New Roman" w:eastAsia="Times New Roman" w:hAnsi="Times New Roman" w:cs="Times New Roman"/>
          <w:noProof/>
          <w:color w:val="000000"/>
          <w:sz w:val="24"/>
          <w:szCs w:val="24"/>
          <w:shd w:val="clear" w:color="auto" w:fill="FFFFFF"/>
          <w:lang w:eastAsia="zh-CN"/>
        </w:rPr>
        <w:t>(</w:t>
      </w:r>
      <w:hyperlink w:anchor="_ENREF_49" w:tooltip="Jiang, 2019 #543" w:history="1">
        <w:r w:rsidR="00352BCC">
          <w:rPr>
            <w:rFonts w:ascii="Times New Roman" w:eastAsia="Times New Roman" w:hAnsi="Times New Roman" w:cs="Times New Roman"/>
            <w:noProof/>
            <w:color w:val="000000"/>
            <w:sz w:val="24"/>
            <w:szCs w:val="24"/>
            <w:shd w:val="clear" w:color="auto" w:fill="FFFFFF"/>
            <w:lang w:eastAsia="zh-CN"/>
          </w:rPr>
          <w:t>Jiang et al., 2019</w:t>
        </w:r>
      </w:hyperlink>
      <w:r w:rsidR="00B472E0">
        <w:rPr>
          <w:rFonts w:ascii="Times New Roman" w:eastAsia="Times New Roman" w:hAnsi="Times New Roman" w:cs="Times New Roman"/>
          <w:noProof/>
          <w:color w:val="000000"/>
          <w:sz w:val="24"/>
          <w:szCs w:val="24"/>
          <w:shd w:val="clear" w:color="auto" w:fill="FFFFFF"/>
          <w:lang w:eastAsia="zh-CN"/>
        </w:rPr>
        <w:t>)</w:t>
      </w:r>
      <w:r w:rsidR="00B472E0">
        <w:rPr>
          <w:rFonts w:ascii="Times New Roman" w:eastAsia="Times New Roman" w:hAnsi="Times New Roman" w:cs="Times New Roman"/>
          <w:color w:val="000000"/>
          <w:sz w:val="24"/>
          <w:szCs w:val="24"/>
          <w:shd w:val="clear" w:color="auto" w:fill="FFFFFF"/>
          <w:lang w:eastAsia="zh-CN"/>
        </w:rPr>
        <w:fldChar w:fldCharType="end"/>
      </w:r>
      <w:r w:rsidR="00C81935">
        <w:rPr>
          <w:rFonts w:ascii="Times New Roman" w:eastAsia="Times New Roman" w:hAnsi="Times New Roman" w:cs="Times New Roman"/>
          <w:color w:val="000000"/>
          <w:sz w:val="24"/>
          <w:szCs w:val="24"/>
          <w:shd w:val="clear" w:color="auto" w:fill="FFFFFF"/>
          <w:lang w:eastAsia="zh-CN"/>
        </w:rPr>
        <w:t xml:space="preserve"> and </w:t>
      </w:r>
      <w:r w:rsidR="00D7779C">
        <w:rPr>
          <w:rFonts w:ascii="Times New Roman" w:eastAsia="Times New Roman" w:hAnsi="Times New Roman" w:cs="Times New Roman"/>
          <w:color w:val="000000"/>
          <w:sz w:val="24"/>
          <w:szCs w:val="24"/>
          <w:shd w:val="clear" w:color="auto" w:fill="FFFFFF"/>
          <w:lang w:eastAsia="zh-CN"/>
        </w:rPr>
        <w:t xml:space="preserve">two pivotal human astronaut studies </w:t>
      </w:r>
      <w:r w:rsidR="00D7779C">
        <w:rPr>
          <w:rFonts w:ascii="Times New Roman" w:eastAsia="Times New Roman" w:hAnsi="Times New Roman" w:cs="Times New Roman"/>
          <w:color w:val="000000"/>
          <w:sz w:val="24"/>
          <w:szCs w:val="24"/>
          <w:shd w:val="clear" w:color="auto" w:fill="FFFFFF"/>
          <w:lang w:eastAsia="zh-CN"/>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D7779C">
        <w:rPr>
          <w:rFonts w:ascii="Times New Roman" w:eastAsia="Times New Roman" w:hAnsi="Times New Roman" w:cs="Times New Roman"/>
          <w:color w:val="000000"/>
          <w:sz w:val="24"/>
          <w:szCs w:val="24"/>
          <w:shd w:val="clear" w:color="auto" w:fill="FFFFFF"/>
          <w:lang w:eastAsia="zh-CN"/>
        </w:rPr>
        <w:instrText xml:space="preserve"> ADDIN EN.CITE </w:instrText>
      </w:r>
      <w:r w:rsidR="00D7779C">
        <w:rPr>
          <w:rFonts w:ascii="Times New Roman" w:eastAsia="Times New Roman" w:hAnsi="Times New Roman" w:cs="Times New Roman"/>
          <w:color w:val="000000"/>
          <w:sz w:val="24"/>
          <w:szCs w:val="24"/>
          <w:shd w:val="clear" w:color="auto" w:fill="FFFFFF"/>
          <w:lang w:eastAsia="zh-CN"/>
        </w:rPr>
        <w:fldChar w:fldCharType="begin">
          <w:fldData xml:space="preserve">PEVuZE5vdGU+PENpdGU+PEF1dGhvcj5HYXJyZXR0LUJha2VsbWFuPC9BdXRob3I+PFllYXI+MjAx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=
</w:fldData>
        </w:fldChar>
      </w:r>
      <w:r w:rsidR="00D7779C">
        <w:rPr>
          <w:rFonts w:ascii="Times New Roman" w:eastAsia="Times New Roman" w:hAnsi="Times New Roman" w:cs="Times New Roman"/>
          <w:color w:val="000000"/>
          <w:sz w:val="24"/>
          <w:szCs w:val="24"/>
          <w:shd w:val="clear" w:color="auto" w:fill="FFFFFF"/>
          <w:lang w:eastAsia="zh-CN"/>
        </w:rPr>
        <w:instrText xml:space="preserve"> ADDIN EN.CITE.DATA </w:instrText>
      </w:r>
      <w:r w:rsidR="00D7779C">
        <w:rPr>
          <w:rFonts w:ascii="Times New Roman" w:eastAsia="Times New Roman" w:hAnsi="Times New Roman" w:cs="Times New Roman"/>
          <w:color w:val="000000"/>
          <w:sz w:val="24"/>
          <w:szCs w:val="24"/>
          <w:shd w:val="clear" w:color="auto" w:fill="FFFFFF"/>
          <w:lang w:eastAsia="zh-CN"/>
        </w:rPr>
      </w:r>
      <w:r w:rsidR="00D7779C">
        <w:rPr>
          <w:rFonts w:ascii="Times New Roman" w:eastAsia="Times New Roman" w:hAnsi="Times New Roman" w:cs="Times New Roman"/>
          <w:color w:val="000000"/>
          <w:sz w:val="24"/>
          <w:szCs w:val="24"/>
          <w:shd w:val="clear" w:color="auto" w:fill="FFFFFF"/>
          <w:lang w:eastAsia="zh-CN"/>
        </w:rPr>
        <w:fldChar w:fldCharType="end"/>
      </w:r>
      <w:r w:rsidR="00D7779C">
        <w:rPr>
          <w:rFonts w:ascii="Times New Roman" w:eastAsia="Times New Roman" w:hAnsi="Times New Roman" w:cs="Times New Roman"/>
          <w:color w:val="000000"/>
          <w:sz w:val="24"/>
          <w:szCs w:val="24"/>
          <w:shd w:val="clear" w:color="auto" w:fill="FFFFFF"/>
          <w:lang w:eastAsia="zh-CN"/>
        </w:rPr>
      </w:r>
      <w:r w:rsidR="00D7779C">
        <w:rPr>
          <w:rFonts w:ascii="Times New Roman" w:eastAsia="Times New Roman" w:hAnsi="Times New Roman" w:cs="Times New Roman"/>
          <w:color w:val="000000"/>
          <w:sz w:val="24"/>
          <w:szCs w:val="24"/>
          <w:shd w:val="clear" w:color="auto" w:fill="FFFFFF"/>
          <w:lang w:eastAsia="zh-CN"/>
        </w:rPr>
        <w:fldChar w:fldCharType="separate"/>
      </w:r>
      <w:r w:rsidR="00D7779C">
        <w:rPr>
          <w:rFonts w:ascii="Times New Roman" w:eastAsia="Times New Roman" w:hAnsi="Times New Roman" w:cs="Times New Roman"/>
          <w:noProof/>
          <w:color w:val="000000"/>
          <w:sz w:val="24"/>
          <w:szCs w:val="24"/>
          <w:shd w:val="clear" w:color="auto" w:fill="FFFFFF"/>
          <w:lang w:eastAsia="zh-CN"/>
        </w:rPr>
        <w:t>(</w:t>
      </w:r>
      <w:hyperlink w:anchor="_ENREF_37" w:tooltip="Garrett-Bakelman, 2019 #293" w:history="1">
        <w:r w:rsidR="00352BCC">
          <w:rPr>
            <w:rFonts w:ascii="Times New Roman" w:eastAsia="Times New Roman" w:hAnsi="Times New Roman" w:cs="Times New Roman"/>
            <w:noProof/>
            <w:color w:val="000000"/>
            <w:sz w:val="24"/>
            <w:szCs w:val="24"/>
            <w:shd w:val="clear" w:color="auto" w:fill="FFFFFF"/>
            <w:lang w:eastAsia="zh-CN"/>
          </w:rPr>
          <w:t>Garrett-Bakelman et al., 2019</w:t>
        </w:r>
      </w:hyperlink>
      <w:r w:rsidR="00D7779C">
        <w:rPr>
          <w:rFonts w:ascii="Times New Roman" w:eastAsia="Times New Roman" w:hAnsi="Times New Roman" w:cs="Times New Roman"/>
          <w:noProof/>
          <w:color w:val="000000"/>
          <w:sz w:val="24"/>
          <w:szCs w:val="24"/>
          <w:shd w:val="clear" w:color="auto" w:fill="FFFFFF"/>
          <w:lang w:eastAsia="zh-CN"/>
        </w:rPr>
        <w:t xml:space="preserve">; </w:t>
      </w:r>
      <w:hyperlink w:anchor="_ENREF_108" w:tooltip="Voorhies, 2019 #547" w:history="1">
        <w:r w:rsidR="00352BCC">
          <w:rPr>
            <w:rFonts w:ascii="Times New Roman" w:eastAsia="Times New Roman" w:hAnsi="Times New Roman" w:cs="Times New Roman"/>
            <w:noProof/>
            <w:color w:val="000000"/>
            <w:sz w:val="24"/>
            <w:szCs w:val="24"/>
            <w:shd w:val="clear" w:color="auto" w:fill="FFFFFF"/>
            <w:lang w:eastAsia="zh-CN"/>
          </w:rPr>
          <w:t>Voorhies et al., 2019</w:t>
        </w:r>
      </w:hyperlink>
      <w:r w:rsidR="00D7779C">
        <w:rPr>
          <w:rFonts w:ascii="Times New Roman" w:eastAsia="Times New Roman" w:hAnsi="Times New Roman" w:cs="Times New Roman"/>
          <w:noProof/>
          <w:color w:val="000000"/>
          <w:sz w:val="24"/>
          <w:szCs w:val="24"/>
          <w:shd w:val="clear" w:color="auto" w:fill="FFFFFF"/>
          <w:lang w:eastAsia="zh-CN"/>
        </w:rPr>
        <w:t>)</w:t>
      </w:r>
      <w:r w:rsidR="00D7779C">
        <w:rPr>
          <w:rFonts w:ascii="Times New Roman" w:eastAsia="Times New Roman" w:hAnsi="Times New Roman" w:cs="Times New Roman"/>
          <w:color w:val="000000"/>
          <w:sz w:val="24"/>
          <w:szCs w:val="24"/>
          <w:shd w:val="clear" w:color="auto" w:fill="FFFFFF"/>
          <w:lang w:eastAsia="zh-CN"/>
        </w:rPr>
        <w:fldChar w:fldCharType="end"/>
      </w:r>
      <w:r w:rsidR="00640262">
        <w:rPr>
          <w:rFonts w:ascii="Times New Roman" w:eastAsia="Times New Roman" w:hAnsi="Times New Roman" w:cs="Times New Roman"/>
          <w:color w:val="000000"/>
          <w:sz w:val="24"/>
          <w:szCs w:val="24"/>
          <w:shd w:val="clear" w:color="auto" w:fill="FFFFFF"/>
          <w:lang w:eastAsia="zh-CN"/>
        </w:rPr>
        <w:t>.</w:t>
      </w:r>
      <w:r w:rsidR="008D7BEC">
        <w:rPr>
          <w:rFonts w:ascii="Times New Roman" w:eastAsia="Times New Roman" w:hAnsi="Times New Roman" w:cs="Times New Roman"/>
          <w:color w:val="000000"/>
          <w:sz w:val="24"/>
          <w:szCs w:val="24"/>
          <w:shd w:val="clear" w:color="auto" w:fill="FFFFFF"/>
          <w:lang w:eastAsia="zh-CN"/>
        </w:rPr>
        <w:t xml:space="preserve"> Furthermore, w</w:t>
      </w:r>
      <w:r w:rsidR="005F02AA">
        <w:rPr>
          <w:rFonts w:ascii="Times New Roman" w:eastAsia="Times New Roman" w:hAnsi="Times New Roman" w:cs="Times New Roman"/>
          <w:color w:val="000000"/>
          <w:sz w:val="24"/>
          <w:szCs w:val="24"/>
          <w:shd w:val="clear" w:color="auto" w:fill="FFFFFF"/>
          <w:lang w:eastAsia="zh-CN"/>
        </w:rPr>
        <w:t>hen comparing the ISS vs LAR groups</w:t>
      </w:r>
      <w:r w:rsidR="001D4DB4">
        <w:rPr>
          <w:rFonts w:ascii="Times New Roman" w:eastAsia="Times New Roman" w:hAnsi="Times New Roman" w:cs="Times New Roman"/>
          <w:color w:val="000000"/>
          <w:sz w:val="24"/>
          <w:szCs w:val="24"/>
          <w:shd w:val="clear" w:color="auto" w:fill="FFFFFF"/>
          <w:lang w:eastAsia="zh-CN"/>
        </w:rPr>
        <w:t xml:space="preserve"> to review longitudinal effects of recovery on Earth</w:t>
      </w:r>
      <w:r w:rsidR="005F02AA">
        <w:rPr>
          <w:rFonts w:ascii="Times New Roman" w:eastAsia="Times New Roman" w:hAnsi="Times New Roman" w:cs="Times New Roman"/>
          <w:color w:val="000000"/>
          <w:sz w:val="24"/>
          <w:szCs w:val="24"/>
          <w:shd w:val="clear" w:color="auto" w:fill="FFFFFF"/>
          <w:lang w:eastAsia="zh-CN"/>
        </w:rPr>
        <w:t>, we found the F/B</w:t>
      </w:r>
      <w:r w:rsidR="00DB4D04">
        <w:rPr>
          <w:rFonts w:ascii="Times New Roman" w:eastAsia="Times New Roman" w:hAnsi="Times New Roman" w:cs="Times New Roman"/>
          <w:color w:val="000000"/>
          <w:sz w:val="24"/>
          <w:szCs w:val="24"/>
          <w:shd w:val="clear" w:color="auto" w:fill="FFFFFF"/>
          <w:lang w:eastAsia="zh-CN"/>
        </w:rPr>
        <w:t xml:space="preserve"> ratio in the </w:t>
      </w:r>
      <w:r w:rsidR="00857247">
        <w:rPr>
          <w:rFonts w:ascii="Times New Roman" w:eastAsia="Times New Roman" w:hAnsi="Times New Roman" w:cs="Times New Roman"/>
          <w:color w:val="000000"/>
          <w:sz w:val="24"/>
          <w:szCs w:val="24"/>
          <w:shd w:val="clear" w:color="auto" w:fill="FFFFFF"/>
          <w:lang w:eastAsia="zh-CN"/>
        </w:rPr>
        <w:t>ISS</w:t>
      </w:r>
      <w:r w:rsidR="00DB4D04">
        <w:rPr>
          <w:rFonts w:ascii="Times New Roman" w:eastAsia="Times New Roman" w:hAnsi="Times New Roman" w:cs="Times New Roman"/>
          <w:color w:val="000000"/>
          <w:sz w:val="24"/>
          <w:szCs w:val="24"/>
          <w:shd w:val="clear" w:color="auto" w:fill="FFFFFF"/>
          <w:lang w:eastAsia="zh-CN"/>
        </w:rPr>
        <w:t xml:space="preserve"> group </w:t>
      </w:r>
      <w:r w:rsidR="00857247">
        <w:rPr>
          <w:rFonts w:ascii="Times New Roman" w:eastAsia="Times New Roman" w:hAnsi="Times New Roman" w:cs="Times New Roman"/>
          <w:color w:val="000000"/>
          <w:sz w:val="24"/>
          <w:szCs w:val="24"/>
          <w:shd w:val="clear" w:color="auto" w:fill="FFFFFF"/>
          <w:lang w:eastAsia="zh-CN"/>
        </w:rPr>
        <w:t>is</w:t>
      </w:r>
      <w:r w:rsidR="00A23EAA">
        <w:rPr>
          <w:rFonts w:ascii="Times New Roman" w:eastAsia="Times New Roman" w:hAnsi="Times New Roman" w:cs="Times New Roman"/>
          <w:color w:val="000000"/>
          <w:sz w:val="24"/>
          <w:szCs w:val="24"/>
          <w:shd w:val="clear" w:color="auto" w:fill="FFFFFF"/>
          <w:lang w:eastAsia="zh-CN"/>
        </w:rPr>
        <w:t xml:space="preserve"> </w:t>
      </w:r>
      <w:r w:rsidR="00857247">
        <w:rPr>
          <w:rFonts w:ascii="Times New Roman" w:eastAsia="Times New Roman" w:hAnsi="Times New Roman" w:cs="Times New Roman"/>
          <w:color w:val="000000"/>
          <w:sz w:val="24"/>
          <w:szCs w:val="24"/>
          <w:shd w:val="clear" w:color="auto" w:fill="FFFFFF"/>
          <w:lang w:eastAsia="zh-CN"/>
        </w:rPr>
        <w:t xml:space="preserve">increased </w:t>
      </w:r>
      <w:r w:rsidR="00A23EAA">
        <w:rPr>
          <w:rFonts w:ascii="Times New Roman" w:eastAsia="Times New Roman" w:hAnsi="Times New Roman" w:cs="Times New Roman"/>
          <w:color w:val="000000"/>
          <w:sz w:val="24"/>
          <w:szCs w:val="24"/>
          <w:shd w:val="clear" w:color="auto" w:fill="FFFFFF"/>
          <w:lang w:eastAsia="zh-CN"/>
        </w:rPr>
        <w:t>relative to</w:t>
      </w:r>
      <w:r w:rsidR="00DB4D04">
        <w:rPr>
          <w:rFonts w:ascii="Times New Roman" w:eastAsia="Times New Roman" w:hAnsi="Times New Roman" w:cs="Times New Roman"/>
          <w:color w:val="000000"/>
          <w:sz w:val="24"/>
          <w:szCs w:val="24"/>
          <w:shd w:val="clear" w:color="auto" w:fill="FFFFFF"/>
          <w:lang w:eastAsia="zh-CN"/>
        </w:rPr>
        <w:t xml:space="preserve"> the </w:t>
      </w:r>
      <w:r w:rsidR="00857247">
        <w:rPr>
          <w:rFonts w:ascii="Times New Roman" w:eastAsia="Times New Roman" w:hAnsi="Times New Roman" w:cs="Times New Roman"/>
          <w:color w:val="000000"/>
          <w:sz w:val="24"/>
          <w:szCs w:val="24"/>
          <w:shd w:val="clear" w:color="auto" w:fill="FFFFFF"/>
          <w:lang w:eastAsia="zh-CN"/>
        </w:rPr>
        <w:t>LAR</w:t>
      </w:r>
      <w:r w:rsidR="00DB4D04">
        <w:rPr>
          <w:rFonts w:ascii="Times New Roman" w:eastAsia="Times New Roman" w:hAnsi="Times New Roman" w:cs="Times New Roman"/>
          <w:color w:val="000000"/>
          <w:sz w:val="24"/>
          <w:szCs w:val="24"/>
          <w:shd w:val="clear" w:color="auto" w:fill="FFFFFF"/>
          <w:lang w:eastAsia="zh-CN"/>
        </w:rPr>
        <w:t xml:space="preserve"> group</w:t>
      </w:r>
      <w:r w:rsidR="009231D3">
        <w:rPr>
          <w:rFonts w:ascii="Times New Roman" w:eastAsia="Times New Roman" w:hAnsi="Times New Roman" w:cs="Times New Roman"/>
          <w:color w:val="000000"/>
          <w:sz w:val="24"/>
          <w:szCs w:val="24"/>
          <w:shd w:val="clear" w:color="auto" w:fill="FFFFFF"/>
          <w:lang w:eastAsia="zh-CN"/>
        </w:rPr>
        <w:t xml:space="preserve"> (Fig</w:t>
      </w:r>
      <w:r w:rsidR="001B2882">
        <w:rPr>
          <w:rFonts w:ascii="Times New Roman" w:eastAsia="Times New Roman" w:hAnsi="Times New Roman" w:cs="Times New Roman"/>
          <w:color w:val="000000"/>
          <w:sz w:val="24"/>
          <w:szCs w:val="24"/>
          <w:shd w:val="clear" w:color="auto" w:fill="FFFFFF"/>
          <w:lang w:eastAsia="zh-CN"/>
        </w:rPr>
        <w:t>ure</w:t>
      </w:r>
      <w:r w:rsidR="009231D3">
        <w:rPr>
          <w:rFonts w:ascii="Times New Roman" w:eastAsia="Times New Roman" w:hAnsi="Times New Roman" w:cs="Times New Roman"/>
          <w:color w:val="000000"/>
          <w:sz w:val="24"/>
          <w:szCs w:val="24"/>
          <w:shd w:val="clear" w:color="auto" w:fill="FFFFFF"/>
          <w:lang w:eastAsia="zh-CN"/>
        </w:rPr>
        <w:t xml:space="preserve"> 3</w:t>
      </w:r>
      <w:r w:rsidR="00E977D2">
        <w:rPr>
          <w:rFonts w:ascii="Times New Roman" w:eastAsia="Times New Roman" w:hAnsi="Times New Roman" w:cs="Times New Roman"/>
          <w:color w:val="000000"/>
          <w:sz w:val="24"/>
          <w:szCs w:val="24"/>
          <w:shd w:val="clear" w:color="auto" w:fill="FFFFFF"/>
          <w:lang w:eastAsia="zh-CN"/>
        </w:rPr>
        <w:t>C</w:t>
      </w:r>
      <w:r w:rsidR="007F44C2">
        <w:rPr>
          <w:rFonts w:ascii="Times New Roman" w:eastAsia="Times New Roman" w:hAnsi="Times New Roman" w:cs="Times New Roman"/>
          <w:color w:val="000000"/>
          <w:sz w:val="24"/>
          <w:szCs w:val="24"/>
          <w:shd w:val="clear" w:color="auto" w:fill="FFFFFF"/>
          <w:lang w:eastAsia="zh-CN"/>
        </w:rPr>
        <w:t>)</w:t>
      </w:r>
      <w:r w:rsidR="00DB4D04">
        <w:rPr>
          <w:rFonts w:ascii="Times New Roman" w:eastAsia="Times New Roman" w:hAnsi="Times New Roman" w:cs="Times New Roman"/>
          <w:color w:val="000000"/>
          <w:sz w:val="24"/>
          <w:szCs w:val="24"/>
          <w:shd w:val="clear" w:color="auto" w:fill="FFFFFF"/>
          <w:lang w:eastAsia="zh-CN"/>
        </w:rPr>
        <w:t xml:space="preserve"> as seen in the NASA Twin study</w:t>
      </w:r>
      <w:r w:rsidR="001B2882">
        <w:rPr>
          <w:rFonts w:ascii="Times New Roman" w:eastAsia="Times New Roman" w:hAnsi="Times New Roman" w:cs="Times New Roman"/>
          <w:color w:val="000000"/>
          <w:sz w:val="24"/>
          <w:szCs w:val="24"/>
          <w:shd w:val="clear" w:color="auto" w:fill="FFFFFF"/>
          <w:lang w:eastAsia="zh-CN"/>
        </w:rPr>
        <w:t xml:space="preserve"> </w:t>
      </w:r>
      <w:r w:rsidR="00414C4D">
        <w:rPr>
          <w:rFonts w:ascii="Times New Roman" w:eastAsia="Times New Roman" w:hAnsi="Times New Roman" w:cs="Times New Roman"/>
          <w:color w:val="000000"/>
          <w:sz w:val="24"/>
          <w:szCs w:val="24"/>
          <w:shd w:val="clear" w:color="auto" w:fill="FFFFFF"/>
          <w:lang w:eastAsia="zh-CN"/>
        </w:rPr>
        <w:fldChar w:fldCharType="begin"/>
      </w:r>
      <w:r w:rsidR="00AD2343">
        <w:rPr>
          <w:rFonts w:ascii="Times New Roman" w:eastAsia="Times New Roman" w:hAnsi="Times New Roman" w:cs="Times New Roman"/>
          <w:color w:val="000000"/>
          <w:sz w:val="24"/>
          <w:szCs w:val="24"/>
          <w:shd w:val="clear" w:color="auto" w:fill="FFFFFF"/>
          <w:lang w:eastAsia="zh-CN"/>
        </w:rPr>
        <w:instrText xml:space="preserve"> ADDIN EN.CITE &lt;EndNote&gt;&lt;Cite&gt;&lt;Author&gt;Garrett-Bakelman&lt;/Author&gt;&lt;Year&gt;2019&lt;/Year&gt;&lt;RecNum&gt;466&lt;/RecNum&gt;&lt;DisplayText&gt;(Garrett-Bakelman et al., 2019)&lt;/DisplayText&gt;&lt;record&gt;&lt;rec-number&gt;466&lt;/rec-number&gt;&lt;foreign-keys&gt;&lt;key app="EN" db-id="adxzrpzxnrpwdveztp7v9tvwsaapwz5ade9w" timestamp="1582755335"&gt;466&lt;/key&gt;&lt;/foreign-keys&gt;&lt;ref-type name="Journal Article"&gt;17&lt;/ref-type&gt;&lt;contributors&gt;&lt;authors&gt;&lt;author&gt;Garrett-Bakelman, Francine E.&lt;/author&gt;&lt;author&gt;Darshi, Manjula&lt;/author&gt;&lt;author&gt;Green, Stefan J.&lt;/author&gt;&lt;author&gt;Gur, Ruben C.&lt;/author&gt;&lt;author&gt;Lin, Ling&lt;/author&gt;&lt;author&gt;Macias, Brandon R.&lt;/author&gt;&lt;author&gt;McKenna, Miles J.&lt;/author&gt;&lt;author&gt;Meydan, Cem&lt;/author&gt;&lt;author&gt;Mishra, Tejaswini&lt;/author&gt;&lt;author&gt;Nasrini, Jad&lt;/author&gt;&lt;/authors&gt;&lt;/contributors&gt;&lt;titles&gt;&lt;title&gt;The NASA Twins Study: A multidimensional analysis of a year-long human spaceflight&lt;/title&gt;&lt;secondary-title&gt;Science&lt;/secondary-title&gt;&lt;/titles&gt;&lt;periodical&gt;&lt;full-title&gt;Science&lt;/full-title&gt;&lt;/periodical&gt;&lt;pages&gt;eaau8650&lt;/pages&gt;&lt;volume&gt;364&lt;/volume&gt;&lt;number&gt;6436&lt;/number&gt;&lt;dates&gt;&lt;year&gt;2019&lt;/year&gt;&lt;/dates&gt;&lt;publisher&gt;American Association for the Advancement of Science&lt;/publisher&gt;&lt;isbn&gt;0036-8075&lt;/isbn&gt;&lt;urls&gt;&lt;/urls&gt;&lt;/record&gt;&lt;/Cite&gt;&lt;/EndNote&gt;</w:instrText>
      </w:r>
      <w:r w:rsidR="00414C4D">
        <w:rPr>
          <w:rFonts w:ascii="Times New Roman" w:eastAsia="Times New Roman" w:hAnsi="Times New Roman" w:cs="Times New Roman"/>
          <w:color w:val="000000"/>
          <w:sz w:val="24"/>
          <w:szCs w:val="24"/>
          <w:shd w:val="clear" w:color="auto" w:fill="FFFFFF"/>
          <w:lang w:eastAsia="zh-CN"/>
        </w:rPr>
        <w:fldChar w:fldCharType="separate"/>
      </w:r>
      <w:r w:rsidR="00AD2343">
        <w:rPr>
          <w:rFonts w:ascii="Times New Roman" w:eastAsia="Times New Roman" w:hAnsi="Times New Roman" w:cs="Times New Roman"/>
          <w:noProof/>
          <w:color w:val="000000"/>
          <w:sz w:val="24"/>
          <w:szCs w:val="24"/>
          <w:shd w:val="clear" w:color="auto" w:fill="FFFFFF"/>
          <w:lang w:eastAsia="zh-CN"/>
        </w:rPr>
        <w:t>(</w:t>
      </w:r>
      <w:hyperlink w:anchor="_ENREF_37" w:tooltip="Garrett-Bakelman, 2019 #293" w:history="1">
        <w:r w:rsidR="00352BCC">
          <w:rPr>
            <w:rFonts w:ascii="Times New Roman" w:eastAsia="Times New Roman" w:hAnsi="Times New Roman" w:cs="Times New Roman"/>
            <w:noProof/>
            <w:color w:val="000000"/>
            <w:sz w:val="24"/>
            <w:szCs w:val="24"/>
            <w:shd w:val="clear" w:color="auto" w:fill="FFFFFF"/>
            <w:lang w:eastAsia="zh-CN"/>
          </w:rPr>
          <w:t>Garrett-Bakelman et al., 2019</w:t>
        </w:r>
      </w:hyperlink>
      <w:r w:rsidR="00AD2343">
        <w:rPr>
          <w:rFonts w:ascii="Times New Roman" w:eastAsia="Times New Roman" w:hAnsi="Times New Roman" w:cs="Times New Roman"/>
          <w:noProof/>
          <w:color w:val="000000"/>
          <w:sz w:val="24"/>
          <w:szCs w:val="24"/>
          <w:shd w:val="clear" w:color="auto" w:fill="FFFFFF"/>
          <w:lang w:eastAsia="zh-CN"/>
        </w:rPr>
        <w:t>)</w:t>
      </w:r>
      <w:r w:rsidR="00414C4D">
        <w:rPr>
          <w:rFonts w:ascii="Times New Roman" w:eastAsia="Times New Roman" w:hAnsi="Times New Roman" w:cs="Times New Roman"/>
          <w:color w:val="000000"/>
          <w:sz w:val="24"/>
          <w:szCs w:val="24"/>
          <w:shd w:val="clear" w:color="auto" w:fill="FFFFFF"/>
          <w:lang w:eastAsia="zh-CN"/>
        </w:rPr>
        <w:fldChar w:fldCharType="end"/>
      </w:r>
      <w:r w:rsidR="00DB4D04">
        <w:rPr>
          <w:rFonts w:ascii="Times New Roman" w:eastAsia="Times New Roman" w:hAnsi="Times New Roman" w:cs="Times New Roman"/>
          <w:color w:val="000000"/>
          <w:sz w:val="24"/>
          <w:szCs w:val="24"/>
          <w:shd w:val="clear" w:color="auto" w:fill="FFFFFF"/>
          <w:lang w:eastAsia="zh-CN"/>
        </w:rPr>
        <w:t>.</w:t>
      </w:r>
      <w:r w:rsidR="00640262">
        <w:rPr>
          <w:rFonts w:ascii="Times New Roman" w:eastAsia="Times New Roman" w:hAnsi="Times New Roman" w:cs="Times New Roman"/>
          <w:color w:val="000000"/>
          <w:sz w:val="24"/>
          <w:szCs w:val="24"/>
          <w:shd w:val="clear" w:color="auto" w:fill="FFFFFF"/>
          <w:lang w:eastAsia="zh-CN"/>
        </w:rPr>
        <w:t xml:space="preserve"> </w:t>
      </w:r>
      <w:r w:rsidR="00716259">
        <w:rPr>
          <w:rFonts w:ascii="Times New Roman" w:hAnsi="Times New Roman" w:cs="Times New Roman"/>
          <w:sz w:val="24"/>
          <w:szCs w:val="24"/>
        </w:rPr>
        <w:t>To provide further insight into this observed increase in the F/B ratio</w:t>
      </w:r>
      <w:r w:rsidR="003A184F">
        <w:rPr>
          <w:rFonts w:ascii="Times New Roman" w:hAnsi="Times New Roman" w:cs="Times New Roman"/>
          <w:sz w:val="24"/>
          <w:szCs w:val="24"/>
        </w:rPr>
        <w:t xml:space="preserve">, deep metagenomic sequencing revealed for the </w:t>
      </w:r>
      <w:r w:rsidR="00B10B9C">
        <w:rPr>
          <w:rFonts w:ascii="Times New Roman" w:hAnsi="Times New Roman" w:cs="Times New Roman"/>
          <w:sz w:val="24"/>
          <w:szCs w:val="24"/>
        </w:rPr>
        <w:t xml:space="preserve">first time </w:t>
      </w:r>
      <w:r w:rsidR="004803E0" w:rsidRPr="00777517">
        <w:rPr>
          <w:rFonts w:ascii="Times New Roman" w:hAnsi="Times New Roman" w:cs="Times New Roman"/>
          <w:sz w:val="24"/>
          <w:szCs w:val="24"/>
        </w:rPr>
        <w:t xml:space="preserve">that </w:t>
      </w:r>
      <w:r w:rsidR="004803E0" w:rsidRPr="00777517">
        <w:rPr>
          <w:rFonts w:ascii="Times New Roman" w:hAnsi="Times New Roman" w:cs="Times New Roman"/>
          <w:i/>
          <w:iCs/>
          <w:sz w:val="24"/>
          <w:szCs w:val="24"/>
        </w:rPr>
        <w:t>Lactobacillus murinus</w:t>
      </w:r>
      <w:r w:rsidR="004803E0">
        <w:rPr>
          <w:rFonts w:ascii="Times New Roman" w:hAnsi="Times New Roman" w:cs="Times New Roman"/>
          <w:sz w:val="24"/>
          <w:szCs w:val="24"/>
        </w:rPr>
        <w:t>, a commensal rodent gut bacteri</w:t>
      </w:r>
      <w:r w:rsidR="007275EA">
        <w:rPr>
          <w:rFonts w:ascii="Times New Roman" w:hAnsi="Times New Roman" w:cs="Times New Roman"/>
          <w:sz w:val="24"/>
          <w:szCs w:val="24"/>
        </w:rPr>
        <w:t>um</w:t>
      </w:r>
      <w:r w:rsidR="00A06CA1">
        <w:rPr>
          <w:rFonts w:ascii="Times New Roman" w:hAnsi="Times New Roman" w:cs="Times New Roman"/>
          <w:sz w:val="24"/>
          <w:szCs w:val="24"/>
        </w:rPr>
        <w:t xml:space="preserve"> and of the Fi</w:t>
      </w:r>
      <w:r w:rsidR="00D7003C">
        <w:rPr>
          <w:rFonts w:ascii="Times New Roman" w:hAnsi="Times New Roman" w:cs="Times New Roman"/>
          <w:sz w:val="24"/>
          <w:szCs w:val="24"/>
        </w:rPr>
        <w:t>r</w:t>
      </w:r>
      <w:r w:rsidR="00A06CA1">
        <w:rPr>
          <w:rFonts w:ascii="Times New Roman" w:hAnsi="Times New Roman" w:cs="Times New Roman"/>
          <w:sz w:val="24"/>
          <w:szCs w:val="24"/>
        </w:rPr>
        <w:t>micutes</w:t>
      </w:r>
      <w:r w:rsidR="00D7003C">
        <w:rPr>
          <w:rFonts w:ascii="Times New Roman" w:hAnsi="Times New Roman" w:cs="Times New Roman"/>
          <w:sz w:val="24"/>
          <w:szCs w:val="24"/>
        </w:rPr>
        <w:t xml:space="preserve"> phylum</w:t>
      </w:r>
      <w:r w:rsidR="004803E0">
        <w:rPr>
          <w:rFonts w:ascii="Times New Roman" w:hAnsi="Times New Roman" w:cs="Times New Roman"/>
          <w:sz w:val="24"/>
          <w:szCs w:val="24"/>
        </w:rPr>
        <w:t xml:space="preserve">, is </w:t>
      </w:r>
      <w:r w:rsidR="004803E0" w:rsidRPr="00777517">
        <w:rPr>
          <w:rFonts w:ascii="Times New Roman" w:hAnsi="Times New Roman" w:cs="Times New Roman"/>
          <w:sz w:val="24"/>
          <w:szCs w:val="24"/>
        </w:rPr>
        <w:t xml:space="preserve">enriched in </w:t>
      </w:r>
      <w:r w:rsidR="006E0C84">
        <w:rPr>
          <w:rFonts w:ascii="Times New Roman" w:hAnsi="Times New Roman" w:cs="Times New Roman"/>
          <w:sz w:val="24"/>
          <w:szCs w:val="24"/>
        </w:rPr>
        <w:t xml:space="preserve">the </w:t>
      </w:r>
      <w:r w:rsidR="004803E0" w:rsidRPr="00777517">
        <w:rPr>
          <w:rFonts w:ascii="Times New Roman" w:hAnsi="Times New Roman" w:cs="Times New Roman"/>
          <w:sz w:val="24"/>
          <w:szCs w:val="24"/>
        </w:rPr>
        <w:t xml:space="preserve">ISS </w:t>
      </w:r>
      <w:r w:rsidR="00A03BA9">
        <w:rPr>
          <w:rFonts w:ascii="Times New Roman" w:hAnsi="Times New Roman" w:cs="Times New Roman"/>
          <w:sz w:val="24"/>
          <w:szCs w:val="24"/>
        </w:rPr>
        <w:t>rodent</w:t>
      </w:r>
      <w:r w:rsidR="006E0C84">
        <w:rPr>
          <w:rFonts w:ascii="Times New Roman" w:hAnsi="Times New Roman" w:cs="Times New Roman"/>
          <w:sz w:val="24"/>
          <w:szCs w:val="24"/>
        </w:rPr>
        <w:t>s</w:t>
      </w:r>
      <w:r w:rsidR="004803E0" w:rsidRPr="00777517">
        <w:rPr>
          <w:rFonts w:ascii="Times New Roman" w:hAnsi="Times New Roman" w:cs="Times New Roman"/>
          <w:sz w:val="24"/>
          <w:szCs w:val="24"/>
        </w:rPr>
        <w:t xml:space="preserve"> in comparison to the ISS_G cohort. Interestingly, </w:t>
      </w:r>
      <w:proofErr w:type="spellStart"/>
      <w:r w:rsidR="004803E0" w:rsidRPr="00777517">
        <w:rPr>
          <w:rFonts w:ascii="Times New Roman" w:hAnsi="Times New Roman" w:cs="Times New Roman"/>
          <w:sz w:val="24"/>
          <w:szCs w:val="24"/>
        </w:rPr>
        <w:t>Dorea</w:t>
      </w:r>
      <w:proofErr w:type="spellEnd"/>
      <w:r w:rsidR="004803E0" w:rsidRPr="00777517">
        <w:rPr>
          <w:rFonts w:ascii="Times New Roman" w:hAnsi="Times New Roman" w:cs="Times New Roman"/>
          <w:sz w:val="24"/>
          <w:szCs w:val="24"/>
        </w:rPr>
        <w:t xml:space="preserve"> sp. was also found to be enriched within the ISS cohort. Notably, </w:t>
      </w:r>
      <w:proofErr w:type="spellStart"/>
      <w:r w:rsidR="004803E0" w:rsidRPr="00777517">
        <w:rPr>
          <w:rFonts w:ascii="Times New Roman" w:hAnsi="Times New Roman" w:cs="Times New Roman"/>
          <w:sz w:val="24"/>
          <w:szCs w:val="24"/>
        </w:rPr>
        <w:t>Dorea</w:t>
      </w:r>
      <w:proofErr w:type="spellEnd"/>
      <w:r w:rsidR="004803E0" w:rsidRPr="00777517">
        <w:rPr>
          <w:rFonts w:ascii="Times New Roman" w:hAnsi="Times New Roman" w:cs="Times New Roman"/>
          <w:sz w:val="24"/>
          <w:szCs w:val="24"/>
        </w:rPr>
        <w:t xml:space="preserve"> sp. was only observed in 10% of the ISS_G cohort, and at very low relative abundance, 0.00124%. Yet was found within 100% of the samples from the ISS group and increased relative abundance of 0.48% on average</w:t>
      </w:r>
      <w:r w:rsidR="00833096">
        <w:rPr>
          <w:rFonts w:ascii="Times New Roman" w:hAnsi="Times New Roman" w:cs="Times New Roman"/>
          <w:sz w:val="24"/>
          <w:szCs w:val="24"/>
        </w:rPr>
        <w:t xml:space="preserve"> (Figure 4C, D</w:t>
      </w:r>
      <w:r w:rsidR="00AD6BF8">
        <w:rPr>
          <w:rFonts w:ascii="Times New Roman" w:hAnsi="Times New Roman" w:cs="Times New Roman"/>
          <w:sz w:val="24"/>
          <w:szCs w:val="24"/>
        </w:rPr>
        <w:t>)</w:t>
      </w:r>
      <w:r w:rsidR="004803E0" w:rsidRPr="00777517">
        <w:rPr>
          <w:rFonts w:ascii="Times New Roman" w:hAnsi="Times New Roman" w:cs="Times New Roman"/>
          <w:sz w:val="24"/>
          <w:szCs w:val="24"/>
        </w:rPr>
        <w:t>.</w:t>
      </w:r>
      <w:r w:rsidR="009E5014" w:rsidRPr="009E5014">
        <w:rPr>
          <w:rFonts w:ascii="Times New Roman" w:hAnsi="Times New Roman" w:cs="Times New Roman"/>
          <w:sz w:val="24"/>
          <w:szCs w:val="24"/>
        </w:rPr>
        <w:t xml:space="preserve"> </w:t>
      </w:r>
      <w:r w:rsidR="005C6779" w:rsidRPr="00124B90">
        <w:rPr>
          <w:rFonts w:ascii="Times New Roman" w:hAnsi="Times New Roman" w:cs="Times New Roman"/>
          <w:sz w:val="24"/>
          <w:szCs w:val="24"/>
        </w:rPr>
        <w:t>Though it is w</w:t>
      </w:r>
      <w:r w:rsidR="00216983" w:rsidRPr="00124B90">
        <w:rPr>
          <w:rFonts w:ascii="Times New Roman" w:hAnsi="Times New Roman" w:cs="Times New Roman"/>
          <w:sz w:val="24"/>
          <w:szCs w:val="24"/>
        </w:rPr>
        <w:t>orth noting that due</w:t>
      </w:r>
      <w:r w:rsidR="005245B3" w:rsidRPr="00124B90">
        <w:rPr>
          <w:rFonts w:ascii="Times New Roman" w:hAnsi="Times New Roman" w:cs="Times New Roman"/>
          <w:sz w:val="24"/>
          <w:szCs w:val="24"/>
        </w:rPr>
        <w:t xml:space="preserve"> to the Rodent Hardware system </w:t>
      </w:r>
      <w:r w:rsidR="00216983" w:rsidRPr="00124B90">
        <w:rPr>
          <w:rFonts w:ascii="Times New Roman" w:hAnsi="Times New Roman" w:cs="Times New Roman"/>
          <w:sz w:val="24"/>
          <w:szCs w:val="24"/>
        </w:rPr>
        <w:t xml:space="preserve">automatically removing </w:t>
      </w:r>
      <w:r w:rsidR="00067227" w:rsidRPr="00124B90">
        <w:rPr>
          <w:rFonts w:ascii="Times New Roman" w:hAnsi="Times New Roman" w:cs="Times New Roman"/>
          <w:sz w:val="24"/>
          <w:szCs w:val="24"/>
        </w:rPr>
        <w:t>urine and fecal waste</w:t>
      </w:r>
      <w:r w:rsidR="00DA16B3" w:rsidRPr="00124B90">
        <w:rPr>
          <w:rFonts w:ascii="Times New Roman" w:hAnsi="Times New Roman" w:cs="Times New Roman"/>
          <w:sz w:val="24"/>
          <w:szCs w:val="24"/>
        </w:rPr>
        <w:t xml:space="preserve"> via constant air-flow</w:t>
      </w:r>
      <w:r w:rsidR="00067227" w:rsidRPr="00124B90">
        <w:rPr>
          <w:rFonts w:ascii="Times New Roman" w:hAnsi="Times New Roman" w:cs="Times New Roman"/>
          <w:sz w:val="24"/>
          <w:szCs w:val="24"/>
        </w:rPr>
        <w:t xml:space="preserve"> in</w:t>
      </w:r>
      <w:r w:rsidR="005245B3" w:rsidRPr="00124B90">
        <w:rPr>
          <w:rFonts w:ascii="Times New Roman" w:hAnsi="Times New Roman" w:cs="Times New Roman"/>
          <w:sz w:val="24"/>
          <w:szCs w:val="24"/>
        </w:rPr>
        <w:t xml:space="preserve"> microgravity,</w:t>
      </w:r>
      <w:r w:rsidR="005239DE" w:rsidRPr="00124B90">
        <w:rPr>
          <w:rFonts w:ascii="Times New Roman" w:hAnsi="Times New Roman" w:cs="Times New Roman"/>
          <w:sz w:val="24"/>
          <w:szCs w:val="24"/>
        </w:rPr>
        <w:t xml:space="preserve"> </w:t>
      </w:r>
      <w:r w:rsidR="004919CB" w:rsidRPr="00124B90">
        <w:rPr>
          <w:rFonts w:ascii="Times New Roman" w:hAnsi="Times New Roman" w:cs="Times New Roman"/>
          <w:sz w:val="24"/>
          <w:szCs w:val="24"/>
        </w:rPr>
        <w:t>the ISS and L</w:t>
      </w:r>
      <w:r w:rsidR="005C6779" w:rsidRPr="00124B90">
        <w:rPr>
          <w:rFonts w:ascii="Times New Roman" w:hAnsi="Times New Roman" w:cs="Times New Roman"/>
          <w:sz w:val="24"/>
          <w:szCs w:val="24"/>
        </w:rPr>
        <w:t>AR</w:t>
      </w:r>
      <w:r w:rsidR="004919CB" w:rsidRPr="00124B90">
        <w:rPr>
          <w:rFonts w:ascii="Times New Roman" w:hAnsi="Times New Roman" w:cs="Times New Roman"/>
          <w:sz w:val="24"/>
          <w:szCs w:val="24"/>
        </w:rPr>
        <w:t xml:space="preserve"> group mice were not </w:t>
      </w:r>
      <w:r w:rsidR="005239DE" w:rsidRPr="00124B90">
        <w:rPr>
          <w:rFonts w:ascii="Times New Roman" w:hAnsi="Times New Roman" w:cs="Times New Roman"/>
          <w:sz w:val="24"/>
          <w:szCs w:val="24"/>
        </w:rPr>
        <w:t>copr</w:t>
      </w:r>
      <w:r w:rsidR="001C4E5C" w:rsidRPr="00124B90">
        <w:rPr>
          <w:rFonts w:ascii="Times New Roman" w:hAnsi="Times New Roman" w:cs="Times New Roman"/>
          <w:sz w:val="24"/>
          <w:szCs w:val="24"/>
        </w:rPr>
        <w:t>o</w:t>
      </w:r>
      <w:r w:rsidR="005239DE" w:rsidRPr="00124B90">
        <w:rPr>
          <w:rFonts w:ascii="Times New Roman" w:hAnsi="Times New Roman" w:cs="Times New Roman"/>
          <w:sz w:val="24"/>
          <w:szCs w:val="24"/>
        </w:rPr>
        <w:t>phag</w:t>
      </w:r>
      <w:r w:rsidR="004919CB" w:rsidRPr="00124B90">
        <w:rPr>
          <w:rFonts w:ascii="Times New Roman" w:hAnsi="Times New Roman" w:cs="Times New Roman"/>
          <w:sz w:val="24"/>
          <w:szCs w:val="24"/>
        </w:rPr>
        <w:t>ic during flight</w:t>
      </w:r>
      <w:r w:rsidR="00C93129" w:rsidRPr="00124B90">
        <w:rPr>
          <w:rFonts w:ascii="Times New Roman" w:hAnsi="Times New Roman" w:cs="Times New Roman"/>
          <w:sz w:val="24"/>
          <w:szCs w:val="24"/>
        </w:rPr>
        <w:t>, which may explain some diversity differences and is a known factor for influencing the gut microbiome</w:t>
      </w:r>
      <w:r w:rsidR="00625670" w:rsidRPr="00B56CFB">
        <w:rPr>
          <w:rFonts w:ascii="Times New Roman" w:hAnsi="Times New Roman" w:cs="Times New Roman"/>
          <w:sz w:val="24"/>
          <w:szCs w:val="24"/>
        </w:rPr>
        <w:t xml:space="preserve"> in rodents</w:t>
      </w:r>
      <w:r w:rsidR="005239DE" w:rsidRPr="00B56CFB">
        <w:rPr>
          <w:rFonts w:ascii="Times New Roman" w:hAnsi="Times New Roman" w:cs="Times New Roman"/>
          <w:sz w:val="24"/>
          <w:szCs w:val="24"/>
        </w:rPr>
        <w:t xml:space="preserve"> </w:t>
      </w:r>
      <w:r w:rsidR="005239DE" w:rsidRPr="007C2FAA">
        <w:rPr>
          <w:rFonts w:ascii="Times New Roman" w:hAnsi="Times New Roman" w:cs="Times New Roman"/>
          <w:sz w:val="24"/>
          <w:szCs w:val="24"/>
        </w:rPr>
        <w:fldChar w:fldCharType="begin"/>
      </w:r>
      <w:r w:rsidR="005239DE" w:rsidRPr="007C2FAA">
        <w:rPr>
          <w:rFonts w:ascii="Times New Roman" w:hAnsi="Times New Roman" w:cs="Times New Roman"/>
          <w:sz w:val="24"/>
          <w:szCs w:val="24"/>
        </w:rPr>
        <w:instrText xml:space="preserve"> ADDIN EN.CITE &lt;EndNote&gt;&lt;Cite&gt;&lt;Author&gt;Bo&lt;/Author&gt;&lt;Year&gt;2020&lt;/Year&gt;&lt;RecNum&gt;650&lt;/RecNum&gt;&lt;DisplayText&gt;(Bo et al., 2020)&lt;/DisplayText&gt;&lt;record&gt;&lt;rec-number&gt;650&lt;/rec-number&gt;&lt;foreign-keys&gt;&lt;key app="EN" db-id="adxzrpzxnrpwdveztp7v9tvwsaapwz5ade9w" timestamp="1618340381"&gt;650&lt;/key&gt;&lt;/foreign-keys&gt;&lt;ref-type name="Journal Article"&gt;17&lt;/ref-type&gt;&lt;contributors&gt;&lt;authors&gt;&lt;author&gt;Bo, Ting-Bei&lt;/author&gt;&lt;author&gt;Zhang, Xue-Ying&lt;/author&gt;&lt;author&gt;Kohl, Kevin D.&lt;/author&gt;&lt;author&gt;Wen, Jing&lt;/author&gt;&lt;author&gt;Tian, Shuang-Jie&lt;/author&gt;&lt;author&gt;Wang, De-Hua&lt;/author&gt;&lt;/authors&gt;&lt;/contributors&gt;&lt;titles&gt;&lt;title&gt;Coprophagy prevention alters microbiome, metabolism, neurochemistry, and cognitive behavior in a small mammal&lt;/title&gt;&lt;secondary-title&gt;The ISME Journal&lt;/secondary-title&gt;&lt;/titles&gt;&lt;periodical&gt;&lt;full-title&gt;The ISME journal&lt;/full-title&gt;&lt;/periodical&gt;&lt;pages&gt;2625-2645&lt;/pages&gt;&lt;volume&gt;14&lt;/volume&gt;&lt;number&gt;10&lt;/number&gt;&lt;dates&gt;&lt;year&gt;2020&lt;/year&gt;&lt;/dates&gt;&lt;publisher&gt;Nature Publishing Group&lt;/publisher&gt;&lt;isbn&gt;1751-7370&lt;/isbn&gt;&lt;urls&gt;&lt;/urls&gt;&lt;/record&gt;&lt;/Cite&gt;&lt;/EndNote&gt;</w:instrText>
      </w:r>
      <w:r w:rsidR="005239DE" w:rsidRPr="007C2FAA">
        <w:rPr>
          <w:rFonts w:ascii="Times New Roman" w:hAnsi="Times New Roman" w:cs="Times New Roman"/>
          <w:sz w:val="24"/>
          <w:szCs w:val="24"/>
        </w:rPr>
        <w:fldChar w:fldCharType="separate"/>
      </w:r>
      <w:r w:rsidR="005239DE" w:rsidRPr="007C2FAA">
        <w:rPr>
          <w:rFonts w:ascii="Times New Roman" w:hAnsi="Times New Roman" w:cs="Times New Roman"/>
          <w:noProof/>
          <w:sz w:val="24"/>
          <w:szCs w:val="24"/>
        </w:rPr>
        <w:t>(</w:t>
      </w:r>
      <w:hyperlink w:anchor="_ENREF_11" w:tooltip="Bo, 2020 #650" w:history="1">
        <w:r w:rsidR="00352BCC" w:rsidRPr="007C2FAA">
          <w:rPr>
            <w:rFonts w:ascii="Times New Roman" w:hAnsi="Times New Roman" w:cs="Times New Roman"/>
            <w:noProof/>
            <w:sz w:val="24"/>
            <w:szCs w:val="24"/>
          </w:rPr>
          <w:t>Bo et al., 2020</w:t>
        </w:r>
      </w:hyperlink>
      <w:r w:rsidR="005239DE" w:rsidRPr="007C2FAA">
        <w:rPr>
          <w:rFonts w:ascii="Times New Roman" w:hAnsi="Times New Roman" w:cs="Times New Roman"/>
          <w:noProof/>
          <w:sz w:val="24"/>
          <w:szCs w:val="24"/>
        </w:rPr>
        <w:t>)</w:t>
      </w:r>
      <w:r w:rsidR="005239DE" w:rsidRPr="007C2FAA">
        <w:rPr>
          <w:rFonts w:ascii="Times New Roman" w:hAnsi="Times New Roman" w:cs="Times New Roman"/>
          <w:sz w:val="24"/>
          <w:szCs w:val="24"/>
        </w:rPr>
        <w:fldChar w:fldCharType="end"/>
      </w:r>
      <w:r w:rsidR="00C93129" w:rsidRPr="007C2FAA">
        <w:rPr>
          <w:rFonts w:ascii="Times New Roman" w:hAnsi="Times New Roman" w:cs="Times New Roman"/>
          <w:sz w:val="24"/>
          <w:szCs w:val="24"/>
        </w:rPr>
        <w:t xml:space="preserve">. Conversely, this </w:t>
      </w:r>
      <w:r w:rsidR="00314275" w:rsidRPr="007C2FAA">
        <w:rPr>
          <w:rFonts w:ascii="Times New Roman" w:hAnsi="Times New Roman" w:cs="Times New Roman"/>
          <w:sz w:val="24"/>
          <w:szCs w:val="24"/>
        </w:rPr>
        <w:t>enabled a</w:t>
      </w:r>
      <w:r w:rsidR="008042A4">
        <w:rPr>
          <w:rFonts w:ascii="Times New Roman" w:hAnsi="Times New Roman" w:cs="Times New Roman"/>
          <w:sz w:val="24"/>
          <w:szCs w:val="24"/>
        </w:rPr>
        <w:t xml:space="preserve"> rare and</w:t>
      </w:r>
      <w:r w:rsidR="00314275" w:rsidRPr="007C2FAA">
        <w:rPr>
          <w:rFonts w:ascii="Times New Roman" w:hAnsi="Times New Roman" w:cs="Times New Roman"/>
          <w:sz w:val="24"/>
          <w:szCs w:val="24"/>
        </w:rPr>
        <w:t xml:space="preserve"> true host selection</w:t>
      </w:r>
      <w:r w:rsidR="00C111A3">
        <w:rPr>
          <w:rFonts w:ascii="Times New Roman" w:hAnsi="Times New Roman" w:cs="Times New Roman"/>
          <w:sz w:val="24"/>
          <w:szCs w:val="24"/>
        </w:rPr>
        <w:t xml:space="preserve"> event</w:t>
      </w:r>
      <w:r w:rsidR="008042A4">
        <w:rPr>
          <w:rFonts w:ascii="Times New Roman" w:hAnsi="Times New Roman" w:cs="Times New Roman"/>
          <w:sz w:val="24"/>
          <w:szCs w:val="24"/>
        </w:rPr>
        <w:t xml:space="preserve"> absent of </w:t>
      </w:r>
      <w:r w:rsidR="00C111A3">
        <w:rPr>
          <w:rFonts w:ascii="Times New Roman" w:hAnsi="Times New Roman" w:cs="Times New Roman"/>
          <w:sz w:val="24"/>
          <w:szCs w:val="24"/>
        </w:rPr>
        <w:t>exogenous microbial colonization</w:t>
      </w:r>
      <w:r w:rsidR="00CB5FF7">
        <w:rPr>
          <w:rFonts w:ascii="Times New Roman" w:hAnsi="Times New Roman" w:cs="Times New Roman"/>
          <w:sz w:val="24"/>
          <w:szCs w:val="24"/>
        </w:rPr>
        <w:t xml:space="preserve"> </w:t>
      </w:r>
      <w:r w:rsidR="007853A2">
        <w:rPr>
          <w:rFonts w:ascii="Times New Roman" w:hAnsi="Times New Roman" w:cs="Times New Roman"/>
          <w:sz w:val="24"/>
          <w:szCs w:val="24"/>
        </w:rPr>
        <w:t xml:space="preserve">as evidenced by a relatively similar </w:t>
      </w:r>
      <w:r w:rsidR="00C00E01">
        <w:rPr>
          <w:rFonts w:ascii="Times New Roman" w:hAnsi="Times New Roman" w:cs="Times New Roman"/>
          <w:sz w:val="24"/>
          <w:szCs w:val="24"/>
        </w:rPr>
        <w:t xml:space="preserve">microbiome composition, </w:t>
      </w:r>
      <w:r w:rsidR="00867109">
        <w:rPr>
          <w:rFonts w:ascii="Times New Roman" w:hAnsi="Times New Roman" w:cs="Times New Roman"/>
          <w:sz w:val="24"/>
          <w:szCs w:val="24"/>
        </w:rPr>
        <w:t>albeit</w:t>
      </w:r>
      <w:r w:rsidR="00C00E01">
        <w:rPr>
          <w:rFonts w:ascii="Times New Roman" w:hAnsi="Times New Roman" w:cs="Times New Roman"/>
          <w:sz w:val="24"/>
          <w:szCs w:val="24"/>
        </w:rPr>
        <w:t xml:space="preserve"> </w:t>
      </w:r>
      <w:r w:rsidR="00617EEF">
        <w:rPr>
          <w:rFonts w:ascii="Times New Roman" w:hAnsi="Times New Roman" w:cs="Times New Roman"/>
          <w:sz w:val="24"/>
          <w:szCs w:val="24"/>
        </w:rPr>
        <w:t xml:space="preserve">with minor alterations in </w:t>
      </w:r>
      <w:r w:rsidR="006F5661">
        <w:rPr>
          <w:rFonts w:ascii="Times New Roman" w:hAnsi="Times New Roman" w:cs="Times New Roman"/>
          <w:sz w:val="24"/>
          <w:szCs w:val="24"/>
        </w:rPr>
        <w:t xml:space="preserve">microbial </w:t>
      </w:r>
      <w:r w:rsidR="00C00E01">
        <w:rPr>
          <w:rFonts w:ascii="Times New Roman" w:hAnsi="Times New Roman" w:cs="Times New Roman"/>
          <w:sz w:val="24"/>
          <w:szCs w:val="24"/>
        </w:rPr>
        <w:t>genetic composition</w:t>
      </w:r>
      <w:r w:rsidR="006F5661">
        <w:rPr>
          <w:rFonts w:ascii="Times New Roman" w:hAnsi="Times New Roman" w:cs="Times New Roman"/>
          <w:sz w:val="24"/>
          <w:szCs w:val="24"/>
        </w:rPr>
        <w:t xml:space="preserve"> </w:t>
      </w:r>
      <w:r w:rsidR="00C00E01">
        <w:rPr>
          <w:rFonts w:ascii="Times New Roman" w:hAnsi="Times New Roman" w:cs="Times New Roman"/>
          <w:sz w:val="24"/>
          <w:szCs w:val="24"/>
        </w:rPr>
        <w:t>between the ISS and ISS_G</w:t>
      </w:r>
      <w:r w:rsidR="00617EEF">
        <w:rPr>
          <w:rFonts w:ascii="Times New Roman" w:hAnsi="Times New Roman" w:cs="Times New Roman"/>
          <w:sz w:val="24"/>
          <w:szCs w:val="24"/>
        </w:rPr>
        <w:t xml:space="preserve"> groups (Figure 4</w:t>
      </w:r>
      <w:proofErr w:type="gramStart"/>
      <w:r w:rsidR="00617EEF">
        <w:rPr>
          <w:rFonts w:ascii="Times New Roman" w:hAnsi="Times New Roman" w:cs="Times New Roman"/>
          <w:sz w:val="24"/>
          <w:szCs w:val="24"/>
        </w:rPr>
        <w:t>A,D</w:t>
      </w:r>
      <w:proofErr w:type="gramEnd"/>
      <w:r w:rsidR="00617EEF">
        <w:rPr>
          <w:rFonts w:ascii="Times New Roman" w:hAnsi="Times New Roman" w:cs="Times New Roman"/>
          <w:sz w:val="24"/>
          <w:szCs w:val="24"/>
        </w:rPr>
        <w:t>)</w:t>
      </w:r>
      <w:r w:rsidR="00C111A3">
        <w:rPr>
          <w:rFonts w:ascii="Times New Roman" w:hAnsi="Times New Roman" w:cs="Times New Roman"/>
          <w:sz w:val="24"/>
          <w:szCs w:val="24"/>
        </w:rPr>
        <w:t xml:space="preserve">. </w:t>
      </w:r>
      <w:r w:rsidR="00F94329">
        <w:rPr>
          <w:rFonts w:ascii="Times New Roman" w:hAnsi="Times New Roman" w:cs="Times New Roman"/>
          <w:sz w:val="24"/>
          <w:szCs w:val="24"/>
        </w:rPr>
        <w:t xml:space="preserve">This selection under </w:t>
      </w:r>
      <w:r w:rsidR="00134334">
        <w:rPr>
          <w:rFonts w:ascii="Times New Roman" w:hAnsi="Times New Roman" w:cs="Times New Roman"/>
          <w:sz w:val="24"/>
          <w:szCs w:val="24"/>
        </w:rPr>
        <w:t>microgravity</w:t>
      </w:r>
      <w:r w:rsidR="007C2FAA" w:rsidRPr="007C2FAA">
        <w:rPr>
          <w:rFonts w:ascii="Times New Roman" w:hAnsi="Times New Roman" w:cs="Times New Roman"/>
          <w:sz w:val="24"/>
          <w:szCs w:val="24"/>
        </w:rPr>
        <w:t xml:space="preserve"> could have </w:t>
      </w:r>
      <w:r w:rsidR="005239DE" w:rsidRPr="007C2FAA">
        <w:rPr>
          <w:rFonts w:ascii="Times New Roman" w:hAnsi="Times New Roman" w:cs="Times New Roman"/>
          <w:sz w:val="24"/>
          <w:szCs w:val="24"/>
        </w:rPr>
        <w:t>enable</w:t>
      </w:r>
      <w:r w:rsidR="007C2FAA" w:rsidRPr="007C2FAA">
        <w:rPr>
          <w:rFonts w:ascii="Times New Roman" w:hAnsi="Times New Roman" w:cs="Times New Roman"/>
          <w:sz w:val="24"/>
          <w:szCs w:val="24"/>
        </w:rPr>
        <w:t>d</w:t>
      </w:r>
      <w:r w:rsidR="005239DE" w:rsidRPr="007C2FAA">
        <w:rPr>
          <w:rFonts w:ascii="Times New Roman" w:hAnsi="Times New Roman" w:cs="Times New Roman"/>
          <w:sz w:val="24"/>
          <w:szCs w:val="24"/>
        </w:rPr>
        <w:t xml:space="preserve"> </w:t>
      </w:r>
      <w:r w:rsidR="0044377E">
        <w:rPr>
          <w:rFonts w:ascii="Times New Roman" w:hAnsi="Times New Roman" w:cs="Times New Roman"/>
          <w:sz w:val="24"/>
          <w:szCs w:val="24"/>
        </w:rPr>
        <w:t xml:space="preserve">an opportunistic </w:t>
      </w:r>
      <w:r w:rsidR="005239DE" w:rsidRPr="007C2FAA">
        <w:rPr>
          <w:rFonts w:ascii="Times New Roman" w:hAnsi="Times New Roman" w:cs="Times New Roman"/>
          <w:sz w:val="24"/>
          <w:szCs w:val="24"/>
        </w:rPr>
        <w:t xml:space="preserve">selection </w:t>
      </w:r>
      <w:r w:rsidR="007C2FAA" w:rsidRPr="007C2FAA">
        <w:rPr>
          <w:rFonts w:ascii="Times New Roman" w:hAnsi="Times New Roman" w:cs="Times New Roman"/>
          <w:sz w:val="24"/>
          <w:szCs w:val="24"/>
        </w:rPr>
        <w:t>of</w:t>
      </w:r>
      <w:r w:rsidR="007C2FAA">
        <w:rPr>
          <w:rFonts w:ascii="Times New Roman" w:hAnsi="Times New Roman" w:cs="Times New Roman"/>
          <w:sz w:val="24"/>
          <w:szCs w:val="24"/>
        </w:rPr>
        <w:t xml:space="preserve"> </w:t>
      </w:r>
      <w:r w:rsidR="007C2FAA">
        <w:rPr>
          <w:rFonts w:ascii="Times New Roman" w:hAnsi="Times New Roman" w:cs="Times New Roman"/>
          <w:i/>
          <w:iCs/>
          <w:sz w:val="24"/>
          <w:szCs w:val="24"/>
        </w:rPr>
        <w:t xml:space="preserve">L. murinus </w:t>
      </w:r>
      <w:r w:rsidR="00617EEF">
        <w:rPr>
          <w:rFonts w:ascii="Times New Roman" w:hAnsi="Times New Roman" w:cs="Times New Roman"/>
          <w:i/>
          <w:iCs/>
          <w:sz w:val="24"/>
          <w:szCs w:val="24"/>
        </w:rPr>
        <w:t>and/</w:t>
      </w:r>
      <w:r w:rsidR="007C2FAA">
        <w:rPr>
          <w:rFonts w:ascii="Times New Roman" w:hAnsi="Times New Roman" w:cs="Times New Roman"/>
          <w:sz w:val="24"/>
          <w:szCs w:val="24"/>
        </w:rPr>
        <w:t xml:space="preserve">or </w:t>
      </w:r>
      <w:proofErr w:type="spellStart"/>
      <w:r w:rsidR="007C2FAA">
        <w:rPr>
          <w:rFonts w:ascii="Times New Roman" w:hAnsi="Times New Roman" w:cs="Times New Roman"/>
          <w:i/>
          <w:iCs/>
          <w:sz w:val="24"/>
          <w:szCs w:val="24"/>
        </w:rPr>
        <w:t>Dorea</w:t>
      </w:r>
      <w:proofErr w:type="spellEnd"/>
      <w:r w:rsidR="007C2FAA">
        <w:rPr>
          <w:rFonts w:ascii="Times New Roman" w:hAnsi="Times New Roman" w:cs="Times New Roman"/>
          <w:i/>
          <w:iCs/>
          <w:sz w:val="24"/>
          <w:szCs w:val="24"/>
        </w:rPr>
        <w:t xml:space="preserve"> </w:t>
      </w:r>
      <w:proofErr w:type="spellStart"/>
      <w:r w:rsidR="007C2FAA">
        <w:rPr>
          <w:rFonts w:ascii="Times New Roman" w:hAnsi="Times New Roman" w:cs="Times New Roman"/>
          <w:i/>
          <w:iCs/>
          <w:sz w:val="24"/>
          <w:szCs w:val="24"/>
        </w:rPr>
        <w:t>spp</w:t>
      </w:r>
      <w:proofErr w:type="spellEnd"/>
      <w:r w:rsidR="00F94329">
        <w:rPr>
          <w:rFonts w:ascii="Times New Roman" w:hAnsi="Times New Roman" w:cs="Times New Roman"/>
          <w:sz w:val="24"/>
          <w:szCs w:val="24"/>
        </w:rPr>
        <w:t>, which may promote intraspecies growth</w:t>
      </w:r>
      <w:r w:rsidR="00B22CEE">
        <w:rPr>
          <w:rFonts w:ascii="Times New Roman" w:hAnsi="Times New Roman" w:cs="Times New Roman"/>
          <w:sz w:val="24"/>
          <w:szCs w:val="24"/>
        </w:rPr>
        <w:t xml:space="preserve"> and indirect benefit to </w:t>
      </w:r>
      <w:r w:rsidR="007853A2">
        <w:rPr>
          <w:rFonts w:ascii="Times New Roman" w:hAnsi="Times New Roman" w:cs="Times New Roman"/>
          <w:sz w:val="24"/>
          <w:szCs w:val="24"/>
        </w:rPr>
        <w:t>the rodent host.</w:t>
      </w:r>
      <w:r w:rsidR="00F94329">
        <w:rPr>
          <w:rFonts w:ascii="Times New Roman" w:hAnsi="Times New Roman" w:cs="Times New Roman"/>
          <w:sz w:val="24"/>
          <w:szCs w:val="24"/>
        </w:rPr>
        <w:t xml:space="preserve"> </w:t>
      </w:r>
      <w:r w:rsidR="00521B1C">
        <w:rPr>
          <w:rFonts w:ascii="Times New Roman" w:hAnsi="Times New Roman" w:cs="Times New Roman"/>
          <w:sz w:val="24"/>
          <w:szCs w:val="24"/>
        </w:rPr>
        <w:t>T</w:t>
      </w:r>
      <w:r w:rsidR="00521B1C" w:rsidRPr="00777517">
        <w:rPr>
          <w:rFonts w:ascii="Times New Roman" w:hAnsi="Times New Roman" w:cs="Times New Roman"/>
          <w:sz w:val="24"/>
          <w:szCs w:val="24"/>
        </w:rPr>
        <w:t>h</w:t>
      </w:r>
      <w:r w:rsidR="008D0887">
        <w:rPr>
          <w:rFonts w:ascii="Times New Roman" w:hAnsi="Times New Roman" w:cs="Times New Roman"/>
          <w:sz w:val="24"/>
          <w:szCs w:val="24"/>
        </w:rPr>
        <w:t>ese</w:t>
      </w:r>
      <w:r w:rsidR="00521B1C" w:rsidRPr="00777517">
        <w:rPr>
          <w:rFonts w:ascii="Times New Roman" w:hAnsi="Times New Roman" w:cs="Times New Roman"/>
          <w:sz w:val="24"/>
          <w:szCs w:val="24"/>
        </w:rPr>
        <w:t xml:space="preserve"> differentially abundant species </w:t>
      </w:r>
      <w:r w:rsidR="00363598">
        <w:rPr>
          <w:rFonts w:ascii="Times New Roman" w:hAnsi="Times New Roman" w:cs="Times New Roman"/>
          <w:sz w:val="24"/>
          <w:szCs w:val="24"/>
        </w:rPr>
        <w:t>may also</w:t>
      </w:r>
      <w:r w:rsidR="00521B1C" w:rsidRPr="00777517">
        <w:rPr>
          <w:rFonts w:ascii="Times New Roman" w:hAnsi="Times New Roman" w:cs="Times New Roman"/>
          <w:sz w:val="24"/>
          <w:szCs w:val="24"/>
        </w:rPr>
        <w:t xml:space="preserve"> provide a unique metabolic function</w:t>
      </w:r>
      <w:r w:rsidR="008E48C5">
        <w:rPr>
          <w:rFonts w:ascii="Times New Roman" w:hAnsi="Times New Roman" w:cs="Times New Roman"/>
          <w:sz w:val="24"/>
          <w:szCs w:val="24"/>
        </w:rPr>
        <w:t xml:space="preserve"> for host bone homeostasis through</w:t>
      </w:r>
      <w:r w:rsidR="00521B1C" w:rsidRPr="00777517">
        <w:rPr>
          <w:rFonts w:ascii="Times New Roman" w:hAnsi="Times New Roman" w:cs="Times New Roman"/>
          <w:sz w:val="24"/>
          <w:szCs w:val="24"/>
        </w:rPr>
        <w:t xml:space="preserve"> the </w:t>
      </w:r>
      <w:r w:rsidR="00521B1C">
        <w:rPr>
          <w:rFonts w:ascii="Times New Roman" w:hAnsi="Times New Roman" w:cs="Times New Roman"/>
          <w:sz w:val="24"/>
          <w:szCs w:val="24"/>
        </w:rPr>
        <w:t xml:space="preserve">lactate, branch-chain amino acids, and glutathione </w:t>
      </w:r>
      <w:r w:rsidR="00521B1C" w:rsidRPr="00777517">
        <w:rPr>
          <w:rFonts w:ascii="Times New Roman" w:hAnsi="Times New Roman" w:cs="Times New Roman"/>
          <w:sz w:val="24"/>
          <w:szCs w:val="24"/>
        </w:rPr>
        <w:t xml:space="preserve">metabolic pathway within ISS </w:t>
      </w:r>
      <w:r w:rsidR="00521B1C">
        <w:rPr>
          <w:rFonts w:ascii="Times New Roman" w:hAnsi="Times New Roman" w:cs="Times New Roman"/>
          <w:sz w:val="24"/>
          <w:szCs w:val="24"/>
        </w:rPr>
        <w:t>rodents (Figure 4</w:t>
      </w:r>
      <w:r w:rsidR="00617EEF">
        <w:rPr>
          <w:rFonts w:ascii="Times New Roman" w:hAnsi="Times New Roman" w:cs="Times New Roman"/>
          <w:sz w:val="24"/>
          <w:szCs w:val="24"/>
        </w:rPr>
        <w:t>F</w:t>
      </w:r>
      <w:r w:rsidR="00F5648D">
        <w:rPr>
          <w:rFonts w:ascii="Times New Roman" w:hAnsi="Times New Roman" w:cs="Times New Roman"/>
          <w:sz w:val="24"/>
          <w:szCs w:val="24"/>
        </w:rPr>
        <w:t>, Table S</w:t>
      </w:r>
      <w:r w:rsidR="00C47E1D">
        <w:rPr>
          <w:rFonts w:ascii="Times New Roman" w:hAnsi="Times New Roman" w:cs="Times New Roman"/>
          <w:sz w:val="24"/>
          <w:szCs w:val="24"/>
        </w:rPr>
        <w:t>11</w:t>
      </w:r>
      <w:r w:rsidR="00521B1C">
        <w:rPr>
          <w:rFonts w:ascii="Times New Roman" w:hAnsi="Times New Roman" w:cs="Times New Roman"/>
          <w:sz w:val="24"/>
          <w:szCs w:val="24"/>
        </w:rPr>
        <w:t>)</w:t>
      </w:r>
      <w:r w:rsidR="00521B1C" w:rsidRPr="00777517">
        <w:rPr>
          <w:rFonts w:ascii="Times New Roman" w:hAnsi="Times New Roman" w:cs="Times New Roman"/>
          <w:sz w:val="24"/>
          <w:szCs w:val="24"/>
        </w:rPr>
        <w:t>.</w:t>
      </w:r>
      <w:r w:rsidR="00903A0F">
        <w:rPr>
          <w:rFonts w:ascii="Times New Roman" w:hAnsi="Times New Roman" w:cs="Times New Roman"/>
          <w:sz w:val="24"/>
          <w:szCs w:val="24"/>
        </w:rPr>
        <w:t xml:space="preserve"> Previously, probiotic therapy </w:t>
      </w:r>
      <w:r w:rsidR="00E27EE1">
        <w:rPr>
          <w:rFonts w:ascii="Times New Roman" w:hAnsi="Times New Roman" w:cs="Times New Roman"/>
          <w:sz w:val="24"/>
          <w:szCs w:val="24"/>
        </w:rPr>
        <w:t xml:space="preserve">in rodents </w:t>
      </w:r>
      <w:r w:rsidR="005A65E9">
        <w:rPr>
          <w:rFonts w:ascii="Times New Roman" w:hAnsi="Times New Roman" w:cs="Times New Roman"/>
          <w:sz w:val="24"/>
          <w:szCs w:val="24"/>
        </w:rPr>
        <w:t xml:space="preserve">through </w:t>
      </w:r>
      <w:r w:rsidR="00407708">
        <w:rPr>
          <w:rFonts w:ascii="Times New Roman" w:hAnsi="Times New Roman" w:cs="Times New Roman"/>
          <w:sz w:val="24"/>
          <w:szCs w:val="24"/>
        </w:rPr>
        <w:t xml:space="preserve">introduction of </w:t>
      </w:r>
      <w:r w:rsidR="005A65E9">
        <w:rPr>
          <w:rFonts w:ascii="Times New Roman" w:hAnsi="Times New Roman" w:cs="Times New Roman"/>
          <w:sz w:val="24"/>
          <w:szCs w:val="24"/>
        </w:rPr>
        <w:t xml:space="preserve">single </w:t>
      </w:r>
      <w:r w:rsidR="005A65E9">
        <w:rPr>
          <w:rFonts w:ascii="Times New Roman" w:hAnsi="Times New Roman" w:cs="Times New Roman"/>
          <w:i/>
          <w:iCs/>
          <w:sz w:val="24"/>
          <w:szCs w:val="24"/>
        </w:rPr>
        <w:t>Lactobacilli</w:t>
      </w:r>
      <w:r w:rsidR="005A65E9">
        <w:rPr>
          <w:rFonts w:ascii="Times New Roman" w:hAnsi="Times New Roman" w:cs="Times New Roman"/>
          <w:sz w:val="24"/>
          <w:szCs w:val="24"/>
        </w:rPr>
        <w:t xml:space="preserve"> </w:t>
      </w:r>
      <w:r w:rsidR="000215DF">
        <w:rPr>
          <w:rFonts w:ascii="Times New Roman" w:hAnsi="Times New Roman" w:cs="Times New Roman"/>
          <w:sz w:val="24"/>
          <w:szCs w:val="24"/>
        </w:rPr>
        <w:t>species, such as</w:t>
      </w:r>
      <w:r w:rsidR="003C6C27" w:rsidRPr="003C6C27">
        <w:t xml:space="preserve"> </w:t>
      </w:r>
      <w:r w:rsidR="003C6C27" w:rsidRPr="00F510F8">
        <w:rPr>
          <w:rFonts w:ascii="Times New Roman" w:hAnsi="Times New Roman" w:cs="Times New Roman"/>
          <w:i/>
          <w:iCs/>
          <w:sz w:val="24"/>
          <w:szCs w:val="24"/>
        </w:rPr>
        <w:t xml:space="preserve">Lactobacillus </w:t>
      </w:r>
      <w:proofErr w:type="spellStart"/>
      <w:r w:rsidR="003C6C27" w:rsidRPr="00F510F8">
        <w:rPr>
          <w:rFonts w:ascii="Times New Roman" w:hAnsi="Times New Roman" w:cs="Times New Roman"/>
          <w:i/>
          <w:iCs/>
          <w:sz w:val="24"/>
          <w:szCs w:val="24"/>
        </w:rPr>
        <w:t>helveticus</w:t>
      </w:r>
      <w:proofErr w:type="spellEnd"/>
      <w:r w:rsidR="00FC7345">
        <w:rPr>
          <w:rFonts w:ascii="Times New Roman" w:hAnsi="Times New Roman" w:cs="Times New Roman"/>
          <w:sz w:val="24"/>
          <w:szCs w:val="24"/>
        </w:rPr>
        <w:t xml:space="preserve"> </w:t>
      </w:r>
      <w:r w:rsidR="0096230B">
        <w:rPr>
          <w:rFonts w:ascii="Times New Roman" w:hAnsi="Times New Roman" w:cs="Times New Roman"/>
          <w:sz w:val="24"/>
          <w:szCs w:val="24"/>
        </w:rPr>
        <w:fldChar w:fldCharType="begin"/>
      </w:r>
      <w:r w:rsidR="0096230B">
        <w:rPr>
          <w:rFonts w:ascii="Times New Roman" w:hAnsi="Times New Roman" w:cs="Times New Roman"/>
          <w:sz w:val="24"/>
          <w:szCs w:val="24"/>
        </w:rPr>
        <w:instrText xml:space="preserve"> ADDIN EN.CITE &lt;EndNote&gt;&lt;Cite&gt;&lt;Author&gt;Narva&lt;/Author&gt;&lt;Year&gt;2004&lt;/Year&gt;&lt;RecNum&gt;683&lt;/RecNum&gt;&lt;DisplayText&gt;(Narva et al., 2004)&lt;/DisplayText&gt;&lt;record&gt;&lt;rec-number&gt;683&lt;/rec-number&gt;&lt;foreign-keys&gt;&lt;key app="EN" db-id="adxzrpzxnrpwdveztp7v9tvwsaapwz5ade9w" timestamp="1619126663"&gt;683&lt;/key&gt;&lt;/foreign-keys&gt;&lt;ref-type name="Journal Article"&gt;17&lt;/ref-type&gt;&lt;contributors&gt;&lt;authors&gt;&lt;author&gt;Narva, Mirkka&lt;/author&gt;&lt;author&gt;Collin, Marika&lt;/author&gt;&lt;author&gt;Lamberg-Allardt, Christel&lt;/author&gt;&lt;author&gt;Kärkkäinen, Merja&lt;/author&gt;&lt;author&gt;Poussa, Tuija&lt;/author&gt;&lt;author&gt;Vapaatalo, Heikki&lt;/author&gt;&lt;author&gt;Korpela, Riitta&lt;/author&gt;&lt;/authors&gt;&lt;/contributors&gt;&lt;titles&gt;&lt;title&gt;Effects of long-term intervention with Lactobacillus helveticus-fermented milk on bone mineral density and bone mineral content in growing rats&lt;/title&gt;&lt;secondary-title&gt;Annals of nutrition and metabolism&lt;/secondary-title&gt;&lt;/titles&gt;&lt;periodical&gt;&lt;full-title&gt;Annals of nutrition and metabolism&lt;/full-title&gt;&lt;/periodical&gt;&lt;pages&gt;228-234&lt;/pages&gt;&lt;volume&gt;48&lt;/volume&gt;&lt;number&gt;4&lt;/number&gt;&lt;dates&gt;&lt;year&gt;2004&lt;/year&gt;&lt;/dates&gt;&lt;publisher&gt;Karger Publishers&lt;/publisher&gt;&lt;isbn&gt;0250-6807&lt;/isbn&gt;&lt;urls&gt;&lt;/urls&gt;&lt;/record&gt;&lt;/Cite&gt;&lt;/EndNote&gt;</w:instrText>
      </w:r>
      <w:r w:rsidR="0096230B">
        <w:rPr>
          <w:rFonts w:ascii="Times New Roman" w:hAnsi="Times New Roman" w:cs="Times New Roman"/>
          <w:sz w:val="24"/>
          <w:szCs w:val="24"/>
        </w:rPr>
        <w:fldChar w:fldCharType="separate"/>
      </w:r>
      <w:r w:rsidR="0096230B">
        <w:rPr>
          <w:rFonts w:ascii="Times New Roman" w:hAnsi="Times New Roman" w:cs="Times New Roman"/>
          <w:noProof/>
          <w:sz w:val="24"/>
          <w:szCs w:val="24"/>
        </w:rPr>
        <w:t>(</w:t>
      </w:r>
      <w:hyperlink w:anchor="_ENREF_78" w:tooltip="Narva, 2004 #683" w:history="1">
        <w:r w:rsidR="00352BCC">
          <w:rPr>
            <w:rFonts w:ascii="Times New Roman" w:hAnsi="Times New Roman" w:cs="Times New Roman"/>
            <w:noProof/>
            <w:sz w:val="24"/>
            <w:szCs w:val="24"/>
          </w:rPr>
          <w:t>Narva et al., 2004</w:t>
        </w:r>
      </w:hyperlink>
      <w:r w:rsidR="0096230B">
        <w:rPr>
          <w:rFonts w:ascii="Times New Roman" w:hAnsi="Times New Roman" w:cs="Times New Roman"/>
          <w:noProof/>
          <w:sz w:val="24"/>
          <w:szCs w:val="24"/>
        </w:rPr>
        <w:t>)</w:t>
      </w:r>
      <w:r w:rsidR="0096230B">
        <w:rPr>
          <w:rFonts w:ascii="Times New Roman" w:hAnsi="Times New Roman" w:cs="Times New Roman"/>
          <w:sz w:val="24"/>
          <w:szCs w:val="24"/>
        </w:rPr>
        <w:fldChar w:fldCharType="end"/>
      </w:r>
      <w:r w:rsidR="00FC7345">
        <w:rPr>
          <w:rFonts w:ascii="Times New Roman" w:hAnsi="Times New Roman" w:cs="Times New Roman"/>
          <w:sz w:val="24"/>
          <w:szCs w:val="24"/>
        </w:rPr>
        <w:t xml:space="preserve">, </w:t>
      </w:r>
      <w:r w:rsidR="00FC7345" w:rsidRPr="00F510F8">
        <w:rPr>
          <w:rFonts w:ascii="Times New Roman" w:hAnsi="Times New Roman" w:cs="Times New Roman"/>
          <w:i/>
          <w:iCs/>
          <w:sz w:val="24"/>
          <w:szCs w:val="24"/>
        </w:rPr>
        <w:t xml:space="preserve">Lactobacillus </w:t>
      </w:r>
      <w:proofErr w:type="spellStart"/>
      <w:r w:rsidR="00FC7345" w:rsidRPr="00F510F8">
        <w:rPr>
          <w:rFonts w:ascii="Times New Roman" w:hAnsi="Times New Roman" w:cs="Times New Roman"/>
          <w:i/>
          <w:iCs/>
          <w:sz w:val="24"/>
          <w:szCs w:val="24"/>
        </w:rPr>
        <w:t>reuteri</w:t>
      </w:r>
      <w:proofErr w:type="spellEnd"/>
      <w:r w:rsidR="00FC7345" w:rsidRPr="00F510F8">
        <w:rPr>
          <w:rFonts w:ascii="Times New Roman" w:hAnsi="Times New Roman" w:cs="Times New Roman"/>
          <w:i/>
          <w:iCs/>
          <w:sz w:val="24"/>
          <w:szCs w:val="24"/>
        </w:rPr>
        <w:t xml:space="preserve"> </w:t>
      </w:r>
      <w:r w:rsidR="00FC7345" w:rsidRPr="00FC7345">
        <w:rPr>
          <w:rFonts w:ascii="Times New Roman" w:hAnsi="Times New Roman" w:cs="Times New Roman"/>
          <w:sz w:val="24"/>
          <w:szCs w:val="24"/>
        </w:rPr>
        <w:t>6475</w:t>
      </w:r>
      <w:r w:rsidR="00FC7345">
        <w:rPr>
          <w:rFonts w:ascii="Times New Roman" w:hAnsi="Times New Roman" w:cs="Times New Roman"/>
          <w:sz w:val="24"/>
          <w:szCs w:val="24"/>
        </w:rPr>
        <w:t xml:space="preserve"> </w:t>
      </w:r>
      <w:r w:rsidR="00F510F8">
        <w:rPr>
          <w:rFonts w:ascii="Times New Roman" w:hAnsi="Times New Roman" w:cs="Times New Roman"/>
          <w:sz w:val="24"/>
          <w:szCs w:val="24"/>
        </w:rPr>
        <w:fldChar w:fldCharType="begin"/>
      </w:r>
      <w:r w:rsidR="00F510F8">
        <w:rPr>
          <w:rFonts w:ascii="Times New Roman" w:hAnsi="Times New Roman" w:cs="Times New Roman"/>
          <w:sz w:val="24"/>
          <w:szCs w:val="24"/>
        </w:rPr>
        <w:instrText xml:space="preserve"> ADDIN EN.CITE &lt;EndNote&gt;&lt;Cite&gt;&lt;Author&gt;McCabe&lt;/Author&gt;&lt;Year&gt;2013&lt;/Year&gt;&lt;RecNum&gt;682&lt;/RecNum&gt;&lt;DisplayText&gt;(McCabe et al., 2013)&lt;/DisplayText&gt;&lt;record&gt;&lt;rec-number&gt;682&lt;/rec-number&gt;&lt;foreign-keys&gt;&lt;key app="EN" db-id="adxzrpzxnrpwdveztp7v9tvwsaapwz5ade9w" timestamp="1619126663"&gt;682&lt;/key&gt;&lt;/foreign-keys&gt;&lt;ref-type name="Journal Article"&gt;17&lt;/ref-type&gt;&lt;contributors&gt;&lt;authors&gt;&lt;author&gt;McCabe, Laura R.&lt;/author&gt;&lt;author&gt;Irwin, Regina&lt;/author&gt;&lt;author&gt;Schaefer, Laura&lt;/author&gt;&lt;author&gt;Britton, Robert A.&lt;/author&gt;&lt;/authors&gt;&lt;/contributors&gt;&lt;titles&gt;&lt;title&gt;Probiotic use decreases intestinal inflammation and increases bone density in healthy male but not female mice&lt;/title&gt;&lt;secondary-title&gt;Journal of cellular physiology&lt;/secondary-title&gt;&lt;/titles&gt;&lt;periodical&gt;&lt;full-title&gt;Journal of cellular physiology&lt;/full-title&gt;&lt;/periodical&gt;&lt;pages&gt;1793-1798&lt;/pages&gt;&lt;volume&gt;228&lt;/volume&gt;&lt;number&gt;8&lt;/number&gt;&lt;dates&gt;&lt;year&gt;2013&lt;/year&gt;&lt;/dates&gt;&lt;publisher&gt;Wiley Online Library&lt;/publisher&gt;&lt;isbn&gt;0021-9541&lt;/isbn&gt;&lt;urls&gt;&lt;/urls&gt;&lt;/record&gt;&lt;/Cite&gt;&lt;/EndNote&gt;</w:instrText>
      </w:r>
      <w:r w:rsidR="00F510F8">
        <w:rPr>
          <w:rFonts w:ascii="Times New Roman" w:hAnsi="Times New Roman" w:cs="Times New Roman"/>
          <w:sz w:val="24"/>
          <w:szCs w:val="24"/>
        </w:rPr>
        <w:fldChar w:fldCharType="separate"/>
      </w:r>
      <w:r w:rsidR="00F510F8">
        <w:rPr>
          <w:rFonts w:ascii="Times New Roman" w:hAnsi="Times New Roman" w:cs="Times New Roman"/>
          <w:noProof/>
          <w:sz w:val="24"/>
          <w:szCs w:val="24"/>
        </w:rPr>
        <w:t>(</w:t>
      </w:r>
      <w:hyperlink w:anchor="_ENREF_69" w:tooltip="McCabe, 2013 #682" w:history="1">
        <w:r w:rsidR="00352BCC">
          <w:rPr>
            <w:rFonts w:ascii="Times New Roman" w:hAnsi="Times New Roman" w:cs="Times New Roman"/>
            <w:noProof/>
            <w:sz w:val="24"/>
            <w:szCs w:val="24"/>
          </w:rPr>
          <w:t>McCabe et al., 2013</w:t>
        </w:r>
      </w:hyperlink>
      <w:r w:rsidR="00F510F8">
        <w:rPr>
          <w:rFonts w:ascii="Times New Roman" w:hAnsi="Times New Roman" w:cs="Times New Roman"/>
          <w:noProof/>
          <w:sz w:val="24"/>
          <w:szCs w:val="24"/>
        </w:rPr>
        <w:t>)</w:t>
      </w:r>
      <w:r w:rsidR="00F510F8">
        <w:rPr>
          <w:rFonts w:ascii="Times New Roman" w:hAnsi="Times New Roman" w:cs="Times New Roman"/>
          <w:sz w:val="24"/>
          <w:szCs w:val="24"/>
        </w:rPr>
        <w:fldChar w:fldCharType="end"/>
      </w:r>
      <w:r w:rsidR="00FC7345">
        <w:rPr>
          <w:rFonts w:ascii="Times New Roman" w:hAnsi="Times New Roman" w:cs="Times New Roman"/>
          <w:sz w:val="24"/>
          <w:szCs w:val="24"/>
        </w:rPr>
        <w:t xml:space="preserve">, </w:t>
      </w:r>
      <w:r w:rsidR="000215DF">
        <w:rPr>
          <w:rFonts w:ascii="Times New Roman" w:hAnsi="Times New Roman" w:cs="Times New Roman"/>
          <w:sz w:val="24"/>
          <w:szCs w:val="24"/>
        </w:rPr>
        <w:t xml:space="preserve"> </w:t>
      </w:r>
      <w:r w:rsidR="000215DF" w:rsidRPr="000215DF">
        <w:rPr>
          <w:rFonts w:ascii="Times New Roman" w:hAnsi="Times New Roman" w:cs="Times New Roman"/>
          <w:i/>
          <w:iCs/>
          <w:sz w:val="24"/>
          <w:szCs w:val="24"/>
        </w:rPr>
        <w:t xml:space="preserve">Lactobacillus </w:t>
      </w:r>
      <w:proofErr w:type="spellStart"/>
      <w:r w:rsidR="000215DF" w:rsidRPr="000215DF">
        <w:rPr>
          <w:rFonts w:ascii="Times New Roman" w:hAnsi="Times New Roman" w:cs="Times New Roman"/>
          <w:i/>
          <w:iCs/>
          <w:sz w:val="24"/>
          <w:szCs w:val="24"/>
        </w:rPr>
        <w:t>rhamnosus</w:t>
      </w:r>
      <w:proofErr w:type="spellEnd"/>
      <w:r w:rsidR="000215DF">
        <w:rPr>
          <w:rFonts w:ascii="Times New Roman" w:hAnsi="Times New Roman" w:cs="Times New Roman"/>
          <w:sz w:val="24"/>
          <w:szCs w:val="24"/>
        </w:rPr>
        <w:t xml:space="preserve"> </w:t>
      </w:r>
      <w:r w:rsidR="000215DF">
        <w:rPr>
          <w:rFonts w:ascii="Times New Roman" w:hAnsi="Times New Roman" w:cs="Times New Roman"/>
          <w:sz w:val="24"/>
          <w:szCs w:val="24"/>
        </w:rPr>
        <w:fldChar w:fldCharType="begin"/>
      </w:r>
      <w:r w:rsidR="000215DF">
        <w:rPr>
          <w:rFonts w:ascii="Times New Roman" w:hAnsi="Times New Roman" w:cs="Times New Roman"/>
          <w:sz w:val="24"/>
          <w:szCs w:val="24"/>
        </w:rPr>
        <w:instrText xml:space="preserve"> ADDIN EN.CITE &lt;EndNote&gt;&lt;Cite&gt;&lt;Author&gt;Li&lt;/Author&gt;&lt;Year&gt;2016&lt;/Year&gt;&lt;RecNum&gt;629&lt;/RecNum&gt;&lt;DisplayText&gt;(Li et al., 2016)&lt;/DisplayText&gt;&lt;record&gt;&lt;rec-number&gt;629&lt;/rec-number&gt;&lt;foreign-keys&gt;&lt;key app="EN" db-id="adxzrpzxnrpwdveztp7v9tvwsaapwz5ade9w" timestamp="1617051346"&gt;629&lt;/key&gt;&lt;/foreign-keys&gt;&lt;ref-type name="Journal Article"&gt;17&lt;/ref-type&gt;&lt;contributors&gt;&lt;authors&gt;&lt;author&gt;Li, Jau-Yi&lt;/author&gt;&lt;author&gt;Chassaing, Benoit&lt;/author&gt;&lt;author&gt;Tyagi, Abdul Malik&lt;/author&gt;&lt;author&gt;Vaccaro, Chiara&lt;/author&gt;&lt;author&gt;Luo, Tao&lt;/author&gt;&lt;author&gt;Adams, Jonathan&lt;/author&gt;&lt;author&gt;Darby, Trevor M.&lt;/author&gt;&lt;author&gt;Weitzmann, M. Neale&lt;/author&gt;&lt;author&gt;Mulle, Jennifer G.&lt;/author&gt;&lt;author&gt;Gewirtz, Andrew T.&lt;/author&gt;&lt;/authors&gt;&lt;/contributors&gt;&lt;titles&gt;&lt;title&gt;Sex steroid deficiency–associated bone loss is microbiota dependent and prevented by probiotics&lt;/title&gt;&lt;secondary-title&gt;The Journal of clinical investigation&lt;/secondary-title&gt;&lt;/titles&gt;&lt;periodical&gt;&lt;full-title&gt;The Journal of clinical investigation&lt;/full-title&gt;&lt;/periodical&gt;&lt;pages&gt;2049-2063&lt;/pages&gt;&lt;volume&gt;126&lt;/volume&gt;&lt;number&gt;6&lt;/number&gt;&lt;dates&gt;&lt;year&gt;2016&lt;/year&gt;&lt;/dates&gt;&lt;publisher&gt;Am Soc Clin Investig&lt;/publisher&gt;&lt;isbn&gt;0021-9738&lt;/isbn&gt;&lt;urls&gt;&lt;/urls&gt;&lt;/record&gt;&lt;/Cite&gt;&lt;/EndNote&gt;</w:instrText>
      </w:r>
      <w:r w:rsidR="000215DF">
        <w:rPr>
          <w:rFonts w:ascii="Times New Roman" w:hAnsi="Times New Roman" w:cs="Times New Roman"/>
          <w:sz w:val="24"/>
          <w:szCs w:val="24"/>
        </w:rPr>
        <w:fldChar w:fldCharType="separate"/>
      </w:r>
      <w:r w:rsidR="000215DF">
        <w:rPr>
          <w:rFonts w:ascii="Times New Roman" w:hAnsi="Times New Roman" w:cs="Times New Roman"/>
          <w:noProof/>
          <w:sz w:val="24"/>
          <w:szCs w:val="24"/>
        </w:rPr>
        <w:t>(</w:t>
      </w:r>
      <w:hyperlink w:anchor="_ENREF_59" w:tooltip="Li, 2016 #629" w:history="1">
        <w:r w:rsidR="00352BCC">
          <w:rPr>
            <w:rFonts w:ascii="Times New Roman" w:hAnsi="Times New Roman" w:cs="Times New Roman"/>
            <w:noProof/>
            <w:sz w:val="24"/>
            <w:szCs w:val="24"/>
          </w:rPr>
          <w:t>Li et al., 2016</w:t>
        </w:r>
      </w:hyperlink>
      <w:r w:rsidR="000215DF">
        <w:rPr>
          <w:rFonts w:ascii="Times New Roman" w:hAnsi="Times New Roman" w:cs="Times New Roman"/>
          <w:noProof/>
          <w:sz w:val="24"/>
          <w:szCs w:val="24"/>
        </w:rPr>
        <w:t>)</w:t>
      </w:r>
      <w:r w:rsidR="000215DF">
        <w:rPr>
          <w:rFonts w:ascii="Times New Roman" w:hAnsi="Times New Roman" w:cs="Times New Roman"/>
          <w:sz w:val="24"/>
          <w:szCs w:val="24"/>
        </w:rPr>
        <w:fldChar w:fldCharType="end"/>
      </w:r>
      <w:r w:rsidR="000215DF" w:rsidRPr="000215DF">
        <w:rPr>
          <w:rFonts w:ascii="Times New Roman" w:hAnsi="Times New Roman" w:cs="Times New Roman"/>
          <w:sz w:val="24"/>
          <w:szCs w:val="24"/>
        </w:rPr>
        <w:t xml:space="preserve"> </w:t>
      </w:r>
      <w:r w:rsidR="005A65E9">
        <w:rPr>
          <w:rFonts w:ascii="Times New Roman" w:hAnsi="Times New Roman" w:cs="Times New Roman"/>
          <w:sz w:val="24"/>
          <w:szCs w:val="24"/>
        </w:rPr>
        <w:t>or</w:t>
      </w:r>
      <w:r w:rsidR="00292390">
        <w:rPr>
          <w:rFonts w:ascii="Times New Roman" w:hAnsi="Times New Roman" w:cs="Times New Roman"/>
          <w:sz w:val="24"/>
          <w:szCs w:val="24"/>
        </w:rPr>
        <w:t xml:space="preserve"> a part of</w:t>
      </w:r>
      <w:r w:rsidR="005A65E9">
        <w:rPr>
          <w:rFonts w:ascii="Times New Roman" w:hAnsi="Times New Roman" w:cs="Times New Roman"/>
          <w:sz w:val="24"/>
          <w:szCs w:val="24"/>
        </w:rPr>
        <w:t xml:space="preserve"> cocktails </w:t>
      </w:r>
      <w:r w:rsidR="00292390">
        <w:rPr>
          <w:rFonts w:ascii="Times New Roman" w:hAnsi="Times New Roman" w:cs="Times New Roman"/>
          <w:sz w:val="24"/>
          <w:szCs w:val="24"/>
        </w:rPr>
        <w:t>such as VSL#3</w:t>
      </w:r>
      <w:r w:rsidR="00631F8A">
        <w:rPr>
          <w:rFonts w:ascii="Times New Roman" w:hAnsi="Times New Roman" w:cs="Times New Roman"/>
          <w:sz w:val="24"/>
          <w:szCs w:val="24"/>
        </w:rPr>
        <w:t xml:space="preserve"> </w:t>
      </w:r>
      <w:r w:rsidR="00631F8A">
        <w:rPr>
          <w:rFonts w:ascii="Times New Roman" w:hAnsi="Times New Roman" w:cs="Times New Roman"/>
          <w:sz w:val="24"/>
          <w:szCs w:val="24"/>
        </w:rPr>
        <w:fldChar w:fldCharType="begin"/>
      </w:r>
      <w:r w:rsidR="00631F8A">
        <w:rPr>
          <w:rFonts w:ascii="Times New Roman" w:hAnsi="Times New Roman" w:cs="Times New Roman"/>
          <w:sz w:val="24"/>
          <w:szCs w:val="24"/>
        </w:rPr>
        <w:instrText xml:space="preserve"> ADDIN EN.CITE &lt;EndNote&gt;&lt;Cite&gt;&lt;Author&gt;Li&lt;/Author&gt;&lt;Year&gt;2016&lt;/Year&gt;&lt;RecNum&gt;629&lt;/RecNum&gt;&lt;DisplayText&gt;(Li et al., 2016)&lt;/DisplayText&gt;&lt;record&gt;&lt;rec-number&gt;629&lt;/rec-number&gt;&lt;foreign-keys&gt;&lt;key app="EN" db-id="adxzrpzxnrpwdveztp7v9tvwsaapwz5ade9w" timestamp="1617051346"&gt;629&lt;/key&gt;&lt;/foreign-keys&gt;&lt;ref-type name="Journal Article"&gt;17&lt;/ref-type&gt;&lt;contributors&gt;&lt;authors&gt;&lt;author&gt;Li, Jau-Yi&lt;/author&gt;&lt;author&gt;Chassaing, Benoit&lt;/author&gt;&lt;author&gt;Tyagi, Abdul Malik&lt;/author&gt;&lt;author&gt;Vaccaro, Chiara&lt;/author&gt;&lt;author&gt;Luo, Tao&lt;/author&gt;&lt;author&gt;Adams, Jonathan&lt;/author&gt;&lt;author&gt;Darby, Trevor M.&lt;/author&gt;&lt;author&gt;Weitzmann, M. Neale&lt;/author&gt;&lt;author&gt;Mulle, Jennifer G.&lt;/author&gt;&lt;author&gt;Gewirtz, Andrew T.&lt;/author&gt;&lt;/authors&gt;&lt;/contributors&gt;&lt;titles&gt;&lt;title&gt;Sex steroid deficiency–associated bone loss is microbiota dependent and prevented by probiotics&lt;/title&gt;&lt;secondary-title&gt;The Journal of clinical investigation&lt;/secondary-title&gt;&lt;/titles&gt;&lt;periodical&gt;&lt;full-title&gt;The Journal of clinical investigation&lt;/full-title&gt;&lt;/periodical&gt;&lt;pages&gt;2049-2063&lt;/pages&gt;&lt;volume&gt;126&lt;/volume&gt;&lt;number&gt;6&lt;/number&gt;&lt;dates&gt;&lt;year&gt;2016&lt;/year&gt;&lt;/dates&gt;&lt;publisher&gt;Am Soc Clin Investig&lt;/publisher&gt;&lt;isbn&gt;0021-9738&lt;/isbn&gt;&lt;urls&gt;&lt;/urls&gt;&lt;/record&gt;&lt;/Cite&gt;&lt;/EndNote&gt;</w:instrText>
      </w:r>
      <w:r w:rsidR="00631F8A">
        <w:rPr>
          <w:rFonts w:ascii="Times New Roman" w:hAnsi="Times New Roman" w:cs="Times New Roman"/>
          <w:sz w:val="24"/>
          <w:szCs w:val="24"/>
        </w:rPr>
        <w:fldChar w:fldCharType="separate"/>
      </w:r>
      <w:r w:rsidR="00631F8A">
        <w:rPr>
          <w:rFonts w:ascii="Times New Roman" w:hAnsi="Times New Roman" w:cs="Times New Roman"/>
          <w:noProof/>
          <w:sz w:val="24"/>
          <w:szCs w:val="24"/>
        </w:rPr>
        <w:t>(</w:t>
      </w:r>
      <w:hyperlink w:anchor="_ENREF_59" w:tooltip="Li, 2016 #629" w:history="1">
        <w:r w:rsidR="00352BCC">
          <w:rPr>
            <w:rFonts w:ascii="Times New Roman" w:hAnsi="Times New Roman" w:cs="Times New Roman"/>
            <w:noProof/>
            <w:sz w:val="24"/>
            <w:szCs w:val="24"/>
          </w:rPr>
          <w:t>Li et al., 2016</w:t>
        </w:r>
      </w:hyperlink>
      <w:r w:rsidR="00631F8A">
        <w:rPr>
          <w:rFonts w:ascii="Times New Roman" w:hAnsi="Times New Roman" w:cs="Times New Roman"/>
          <w:noProof/>
          <w:sz w:val="24"/>
          <w:szCs w:val="24"/>
        </w:rPr>
        <w:t>)</w:t>
      </w:r>
      <w:r w:rsidR="00631F8A">
        <w:rPr>
          <w:rFonts w:ascii="Times New Roman" w:hAnsi="Times New Roman" w:cs="Times New Roman"/>
          <w:sz w:val="24"/>
          <w:szCs w:val="24"/>
        </w:rPr>
        <w:fldChar w:fldCharType="end"/>
      </w:r>
      <w:r w:rsidR="00292390">
        <w:rPr>
          <w:rFonts w:ascii="Times New Roman" w:hAnsi="Times New Roman" w:cs="Times New Roman"/>
          <w:sz w:val="24"/>
          <w:szCs w:val="24"/>
        </w:rPr>
        <w:t>, have been shown to</w:t>
      </w:r>
      <w:r w:rsidR="00F510F8">
        <w:rPr>
          <w:rFonts w:ascii="Times New Roman" w:hAnsi="Times New Roman" w:cs="Times New Roman"/>
          <w:sz w:val="24"/>
          <w:szCs w:val="24"/>
        </w:rPr>
        <w:t xml:space="preserve"> promote increases in bone mineral density.</w:t>
      </w:r>
      <w:r w:rsidR="00292390">
        <w:rPr>
          <w:rFonts w:ascii="Times New Roman" w:hAnsi="Times New Roman" w:cs="Times New Roman"/>
          <w:sz w:val="24"/>
          <w:szCs w:val="24"/>
        </w:rPr>
        <w:t xml:space="preserve"> </w:t>
      </w:r>
    </w:p>
    <w:p w14:paraId="5A339887" w14:textId="75DDD3A7" w:rsidR="009E5014" w:rsidRPr="00A3441C" w:rsidRDefault="007806C0" w:rsidP="00853492">
      <w:pPr>
        <w:jc w:val="both"/>
        <w:rPr>
          <w:rFonts w:ascii="Times New Roman" w:hAnsi="Times New Roman" w:cs="Times New Roman"/>
          <w:sz w:val="24"/>
          <w:szCs w:val="24"/>
        </w:rPr>
      </w:pPr>
      <w:commentRangeStart w:id="18"/>
      <w:r>
        <w:rPr>
          <w:rFonts w:ascii="Times New Roman" w:hAnsi="Times New Roman" w:cs="Times New Roman"/>
          <w:sz w:val="24"/>
          <w:szCs w:val="24"/>
        </w:rPr>
        <w:t xml:space="preserve">It was recently shown that the ISS </w:t>
      </w:r>
      <w:r w:rsidR="003208E4">
        <w:rPr>
          <w:rFonts w:ascii="Times New Roman" w:hAnsi="Times New Roman" w:cs="Times New Roman"/>
          <w:sz w:val="24"/>
          <w:szCs w:val="24"/>
        </w:rPr>
        <w:t>group relative to ISS_G</w:t>
      </w:r>
      <w:r>
        <w:rPr>
          <w:rFonts w:ascii="Times New Roman" w:hAnsi="Times New Roman" w:cs="Times New Roman"/>
          <w:sz w:val="24"/>
          <w:szCs w:val="24"/>
        </w:rPr>
        <w:t>, the non-treatment controls in the RR</w:t>
      </w:r>
      <w:r w:rsidR="00617EEF">
        <w:rPr>
          <w:rFonts w:ascii="Times New Roman" w:hAnsi="Times New Roman" w:cs="Times New Roman"/>
          <w:sz w:val="24"/>
          <w:szCs w:val="24"/>
        </w:rPr>
        <w:t>-</w:t>
      </w:r>
      <w:r>
        <w:rPr>
          <w:rFonts w:ascii="Times New Roman" w:hAnsi="Times New Roman" w:cs="Times New Roman"/>
          <w:sz w:val="24"/>
          <w:szCs w:val="24"/>
        </w:rPr>
        <w:t xml:space="preserve">5 study, displayed </w:t>
      </w:r>
      <w:r w:rsidR="002D116D">
        <w:rPr>
          <w:rFonts w:ascii="Times New Roman" w:hAnsi="Times New Roman" w:cs="Times New Roman"/>
          <w:sz w:val="24"/>
          <w:szCs w:val="24"/>
        </w:rPr>
        <w:t xml:space="preserve">flight associated </w:t>
      </w:r>
      <w:r>
        <w:rPr>
          <w:rFonts w:ascii="Times New Roman" w:hAnsi="Times New Roman" w:cs="Times New Roman"/>
          <w:sz w:val="24"/>
          <w:szCs w:val="24"/>
        </w:rPr>
        <w:t xml:space="preserve">longitudinal decreases in bone mineral density in the tibia and lumbar vertebrae, as well as decreases in femur trabecular thickness, </w:t>
      </w:r>
      <w:r w:rsidR="00464D16">
        <w:rPr>
          <w:rFonts w:ascii="Times New Roman" w:hAnsi="Times New Roman" w:cs="Times New Roman"/>
          <w:sz w:val="24"/>
          <w:szCs w:val="24"/>
        </w:rPr>
        <w:t xml:space="preserve">chondrogenesis, and increases in bone marrow adipogenesis </w:t>
      </w:r>
      <w:r w:rsidR="00464D16" w:rsidRPr="00152A80">
        <w:rPr>
          <w:rFonts w:ascii="Times New Roman" w:hAnsi="Times New Roman" w:cs="Times New Roman"/>
          <w:b/>
          <w:bCs/>
          <w:color w:val="FF0000"/>
          <w:sz w:val="24"/>
          <w:szCs w:val="24"/>
        </w:rPr>
        <w:t>(CITE</w:t>
      </w:r>
      <w:r w:rsidR="00464D16">
        <w:rPr>
          <w:rFonts w:ascii="Times New Roman" w:hAnsi="Times New Roman" w:cs="Times New Roman"/>
          <w:b/>
          <w:bCs/>
          <w:color w:val="FF0000"/>
          <w:sz w:val="24"/>
          <w:szCs w:val="24"/>
        </w:rPr>
        <w:t xml:space="preserve"> RR5 primary</w:t>
      </w:r>
      <w:r w:rsidR="00464D16" w:rsidRPr="00152A80">
        <w:rPr>
          <w:rFonts w:ascii="Times New Roman" w:hAnsi="Times New Roman" w:cs="Times New Roman"/>
          <w:b/>
          <w:bCs/>
          <w:color w:val="FF0000"/>
          <w:sz w:val="24"/>
          <w:szCs w:val="24"/>
        </w:rPr>
        <w:t xml:space="preserve"> </w:t>
      </w:r>
      <w:proofErr w:type="spellStart"/>
      <w:r w:rsidR="00464D16" w:rsidRPr="00152A80">
        <w:rPr>
          <w:rFonts w:ascii="Times New Roman" w:hAnsi="Times New Roman" w:cs="Times New Roman"/>
          <w:b/>
          <w:bCs/>
          <w:color w:val="FF0000"/>
          <w:sz w:val="24"/>
          <w:szCs w:val="24"/>
        </w:rPr>
        <w:t>Ting,Kwak,Soo</w:t>
      </w:r>
      <w:proofErr w:type="spellEnd"/>
      <w:r w:rsidR="00464D16" w:rsidRPr="00152A80">
        <w:rPr>
          <w:rFonts w:ascii="Times New Roman" w:hAnsi="Times New Roman" w:cs="Times New Roman"/>
          <w:b/>
          <w:bCs/>
          <w:color w:val="FF0000"/>
          <w:sz w:val="24"/>
          <w:szCs w:val="24"/>
        </w:rPr>
        <w:t xml:space="preserve"> pape</w:t>
      </w:r>
      <w:r w:rsidR="00464D16">
        <w:rPr>
          <w:rFonts w:ascii="Times New Roman" w:hAnsi="Times New Roman" w:cs="Times New Roman"/>
          <w:b/>
          <w:bCs/>
          <w:color w:val="FF0000"/>
          <w:sz w:val="24"/>
          <w:szCs w:val="24"/>
        </w:rPr>
        <w:t>r</w:t>
      </w:r>
      <w:r w:rsidR="00464D16" w:rsidRPr="00152A80">
        <w:rPr>
          <w:rFonts w:ascii="Times New Roman" w:hAnsi="Times New Roman" w:cs="Times New Roman"/>
          <w:b/>
          <w:bCs/>
          <w:color w:val="FF0000"/>
          <w:sz w:val="24"/>
          <w:szCs w:val="24"/>
        </w:rPr>
        <w:t>)</w:t>
      </w:r>
      <w:r w:rsidR="00464D16">
        <w:rPr>
          <w:rFonts w:ascii="Times New Roman" w:hAnsi="Times New Roman" w:cs="Times New Roman"/>
          <w:sz w:val="24"/>
          <w:szCs w:val="24"/>
        </w:rPr>
        <w:t>.</w:t>
      </w:r>
      <w:commentRangeEnd w:id="18"/>
      <w:r w:rsidR="00464D16">
        <w:rPr>
          <w:rStyle w:val="CommentReference"/>
        </w:rPr>
        <w:commentReference w:id="18"/>
      </w:r>
      <w:r w:rsidR="00464D16">
        <w:rPr>
          <w:rFonts w:ascii="Times New Roman" w:hAnsi="Times New Roman" w:cs="Times New Roman"/>
          <w:sz w:val="24"/>
          <w:szCs w:val="24"/>
        </w:rPr>
        <w:t xml:space="preserve"> </w:t>
      </w:r>
      <w:r w:rsidR="00AA5F14">
        <w:rPr>
          <w:rFonts w:ascii="Times New Roman" w:hAnsi="Times New Roman" w:cs="Times New Roman"/>
          <w:color w:val="000000" w:themeColor="text1"/>
          <w:sz w:val="24"/>
          <w:szCs w:val="24"/>
        </w:rPr>
        <w:t>Bone marrow adipogenesis, which is inversely correlated with bone formation</w:t>
      </w:r>
      <w:r w:rsidR="007C31C3">
        <w:rPr>
          <w:rFonts w:ascii="Times New Roman" w:hAnsi="Times New Roman" w:cs="Times New Roman"/>
          <w:color w:val="000000" w:themeColor="text1"/>
          <w:sz w:val="24"/>
          <w:szCs w:val="24"/>
        </w:rPr>
        <w:t xml:space="preserve"> </w:t>
      </w:r>
      <w:r w:rsidR="00942FED">
        <w:rPr>
          <w:rFonts w:ascii="Times New Roman" w:hAnsi="Times New Roman" w:cs="Times New Roman"/>
          <w:color w:val="000000" w:themeColor="text1"/>
          <w:sz w:val="24"/>
          <w:szCs w:val="24"/>
        </w:rPr>
        <w:fldChar w:fldCharType="begin">
          <w:fldData xml:space="preserve">PEVuZE5vdGU+PENpdGU+PEF1dGhvcj5EcmFnb2pldmnEjTwvQXV0aG9yPjxZZWFyPjIwMTE8L1ll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</w:fldData>
        </w:fldChar>
      </w:r>
      <w:r w:rsidR="001C5FE1">
        <w:rPr>
          <w:rFonts w:ascii="Times New Roman" w:hAnsi="Times New Roman" w:cs="Times New Roman"/>
          <w:color w:val="000000" w:themeColor="text1"/>
          <w:sz w:val="24"/>
          <w:szCs w:val="24"/>
        </w:rPr>
        <w:instrText xml:space="preserve"> ADDIN EN.CITE </w:instrText>
      </w:r>
      <w:r w:rsidR="001C5FE1">
        <w:rPr>
          <w:rFonts w:ascii="Times New Roman" w:hAnsi="Times New Roman" w:cs="Times New Roman"/>
          <w:color w:val="000000" w:themeColor="text1"/>
          <w:sz w:val="24"/>
          <w:szCs w:val="24"/>
        </w:rPr>
        <w:fldChar w:fldCharType="begin">
          <w:fldData xml:space="preserve">PEVuZE5vdGU+PENpdGU+PEF1dGhvcj5EcmFnb2pldmnEjTwvQXV0aG9yPjxZZWFyPjIwMTE8L1ll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</w:fldData>
        </w:fldChar>
      </w:r>
      <w:r w:rsidR="001C5FE1">
        <w:rPr>
          <w:rFonts w:ascii="Times New Roman" w:hAnsi="Times New Roman" w:cs="Times New Roman"/>
          <w:color w:val="000000" w:themeColor="text1"/>
          <w:sz w:val="24"/>
          <w:szCs w:val="24"/>
        </w:rPr>
        <w:instrText xml:space="preserve"> ADDIN EN.CITE.DATA </w:instrText>
      </w:r>
      <w:r w:rsidR="001C5FE1">
        <w:rPr>
          <w:rFonts w:ascii="Times New Roman" w:hAnsi="Times New Roman" w:cs="Times New Roman"/>
          <w:color w:val="000000" w:themeColor="text1"/>
          <w:sz w:val="24"/>
          <w:szCs w:val="24"/>
        </w:rPr>
      </w:r>
      <w:r w:rsidR="001C5FE1">
        <w:rPr>
          <w:rFonts w:ascii="Times New Roman" w:hAnsi="Times New Roman" w:cs="Times New Roman"/>
          <w:color w:val="000000" w:themeColor="text1"/>
          <w:sz w:val="24"/>
          <w:szCs w:val="24"/>
        </w:rPr>
        <w:fldChar w:fldCharType="end"/>
      </w:r>
      <w:r w:rsidR="00942FED">
        <w:rPr>
          <w:rFonts w:ascii="Times New Roman" w:hAnsi="Times New Roman" w:cs="Times New Roman"/>
          <w:color w:val="000000" w:themeColor="text1"/>
          <w:sz w:val="24"/>
          <w:szCs w:val="24"/>
        </w:rPr>
      </w:r>
      <w:r w:rsidR="00942FED">
        <w:rPr>
          <w:rFonts w:ascii="Times New Roman" w:hAnsi="Times New Roman" w:cs="Times New Roman"/>
          <w:color w:val="000000" w:themeColor="text1"/>
          <w:sz w:val="24"/>
          <w:szCs w:val="24"/>
        </w:rPr>
        <w:fldChar w:fldCharType="separate"/>
      </w:r>
      <w:r w:rsidR="001C5FE1">
        <w:rPr>
          <w:rFonts w:ascii="Times New Roman" w:hAnsi="Times New Roman" w:cs="Times New Roman"/>
          <w:noProof/>
          <w:color w:val="000000" w:themeColor="text1"/>
          <w:sz w:val="24"/>
          <w:szCs w:val="24"/>
        </w:rPr>
        <w:t>(</w:t>
      </w:r>
      <w:hyperlink w:anchor="_ENREF_73" w:tooltip="Meunier, 1971 #686" w:history="1">
        <w:r w:rsidR="00352BCC">
          <w:rPr>
            <w:rFonts w:ascii="Times New Roman" w:hAnsi="Times New Roman" w:cs="Times New Roman"/>
            <w:noProof/>
            <w:color w:val="000000" w:themeColor="text1"/>
            <w:sz w:val="24"/>
            <w:szCs w:val="24"/>
          </w:rPr>
          <w:t>Meunier et al., 1971</w:t>
        </w:r>
      </w:hyperlink>
      <w:r w:rsidR="001C5FE1">
        <w:rPr>
          <w:rFonts w:ascii="Times New Roman" w:hAnsi="Times New Roman" w:cs="Times New Roman"/>
          <w:noProof/>
          <w:color w:val="000000" w:themeColor="text1"/>
          <w:sz w:val="24"/>
          <w:szCs w:val="24"/>
        </w:rPr>
        <w:t xml:space="preserve">; </w:t>
      </w:r>
      <w:hyperlink w:anchor="_ENREF_12" w:tooltip="Burkhardt, 1987 #687" w:history="1">
        <w:r w:rsidR="00352BCC">
          <w:rPr>
            <w:rFonts w:ascii="Times New Roman" w:hAnsi="Times New Roman" w:cs="Times New Roman"/>
            <w:noProof/>
            <w:color w:val="000000" w:themeColor="text1"/>
            <w:sz w:val="24"/>
            <w:szCs w:val="24"/>
          </w:rPr>
          <w:t>Burkhardt et al., 1987</w:t>
        </w:r>
      </w:hyperlink>
      <w:r w:rsidR="001C5FE1">
        <w:rPr>
          <w:rFonts w:ascii="Times New Roman" w:hAnsi="Times New Roman" w:cs="Times New Roman"/>
          <w:noProof/>
          <w:color w:val="000000" w:themeColor="text1"/>
          <w:sz w:val="24"/>
          <w:szCs w:val="24"/>
        </w:rPr>
        <w:t xml:space="preserve">; </w:t>
      </w:r>
      <w:hyperlink w:anchor="_ENREF_27" w:tooltip="Dragojevič, 2011 #685" w:history="1">
        <w:r w:rsidR="00352BCC">
          <w:rPr>
            <w:rFonts w:ascii="Times New Roman" w:hAnsi="Times New Roman" w:cs="Times New Roman"/>
            <w:noProof/>
            <w:color w:val="000000" w:themeColor="text1"/>
            <w:sz w:val="24"/>
            <w:szCs w:val="24"/>
          </w:rPr>
          <w:t>Dragojevič et al., 2011</w:t>
        </w:r>
      </w:hyperlink>
      <w:r w:rsidR="001C5FE1">
        <w:rPr>
          <w:rFonts w:ascii="Times New Roman" w:hAnsi="Times New Roman" w:cs="Times New Roman"/>
          <w:noProof/>
          <w:color w:val="000000" w:themeColor="text1"/>
          <w:sz w:val="24"/>
          <w:szCs w:val="24"/>
        </w:rPr>
        <w:t>)</w:t>
      </w:r>
      <w:r w:rsidR="00942FED">
        <w:rPr>
          <w:rFonts w:ascii="Times New Roman" w:hAnsi="Times New Roman" w:cs="Times New Roman"/>
          <w:color w:val="000000" w:themeColor="text1"/>
          <w:sz w:val="24"/>
          <w:szCs w:val="24"/>
        </w:rPr>
        <w:fldChar w:fldCharType="end"/>
      </w:r>
      <w:r w:rsidR="00AA5F14">
        <w:rPr>
          <w:rFonts w:ascii="Times New Roman" w:hAnsi="Times New Roman" w:cs="Times New Roman"/>
          <w:color w:val="000000" w:themeColor="text1"/>
          <w:sz w:val="24"/>
          <w:szCs w:val="24"/>
        </w:rPr>
        <w:t>, was highly increased in the ISS group versus ISS_</w:t>
      </w:r>
      <w:r w:rsidR="00AA5F14" w:rsidRPr="00AA5F14">
        <w:rPr>
          <w:rFonts w:ascii="Times New Roman" w:hAnsi="Times New Roman" w:cs="Times New Roman"/>
          <w:color w:val="000000" w:themeColor="text1"/>
          <w:sz w:val="24"/>
          <w:szCs w:val="24"/>
        </w:rPr>
        <w:t>G</w:t>
      </w:r>
      <w:ins w:id="19" w:author="Joseph Bedree" w:date="2021-05-03T17:50:00Z">
        <w:r w:rsidR="00671E4B" w:rsidRPr="00152A80">
          <w:rPr>
            <w:rFonts w:ascii="Times New Roman" w:hAnsi="Times New Roman" w:cs="Times New Roman"/>
            <w:b/>
            <w:bCs/>
            <w:color w:val="FF0000"/>
            <w:sz w:val="24"/>
            <w:szCs w:val="24"/>
          </w:rPr>
          <w:t>(CITE</w:t>
        </w:r>
        <w:r w:rsidR="00671E4B">
          <w:rPr>
            <w:rFonts w:ascii="Times New Roman" w:hAnsi="Times New Roman" w:cs="Times New Roman"/>
            <w:b/>
            <w:bCs/>
            <w:color w:val="FF0000"/>
            <w:sz w:val="24"/>
            <w:szCs w:val="24"/>
          </w:rPr>
          <w:t xml:space="preserve"> RR5 primary</w:t>
        </w:r>
        <w:r w:rsidR="00671E4B" w:rsidRPr="00152A80">
          <w:rPr>
            <w:rFonts w:ascii="Times New Roman" w:hAnsi="Times New Roman" w:cs="Times New Roman"/>
            <w:b/>
            <w:bCs/>
            <w:color w:val="FF0000"/>
            <w:sz w:val="24"/>
            <w:szCs w:val="24"/>
          </w:rPr>
          <w:t xml:space="preserve"> </w:t>
        </w:r>
        <w:proofErr w:type="spellStart"/>
        <w:r w:rsidR="00671E4B" w:rsidRPr="00152A80">
          <w:rPr>
            <w:rFonts w:ascii="Times New Roman" w:hAnsi="Times New Roman" w:cs="Times New Roman"/>
            <w:b/>
            <w:bCs/>
            <w:color w:val="FF0000"/>
            <w:sz w:val="24"/>
            <w:szCs w:val="24"/>
          </w:rPr>
          <w:t>Ting,Kwak,Soo</w:t>
        </w:r>
        <w:proofErr w:type="spellEnd"/>
        <w:r w:rsidR="00671E4B" w:rsidRPr="00152A80">
          <w:rPr>
            <w:rFonts w:ascii="Times New Roman" w:hAnsi="Times New Roman" w:cs="Times New Roman"/>
            <w:b/>
            <w:bCs/>
            <w:color w:val="FF0000"/>
            <w:sz w:val="24"/>
            <w:szCs w:val="24"/>
          </w:rPr>
          <w:t xml:space="preserve"> pape</w:t>
        </w:r>
        <w:r w:rsidR="00671E4B">
          <w:rPr>
            <w:rFonts w:ascii="Times New Roman" w:hAnsi="Times New Roman" w:cs="Times New Roman"/>
            <w:b/>
            <w:bCs/>
            <w:color w:val="FF0000"/>
            <w:sz w:val="24"/>
            <w:szCs w:val="24"/>
          </w:rPr>
          <w:t>r</w:t>
        </w:r>
        <w:r w:rsidR="00671E4B" w:rsidRPr="00152A80">
          <w:rPr>
            <w:rFonts w:ascii="Times New Roman" w:hAnsi="Times New Roman" w:cs="Times New Roman"/>
            <w:b/>
            <w:bCs/>
            <w:color w:val="FF0000"/>
            <w:sz w:val="24"/>
            <w:szCs w:val="24"/>
          </w:rPr>
          <w:t>)</w:t>
        </w:r>
        <w:r w:rsidR="00671E4B">
          <w:rPr>
            <w:rFonts w:ascii="Times New Roman" w:hAnsi="Times New Roman" w:cs="Times New Roman"/>
            <w:sz w:val="24"/>
            <w:szCs w:val="24"/>
          </w:rPr>
          <w:t>.</w:t>
        </w:r>
      </w:ins>
      <w:r w:rsidR="00AA5F14" w:rsidRPr="00AA5F14">
        <w:rPr>
          <w:rFonts w:ascii="Times New Roman" w:hAnsi="Times New Roman" w:cs="Times New Roman"/>
          <w:color w:val="000000" w:themeColor="text1"/>
          <w:sz w:val="24"/>
          <w:szCs w:val="24"/>
        </w:rPr>
        <w:t>.</w:t>
      </w:r>
      <w:r w:rsidR="00AA5F14">
        <w:rPr>
          <w:rFonts w:ascii="Times New Roman" w:hAnsi="Times New Roman" w:cs="Times New Roman"/>
          <w:b/>
          <w:bCs/>
          <w:color w:val="000000" w:themeColor="text1"/>
          <w:sz w:val="24"/>
          <w:szCs w:val="24"/>
        </w:rPr>
        <w:t xml:space="preserve"> </w:t>
      </w:r>
      <w:r w:rsidR="00AA5F14" w:rsidRPr="00AA5F14">
        <w:rPr>
          <w:rFonts w:ascii="Times New Roman" w:hAnsi="Times New Roman" w:cs="Times New Roman"/>
          <w:color w:val="000000" w:themeColor="text1"/>
          <w:sz w:val="24"/>
          <w:szCs w:val="24"/>
        </w:rPr>
        <w:t>Intriguingly</w:t>
      </w:r>
      <w:r w:rsidR="00AA5F14">
        <w:rPr>
          <w:rFonts w:ascii="Times New Roman" w:hAnsi="Times New Roman" w:cs="Times New Roman"/>
          <w:color w:val="000000" w:themeColor="text1"/>
          <w:sz w:val="24"/>
          <w:szCs w:val="24"/>
        </w:rPr>
        <w:t>,</w:t>
      </w:r>
      <w:r w:rsidR="002D116D">
        <w:rPr>
          <w:rFonts w:ascii="Times New Roman" w:hAnsi="Times New Roman" w:cs="Times New Roman"/>
          <w:color w:val="000000" w:themeColor="text1"/>
          <w:sz w:val="24"/>
          <w:szCs w:val="24"/>
        </w:rPr>
        <w:t xml:space="preserve"> terrestrial</w:t>
      </w:r>
      <w:r w:rsidR="00AA5F14">
        <w:rPr>
          <w:rFonts w:ascii="Times New Roman" w:hAnsi="Times New Roman" w:cs="Times New Roman"/>
          <w:color w:val="000000" w:themeColor="text1"/>
          <w:sz w:val="24"/>
          <w:szCs w:val="24"/>
        </w:rPr>
        <w:t xml:space="preserve"> studies </w:t>
      </w:r>
      <w:r w:rsidR="00563F38">
        <w:rPr>
          <w:rFonts w:ascii="Times New Roman" w:hAnsi="Times New Roman" w:cs="Times New Roman"/>
          <w:color w:val="000000" w:themeColor="text1"/>
          <w:sz w:val="24"/>
          <w:szCs w:val="24"/>
        </w:rPr>
        <w:t xml:space="preserve">demonstrated increases in </w:t>
      </w:r>
      <w:r w:rsidR="00AA5F14">
        <w:rPr>
          <w:rFonts w:ascii="Times New Roman" w:hAnsi="Times New Roman" w:cs="Times New Roman"/>
          <w:color w:val="000000" w:themeColor="text1"/>
          <w:sz w:val="24"/>
          <w:szCs w:val="24"/>
        </w:rPr>
        <w:t>obesity</w:t>
      </w:r>
      <w:r w:rsidR="00563F38">
        <w:rPr>
          <w:rFonts w:ascii="Times New Roman" w:hAnsi="Times New Roman" w:cs="Times New Roman"/>
          <w:color w:val="000000" w:themeColor="text1"/>
          <w:sz w:val="24"/>
          <w:szCs w:val="24"/>
        </w:rPr>
        <w:t xml:space="preserve"> were correlated with</w:t>
      </w:r>
      <w:r w:rsidR="00AA5F14">
        <w:rPr>
          <w:rFonts w:ascii="Times New Roman" w:hAnsi="Times New Roman" w:cs="Times New Roman"/>
          <w:color w:val="000000" w:themeColor="text1"/>
          <w:sz w:val="24"/>
          <w:szCs w:val="24"/>
        </w:rPr>
        <w:t xml:space="preserve"> increases in </w:t>
      </w:r>
      <w:r w:rsidR="00AA5F14" w:rsidRPr="00AA5F14">
        <w:rPr>
          <w:rFonts w:ascii="Times New Roman" w:hAnsi="Times New Roman" w:cs="Times New Roman"/>
          <w:i/>
          <w:iCs/>
          <w:color w:val="000000" w:themeColor="text1"/>
          <w:sz w:val="24"/>
          <w:szCs w:val="24"/>
        </w:rPr>
        <w:t>Lactobacill</w:t>
      </w:r>
      <w:r w:rsidR="00200A78">
        <w:rPr>
          <w:rFonts w:ascii="Times New Roman" w:hAnsi="Times New Roman" w:cs="Times New Roman"/>
          <w:i/>
          <w:iCs/>
          <w:color w:val="000000" w:themeColor="text1"/>
          <w:sz w:val="24"/>
          <w:szCs w:val="24"/>
        </w:rPr>
        <w:t>i</w:t>
      </w:r>
      <w:r w:rsidR="00AA5F14" w:rsidRPr="00AA5F14">
        <w:rPr>
          <w:rFonts w:ascii="Times New Roman" w:hAnsi="Times New Roman" w:cs="Times New Roman"/>
          <w:i/>
          <w:iCs/>
          <w:color w:val="000000" w:themeColor="text1"/>
          <w:sz w:val="24"/>
          <w:szCs w:val="24"/>
        </w:rPr>
        <w:t xml:space="preserve"> </w:t>
      </w:r>
      <w:r w:rsidR="00AA5F14">
        <w:rPr>
          <w:rFonts w:ascii="Times New Roman" w:hAnsi="Times New Roman" w:cs="Times New Roman"/>
          <w:color w:val="000000" w:themeColor="text1"/>
          <w:sz w:val="24"/>
          <w:szCs w:val="24"/>
        </w:rPr>
        <w:t>species</w:t>
      </w:r>
      <w:r w:rsidR="00AA5F14" w:rsidRPr="008208C3">
        <w:rPr>
          <w:rFonts w:ascii="Times New Roman" w:hAnsi="Times New Roman" w:cs="Times New Roman"/>
          <w:color w:val="000000" w:themeColor="text1"/>
          <w:sz w:val="24"/>
          <w:szCs w:val="24"/>
        </w:rPr>
        <w:t xml:space="preserve"> </w:t>
      </w:r>
      <w:r w:rsidR="00AA5F14" w:rsidRPr="008208C3">
        <w:rPr>
          <w:rFonts w:ascii="Times New Roman" w:hAnsi="Times New Roman" w:cs="Times New Roman"/>
          <w:color w:val="000000" w:themeColor="text1"/>
          <w:sz w:val="24"/>
          <w:szCs w:val="24"/>
        </w:rPr>
        <w:fldChar w:fldCharType="begin"/>
      </w:r>
      <w:r w:rsidR="00AA5F14" w:rsidRPr="008208C3">
        <w:rPr>
          <w:rFonts w:ascii="Times New Roman" w:hAnsi="Times New Roman" w:cs="Times New Roman"/>
          <w:color w:val="000000" w:themeColor="text1"/>
          <w:sz w:val="24"/>
          <w:szCs w:val="24"/>
        </w:rPr>
        <w:instrText xml:space="preserve"> ADDIN EN.CITE &lt;EndNote&gt;&lt;Cite&gt;&lt;Author&gt;Turnbaugh&lt;/Author&gt;&lt;Year&gt;2006&lt;/Year&gt;&lt;RecNum&gt;659&lt;/RecNum&gt;&lt;DisplayText&gt;(Turnbaugh et al., 2006; Armougom et al., 2009)&lt;/DisplayText&gt;&lt;record&gt;&lt;rec-number&gt;659&lt;/rec-number&gt;&lt;foreign-keys&gt;&lt;key app="EN" db-id="adxzrpzxnrpwdveztp7v9tvwsaapwz5ade9w" timestamp="1619027102"&gt;659&lt;/key&gt;&lt;/foreign-keys&gt;&lt;ref-type name="Journal Article"&gt;17&lt;/ref-type&gt;&lt;contributors&gt;&lt;authors&gt;&lt;author&gt;Turnbaugh, Peter J.&lt;/author&gt;&lt;author&gt;Ley, Ruth E.&lt;/author&gt;&lt;author&gt;Mahowald, Michael A.&lt;/author&gt;&lt;author&gt;Magrini, Vincent&lt;/author&gt;&lt;author&gt;Mardis, Elaine R.&lt;/author&gt;&lt;author&gt;Gordon, Jeffrey I.&lt;/author&gt;&lt;/authors&gt;&lt;/contributors&gt;&lt;titles&gt;&lt;title&gt;An obesity-associated gut microbiome with increased capacity for energy harvest&lt;/title&gt;&lt;secondary-title&gt;nature&lt;/secondary-title&gt;&lt;/titles&gt;&lt;periodical&gt;&lt;full-title&gt;Nature&lt;/full-title&gt;&lt;/periodical&gt;&lt;pages&gt;1027-1031&lt;/pages&gt;&lt;volume&gt;444&lt;/volume&gt;&lt;number&gt;7122&lt;/number&gt;&lt;dates&gt;&lt;year&gt;2006&lt;/year&gt;&lt;/dates&gt;&lt;publisher&gt;Nature Publishing Group&lt;/publisher&gt;&lt;isbn&gt;1476-4687&lt;/isbn&gt;&lt;urls&gt;&lt;/urls&gt;&lt;/record&gt;&lt;/Cite&gt;&lt;Cite&gt;&lt;Author&gt;Armougom&lt;/Author&gt;&lt;Year&gt;2009&lt;/Year&gt;&lt;RecNum&gt;658&lt;/RecNum&gt;&lt;record&gt;&lt;rec-number&gt;658&lt;/rec-number&gt;&lt;foreign-keys&gt;&lt;key app="EN" db-id="adxzrpzxnrpwdveztp7v9tvwsaapwz5ade9w" timestamp="1619027102"&gt;658&lt;/key&gt;&lt;/foreign-keys&gt;&lt;ref-type name="Journal Article"&gt;17&lt;/ref-type&gt;&lt;contributors&gt;&lt;authors&gt;&lt;author&gt;Armougom, Fabrice&lt;/author&gt;&lt;author&gt;Henry, Mireille&lt;/author&gt;&lt;author&gt;Vialettes, Bernard&lt;/author&gt;&lt;author&gt;Raccah, Denis&lt;/author&gt;&lt;author&gt;Raoult, Didier&lt;/author&gt;&lt;/authors&gt;&lt;/contributors&gt;&lt;titles&gt;&lt;title&gt;Monitoring bacterial community of human gut microbiota reveals an increase in Lactobacillus in obese patients and Methanogens in anorexic patients&lt;/title&gt;&lt;secondary-title&gt;PloS one&lt;/secondary-title&gt;&lt;/titles&gt;&lt;periodical&gt;&lt;full-title&gt;PloS one&lt;/full-title&gt;&lt;/periodical&gt;&lt;pages&gt;e7125&lt;/pages&gt;&lt;volume&gt;4&lt;/volume&gt;&lt;number&gt;9&lt;/number&gt;&lt;dates&gt;&lt;year&gt;2009&lt;/year&gt;&lt;/dates&gt;&lt;publisher&gt;Public Library of Science&lt;/publisher&gt;&lt;isbn&gt;1932-6203&lt;/isbn&gt;&lt;urls&gt;&lt;/urls&gt;&lt;/record&gt;&lt;/Cite&gt;&lt;/EndNote&gt;</w:instrText>
      </w:r>
      <w:r w:rsidR="00AA5F14" w:rsidRPr="008208C3">
        <w:rPr>
          <w:rFonts w:ascii="Times New Roman" w:hAnsi="Times New Roman" w:cs="Times New Roman"/>
          <w:color w:val="000000" w:themeColor="text1"/>
          <w:sz w:val="24"/>
          <w:szCs w:val="24"/>
        </w:rPr>
        <w:fldChar w:fldCharType="separate"/>
      </w:r>
      <w:r w:rsidR="00AA5F14" w:rsidRPr="008208C3">
        <w:rPr>
          <w:rFonts w:ascii="Times New Roman" w:hAnsi="Times New Roman" w:cs="Times New Roman"/>
          <w:noProof/>
          <w:color w:val="000000" w:themeColor="text1"/>
          <w:sz w:val="24"/>
          <w:szCs w:val="24"/>
        </w:rPr>
        <w:t>(</w:t>
      </w:r>
      <w:hyperlink w:anchor="_ENREF_103" w:tooltip="Turnbaugh, 2006 #659" w:history="1">
        <w:r w:rsidR="00352BCC" w:rsidRPr="008208C3">
          <w:rPr>
            <w:rFonts w:ascii="Times New Roman" w:hAnsi="Times New Roman" w:cs="Times New Roman"/>
            <w:noProof/>
            <w:color w:val="000000" w:themeColor="text1"/>
            <w:sz w:val="24"/>
            <w:szCs w:val="24"/>
          </w:rPr>
          <w:t>Turnbaugh et al., 2006</w:t>
        </w:r>
      </w:hyperlink>
      <w:r w:rsidR="00AA5F14" w:rsidRPr="008208C3">
        <w:rPr>
          <w:rFonts w:ascii="Times New Roman" w:hAnsi="Times New Roman" w:cs="Times New Roman"/>
          <w:noProof/>
          <w:color w:val="000000" w:themeColor="text1"/>
          <w:sz w:val="24"/>
          <w:szCs w:val="24"/>
        </w:rPr>
        <w:t xml:space="preserve">; </w:t>
      </w:r>
      <w:hyperlink w:anchor="_ENREF_5" w:tooltip="Armougom, 2009 #658" w:history="1">
        <w:r w:rsidR="00352BCC" w:rsidRPr="008208C3">
          <w:rPr>
            <w:rFonts w:ascii="Times New Roman" w:hAnsi="Times New Roman" w:cs="Times New Roman"/>
            <w:noProof/>
            <w:color w:val="000000" w:themeColor="text1"/>
            <w:sz w:val="24"/>
            <w:szCs w:val="24"/>
          </w:rPr>
          <w:t>Armougom et al., 2009</w:t>
        </w:r>
      </w:hyperlink>
      <w:r w:rsidR="00AA5F14" w:rsidRPr="008208C3">
        <w:rPr>
          <w:rFonts w:ascii="Times New Roman" w:hAnsi="Times New Roman" w:cs="Times New Roman"/>
          <w:noProof/>
          <w:color w:val="000000" w:themeColor="text1"/>
          <w:sz w:val="24"/>
          <w:szCs w:val="24"/>
        </w:rPr>
        <w:t>)</w:t>
      </w:r>
      <w:r w:rsidR="00AA5F14" w:rsidRPr="008208C3">
        <w:rPr>
          <w:rFonts w:ascii="Times New Roman" w:hAnsi="Times New Roman" w:cs="Times New Roman"/>
          <w:color w:val="000000" w:themeColor="text1"/>
          <w:sz w:val="24"/>
          <w:szCs w:val="24"/>
        </w:rPr>
        <w:fldChar w:fldCharType="end"/>
      </w:r>
      <w:r w:rsidR="00AA5F14">
        <w:rPr>
          <w:rFonts w:ascii="Times New Roman" w:hAnsi="Times New Roman" w:cs="Times New Roman"/>
          <w:color w:val="000000" w:themeColor="text1"/>
          <w:sz w:val="24"/>
          <w:szCs w:val="24"/>
        </w:rPr>
        <w:t xml:space="preserve">. </w:t>
      </w:r>
      <w:r w:rsidR="00663AFC">
        <w:rPr>
          <w:rFonts w:ascii="Times New Roman" w:hAnsi="Times New Roman" w:cs="Times New Roman"/>
          <w:sz w:val="24"/>
          <w:szCs w:val="24"/>
        </w:rPr>
        <w:t>Th</w:t>
      </w:r>
      <w:r w:rsidR="00200A78">
        <w:rPr>
          <w:rFonts w:ascii="Times New Roman" w:hAnsi="Times New Roman" w:cs="Times New Roman"/>
          <w:sz w:val="24"/>
          <w:szCs w:val="24"/>
        </w:rPr>
        <w:t>e</w:t>
      </w:r>
      <w:r w:rsidR="00663AFC">
        <w:rPr>
          <w:rFonts w:ascii="Times New Roman" w:hAnsi="Times New Roman" w:cs="Times New Roman"/>
          <w:sz w:val="24"/>
          <w:szCs w:val="24"/>
        </w:rPr>
        <w:t>s</w:t>
      </w:r>
      <w:r w:rsidR="00200A78">
        <w:rPr>
          <w:rFonts w:ascii="Times New Roman" w:hAnsi="Times New Roman" w:cs="Times New Roman"/>
          <w:sz w:val="24"/>
          <w:szCs w:val="24"/>
        </w:rPr>
        <w:t>e</w:t>
      </w:r>
      <w:r w:rsidR="00663AFC">
        <w:rPr>
          <w:rFonts w:ascii="Times New Roman" w:hAnsi="Times New Roman" w:cs="Times New Roman"/>
          <w:sz w:val="24"/>
          <w:szCs w:val="24"/>
        </w:rPr>
        <w:t xml:space="preserve"> functional outcome</w:t>
      </w:r>
      <w:r w:rsidR="00200A78">
        <w:rPr>
          <w:rFonts w:ascii="Times New Roman" w:hAnsi="Times New Roman" w:cs="Times New Roman"/>
          <w:sz w:val="24"/>
          <w:szCs w:val="24"/>
        </w:rPr>
        <w:t>s</w:t>
      </w:r>
      <w:r w:rsidR="00663AFC">
        <w:rPr>
          <w:rFonts w:ascii="Times New Roman" w:hAnsi="Times New Roman" w:cs="Times New Roman"/>
          <w:sz w:val="24"/>
          <w:szCs w:val="24"/>
        </w:rPr>
        <w:t xml:space="preserve"> associat</w:t>
      </w:r>
      <w:r w:rsidR="00276CBB">
        <w:rPr>
          <w:rFonts w:ascii="Times New Roman" w:hAnsi="Times New Roman" w:cs="Times New Roman"/>
          <w:sz w:val="24"/>
          <w:szCs w:val="24"/>
        </w:rPr>
        <w:t>ed</w:t>
      </w:r>
      <w:r w:rsidR="00663AFC">
        <w:rPr>
          <w:rFonts w:ascii="Times New Roman" w:hAnsi="Times New Roman" w:cs="Times New Roman"/>
          <w:sz w:val="24"/>
          <w:szCs w:val="24"/>
        </w:rPr>
        <w:t xml:space="preserve"> with the observed changes in the gut microbiome </w:t>
      </w:r>
      <w:r w:rsidR="00B11691">
        <w:rPr>
          <w:rFonts w:ascii="Times New Roman" w:hAnsi="Times New Roman" w:cs="Times New Roman"/>
          <w:sz w:val="24"/>
          <w:szCs w:val="24"/>
        </w:rPr>
        <w:t>is in congruence with</w:t>
      </w:r>
      <w:r w:rsidR="001E15DA">
        <w:rPr>
          <w:rFonts w:ascii="Times New Roman" w:hAnsi="Times New Roman" w:cs="Times New Roman"/>
          <w:sz w:val="24"/>
          <w:szCs w:val="24"/>
        </w:rPr>
        <w:t xml:space="preserve"> emerging research</w:t>
      </w:r>
      <w:r w:rsidR="009E5014" w:rsidRPr="009E5014">
        <w:rPr>
          <w:rFonts w:ascii="Times New Roman" w:hAnsi="Times New Roman" w:cs="Times New Roman"/>
          <w:sz w:val="24"/>
          <w:szCs w:val="24"/>
        </w:rPr>
        <w:t xml:space="preserve"> linking the gut microbiome to bone </w:t>
      </w:r>
      <w:r w:rsidR="00470EA5">
        <w:rPr>
          <w:rFonts w:ascii="Times New Roman" w:hAnsi="Times New Roman" w:cs="Times New Roman"/>
          <w:sz w:val="24"/>
          <w:szCs w:val="24"/>
        </w:rPr>
        <w:t xml:space="preserve">homeostasis </w:t>
      </w:r>
      <w:r w:rsidR="009E5014" w:rsidRPr="009E5014">
        <w:rPr>
          <w:rFonts w:ascii="Times New Roman" w:hAnsi="Times New Roman" w:cs="Times New Roman"/>
          <w:sz w:val="24"/>
          <w:szCs w:val="24"/>
        </w:rPr>
        <w:fldChar w:fldCharType="begin"/>
      </w:r>
      <w:r w:rsidR="001615AA">
        <w:rPr>
          <w:rFonts w:ascii="Times New Roman" w:hAnsi="Times New Roman" w:cs="Times New Roman"/>
          <w:sz w:val="24"/>
          <w:szCs w:val="24"/>
        </w:rPr>
        <w:instrText xml:space="preserve"> ADDIN EN.CITE &lt;EndNote&gt;&lt;Cite&gt;&lt;Author&gt;Hernandez&lt;/Author&gt;&lt;Year&gt;2016&lt;/Year&gt;&lt;RecNum&gt;246&lt;/RecNum&gt;&lt;DisplayText&gt;(Hernandez et al., 2016; Pacifici, 2018)&lt;/DisplayText&gt;&lt;record&gt;&lt;rec-number&gt;246&lt;/rec-number&gt;&lt;foreign-keys&gt;&lt;key app="EN" db-id="adxzrpzxnrpwdveztp7v9tvwsaapwz5ade9w" timestamp="1544302299"&gt;246&lt;/key&gt;&lt;/foreign-keys&gt;&lt;ref-type name="Journal Article"&gt;17&lt;/ref-type&gt;&lt;contributors&gt;&lt;authors&gt;&lt;author&gt;Hernandez, Christopher J.&lt;/author&gt;&lt;author&gt;Guss, Jason D.&lt;/author&gt;&lt;author&gt;Luna, Marysol&lt;/author&gt;&lt;author&gt;Goldring, Steven R.&lt;/author&gt;&lt;/authors&gt;&lt;/contributors&gt;&lt;titles&gt;&lt;title&gt;Links between the microbiome and bone&lt;/title&gt;&lt;secondary-title&gt;Journal of Bone and Mineral Research&lt;/secondary-title&gt;&lt;/titles&gt;&lt;periodical&gt;&lt;full-title&gt;Journal of bone and mineral research&lt;/full-title&gt;&lt;/periodical&gt;&lt;pages&gt;1638-1646&lt;/pages&gt;&lt;volume&gt;31&lt;/volume&gt;&lt;number&gt;9&lt;/number&gt;&lt;dates&gt;&lt;year&gt;2016&lt;/year&gt;&lt;/dates&gt;&lt;publisher&gt;Wiley Online Library&lt;/publisher&gt;&lt;isbn&gt;0884-0431&lt;/isbn&gt;&lt;urls&gt;&lt;/urls&gt;&lt;/record&gt;&lt;/Cite&gt;&lt;Cite&gt;&lt;Author&gt;Pacifici&lt;/Author&gt;&lt;Year&gt;2018&lt;/Year&gt;&lt;RecNum&gt;678&lt;/RecNum&gt;&lt;record&gt;&lt;rec-number&gt;678&lt;/rec-number&gt;&lt;foreign-keys&gt;&lt;key app="EN" db-id="adxzrpzxnrpwdveztp7v9tvwsaapwz5ade9w" timestamp="1619122075"&gt;678&lt;/key&gt;&lt;/foreign-keys&gt;&lt;ref-type name="Journal Article"&gt;17&lt;/ref-type&gt;&lt;contributors&gt;&lt;authors&gt;&lt;author&gt;Pacifici, Roberto&lt;/author&gt;&lt;/authors&gt;&lt;/contributors&gt;&lt;titles&gt;&lt;title&gt;Bone remodeling and the microbiome&lt;/title&gt;&lt;secondary-title&gt;Cold Spring Harbor perspectives in medicine&lt;/secondary-title&gt;&lt;/titles&gt;&lt;periodical&gt;&lt;full-title&gt;Cold Spring Harbor perspectives in medicine&lt;/full-title&gt;&lt;/periodical&gt;&lt;pages&gt;a031203&lt;/pages&gt;&lt;volume&gt;8&lt;/volume&gt;&lt;number&gt;4&lt;/number&gt;&lt;dates&gt;&lt;year&gt;2018&lt;/year&gt;&lt;/dates&gt;&lt;publisher&gt;Cold Spring Harbor Laboratory Press&lt;/publisher&gt;&lt;isbn&gt;2157-1422&lt;/isbn&gt;&lt;urls&gt;&lt;/urls&gt;&lt;/record&gt;&lt;/Cite&gt;&lt;/EndNote&gt;</w:instrText>
      </w:r>
      <w:r w:rsidR="009E5014" w:rsidRPr="009E5014">
        <w:rPr>
          <w:rFonts w:ascii="Times New Roman" w:hAnsi="Times New Roman" w:cs="Times New Roman"/>
          <w:sz w:val="24"/>
          <w:szCs w:val="24"/>
        </w:rPr>
        <w:fldChar w:fldCharType="separate"/>
      </w:r>
      <w:r w:rsidR="001615AA">
        <w:rPr>
          <w:rFonts w:ascii="Times New Roman" w:hAnsi="Times New Roman" w:cs="Times New Roman"/>
          <w:noProof/>
          <w:sz w:val="24"/>
          <w:szCs w:val="24"/>
        </w:rPr>
        <w:t>(</w:t>
      </w:r>
      <w:hyperlink w:anchor="_ENREF_42" w:tooltip="Hernandez, 2016 #246" w:history="1">
        <w:r w:rsidR="00352BCC">
          <w:rPr>
            <w:rFonts w:ascii="Times New Roman" w:hAnsi="Times New Roman" w:cs="Times New Roman"/>
            <w:noProof/>
            <w:sz w:val="24"/>
            <w:szCs w:val="24"/>
          </w:rPr>
          <w:t>Hernandez et al., 2016</w:t>
        </w:r>
      </w:hyperlink>
      <w:r w:rsidR="001615AA">
        <w:rPr>
          <w:rFonts w:ascii="Times New Roman" w:hAnsi="Times New Roman" w:cs="Times New Roman"/>
          <w:noProof/>
          <w:sz w:val="24"/>
          <w:szCs w:val="24"/>
        </w:rPr>
        <w:t xml:space="preserve">; </w:t>
      </w:r>
      <w:hyperlink w:anchor="_ENREF_79" w:tooltip="Pacifici, 2018 #678" w:history="1">
        <w:r w:rsidR="00352BCC">
          <w:rPr>
            <w:rFonts w:ascii="Times New Roman" w:hAnsi="Times New Roman" w:cs="Times New Roman"/>
            <w:noProof/>
            <w:sz w:val="24"/>
            <w:szCs w:val="24"/>
          </w:rPr>
          <w:t>Pacifici, 2018</w:t>
        </w:r>
      </w:hyperlink>
      <w:r w:rsidR="001615AA">
        <w:rPr>
          <w:rFonts w:ascii="Times New Roman" w:hAnsi="Times New Roman" w:cs="Times New Roman"/>
          <w:noProof/>
          <w:sz w:val="24"/>
          <w:szCs w:val="24"/>
        </w:rPr>
        <w:t>)</w:t>
      </w:r>
      <w:r w:rsidR="009E5014" w:rsidRPr="009E5014">
        <w:rPr>
          <w:rFonts w:ascii="Times New Roman" w:hAnsi="Times New Roman" w:cs="Times New Roman"/>
          <w:sz w:val="24"/>
          <w:szCs w:val="24"/>
        </w:rPr>
        <w:fldChar w:fldCharType="end"/>
      </w:r>
      <w:r w:rsidR="00A13BDE">
        <w:rPr>
          <w:rFonts w:ascii="Times New Roman" w:hAnsi="Times New Roman" w:cs="Times New Roman"/>
          <w:sz w:val="24"/>
          <w:szCs w:val="24"/>
        </w:rPr>
        <w:t xml:space="preserve"> through</w:t>
      </w:r>
      <w:r w:rsidR="001C4BD0">
        <w:rPr>
          <w:rFonts w:ascii="Times New Roman" w:hAnsi="Times New Roman" w:cs="Times New Roman"/>
          <w:sz w:val="24"/>
          <w:szCs w:val="24"/>
        </w:rPr>
        <w:t xml:space="preserve"> immune</w:t>
      </w:r>
      <w:r w:rsidR="005B2AF4">
        <w:rPr>
          <w:rFonts w:ascii="Times New Roman" w:hAnsi="Times New Roman" w:cs="Times New Roman"/>
          <w:sz w:val="24"/>
          <w:szCs w:val="24"/>
        </w:rPr>
        <w:t xml:space="preserve"> system</w:t>
      </w:r>
      <w:r w:rsidR="00765649">
        <w:rPr>
          <w:rFonts w:ascii="Times New Roman" w:hAnsi="Times New Roman" w:cs="Times New Roman"/>
          <w:sz w:val="24"/>
          <w:szCs w:val="24"/>
        </w:rPr>
        <w:t xml:space="preserve"> effectors </w:t>
      </w:r>
      <w:r w:rsidR="00765649">
        <w:rPr>
          <w:rFonts w:ascii="Times New Roman" w:hAnsi="Times New Roman" w:cs="Times New Roman"/>
          <w:sz w:val="24"/>
          <w:szCs w:val="24"/>
        </w:rPr>
        <w:fldChar w:fldCharType="begin">
          <w:fldData xml:space="preserve">PEVuZE5vdGU+PENpdGU+PEF1dGhvcj5ZYW48L0F1dGhvcj48WWVhcj4yMDE2PC9ZZWFyPjxSZWNO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=
</w:fldData>
        </w:fldChar>
      </w:r>
      <w:r w:rsidR="001615AA">
        <w:rPr>
          <w:rFonts w:ascii="Times New Roman" w:hAnsi="Times New Roman" w:cs="Times New Roman"/>
          <w:sz w:val="24"/>
          <w:szCs w:val="24"/>
        </w:rPr>
        <w:instrText xml:space="preserve"> ADDIN EN.CITE </w:instrText>
      </w:r>
      <w:r w:rsidR="001615AA">
        <w:rPr>
          <w:rFonts w:ascii="Times New Roman" w:hAnsi="Times New Roman" w:cs="Times New Roman"/>
          <w:sz w:val="24"/>
          <w:szCs w:val="24"/>
        </w:rPr>
        <w:fldChar w:fldCharType="begin">
          <w:fldData xml:space="preserve">PEVuZE5vdGU+PENpdGU+PEF1dGhvcj5ZYW48L0F1dGhvcj48WWVhcj4yMDE2PC9ZZWFyPjxSZWNO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=
</w:fldData>
        </w:fldChar>
      </w:r>
      <w:r w:rsidR="001615AA">
        <w:rPr>
          <w:rFonts w:ascii="Times New Roman" w:hAnsi="Times New Roman" w:cs="Times New Roman"/>
          <w:sz w:val="24"/>
          <w:szCs w:val="24"/>
        </w:rPr>
        <w:instrText xml:space="preserve"> ADDIN EN.CITE.DATA </w:instrText>
      </w:r>
      <w:r w:rsidR="001615AA">
        <w:rPr>
          <w:rFonts w:ascii="Times New Roman" w:hAnsi="Times New Roman" w:cs="Times New Roman"/>
          <w:sz w:val="24"/>
          <w:szCs w:val="24"/>
        </w:rPr>
      </w:r>
      <w:r w:rsidR="001615AA">
        <w:rPr>
          <w:rFonts w:ascii="Times New Roman" w:hAnsi="Times New Roman" w:cs="Times New Roman"/>
          <w:sz w:val="24"/>
          <w:szCs w:val="24"/>
        </w:rPr>
        <w:fldChar w:fldCharType="end"/>
      </w:r>
      <w:r w:rsidR="00765649">
        <w:rPr>
          <w:rFonts w:ascii="Times New Roman" w:hAnsi="Times New Roman" w:cs="Times New Roman"/>
          <w:sz w:val="24"/>
          <w:szCs w:val="24"/>
        </w:rPr>
      </w:r>
      <w:r w:rsidR="00765649">
        <w:rPr>
          <w:rFonts w:ascii="Times New Roman" w:hAnsi="Times New Roman" w:cs="Times New Roman"/>
          <w:sz w:val="24"/>
          <w:szCs w:val="24"/>
        </w:rPr>
        <w:fldChar w:fldCharType="separate"/>
      </w:r>
      <w:r w:rsidR="001615AA">
        <w:rPr>
          <w:rFonts w:ascii="Times New Roman" w:hAnsi="Times New Roman" w:cs="Times New Roman"/>
          <w:noProof/>
          <w:sz w:val="24"/>
          <w:szCs w:val="24"/>
        </w:rPr>
        <w:t>(</w:t>
      </w:r>
      <w:hyperlink w:anchor="_ENREF_94" w:tooltip="Sjögren, 2012 #245" w:history="1">
        <w:r w:rsidR="00352BCC">
          <w:rPr>
            <w:rFonts w:ascii="Times New Roman" w:hAnsi="Times New Roman" w:cs="Times New Roman"/>
            <w:noProof/>
            <w:sz w:val="24"/>
            <w:szCs w:val="24"/>
          </w:rPr>
          <w:t>Sjögren et al., 2012</w:t>
        </w:r>
      </w:hyperlink>
      <w:r w:rsidR="001615AA">
        <w:rPr>
          <w:rFonts w:ascii="Times New Roman" w:hAnsi="Times New Roman" w:cs="Times New Roman"/>
          <w:noProof/>
          <w:sz w:val="24"/>
          <w:szCs w:val="24"/>
        </w:rPr>
        <w:t xml:space="preserve">; </w:t>
      </w:r>
      <w:hyperlink w:anchor="_ENREF_110" w:tooltip="Yan, 2016 #244" w:history="1">
        <w:r w:rsidR="00352BCC">
          <w:rPr>
            <w:rFonts w:ascii="Times New Roman" w:hAnsi="Times New Roman" w:cs="Times New Roman"/>
            <w:noProof/>
            <w:sz w:val="24"/>
            <w:szCs w:val="24"/>
          </w:rPr>
          <w:t>Yan et al., 2016</w:t>
        </w:r>
      </w:hyperlink>
      <w:r w:rsidR="001615AA">
        <w:rPr>
          <w:rFonts w:ascii="Times New Roman" w:hAnsi="Times New Roman" w:cs="Times New Roman"/>
          <w:noProof/>
          <w:sz w:val="24"/>
          <w:szCs w:val="24"/>
        </w:rPr>
        <w:t xml:space="preserve">; </w:t>
      </w:r>
      <w:hyperlink w:anchor="_ENREF_39" w:tooltip="Guss, 2017 #628" w:history="1">
        <w:r w:rsidR="00352BCC">
          <w:rPr>
            <w:rFonts w:ascii="Times New Roman" w:hAnsi="Times New Roman" w:cs="Times New Roman"/>
            <w:noProof/>
            <w:sz w:val="24"/>
            <w:szCs w:val="24"/>
          </w:rPr>
          <w:t>Guss et al., 2017</w:t>
        </w:r>
      </w:hyperlink>
      <w:r w:rsidR="001615AA">
        <w:rPr>
          <w:rFonts w:ascii="Times New Roman" w:hAnsi="Times New Roman" w:cs="Times New Roman"/>
          <w:noProof/>
          <w:sz w:val="24"/>
          <w:szCs w:val="24"/>
        </w:rPr>
        <w:t>)</w:t>
      </w:r>
      <w:r w:rsidR="00765649">
        <w:rPr>
          <w:rFonts w:ascii="Times New Roman" w:hAnsi="Times New Roman" w:cs="Times New Roman"/>
          <w:sz w:val="24"/>
          <w:szCs w:val="24"/>
        </w:rPr>
        <w:fldChar w:fldCharType="end"/>
      </w:r>
      <w:r w:rsidR="00784993">
        <w:rPr>
          <w:rFonts w:ascii="Times New Roman" w:hAnsi="Times New Roman" w:cs="Times New Roman"/>
          <w:sz w:val="24"/>
          <w:szCs w:val="24"/>
        </w:rPr>
        <w:t>,</w:t>
      </w:r>
      <w:r w:rsidR="001615AA">
        <w:rPr>
          <w:rFonts w:ascii="Times New Roman" w:hAnsi="Times New Roman" w:cs="Times New Roman"/>
          <w:sz w:val="24"/>
          <w:szCs w:val="24"/>
        </w:rPr>
        <w:t xml:space="preserve"> vitamin and</w:t>
      </w:r>
      <w:r w:rsidR="00784993">
        <w:rPr>
          <w:rFonts w:ascii="Times New Roman" w:hAnsi="Times New Roman" w:cs="Times New Roman"/>
          <w:sz w:val="24"/>
          <w:szCs w:val="24"/>
        </w:rPr>
        <w:t xml:space="preserve"> nutrient deficienc</w:t>
      </w:r>
      <w:r w:rsidR="005951E4">
        <w:rPr>
          <w:rFonts w:ascii="Times New Roman" w:hAnsi="Times New Roman" w:cs="Times New Roman"/>
          <w:sz w:val="24"/>
          <w:szCs w:val="24"/>
        </w:rPr>
        <w:t>ies</w:t>
      </w:r>
      <w:r w:rsidR="00784993">
        <w:rPr>
          <w:rFonts w:ascii="Times New Roman" w:hAnsi="Times New Roman" w:cs="Times New Roman"/>
          <w:sz w:val="24"/>
          <w:szCs w:val="24"/>
        </w:rPr>
        <w:t xml:space="preserve"> </w:t>
      </w:r>
      <w:r w:rsidR="001615AA">
        <w:rPr>
          <w:rFonts w:ascii="Times New Roman" w:hAnsi="Times New Roman" w:cs="Times New Roman"/>
          <w:sz w:val="24"/>
          <w:szCs w:val="24"/>
        </w:rPr>
        <w:fldChar w:fldCharType="begin"/>
      </w:r>
      <w:r w:rsidR="001615AA">
        <w:rPr>
          <w:rFonts w:ascii="Times New Roman" w:hAnsi="Times New Roman" w:cs="Times New Roman"/>
          <w:sz w:val="24"/>
          <w:szCs w:val="24"/>
        </w:rPr>
        <w:instrText xml:space="preserve"> ADDIN EN.CITE &lt;EndNote&gt;&lt;Cite&gt;&lt;Author&gt;Guss&lt;/Author&gt;&lt;Year&gt;2019&lt;/Year&gt;&lt;RecNum&gt;679&lt;/RecNum&gt;&lt;DisplayText&gt;(Guss et al., 2019)&lt;/DisplayText&gt;&lt;record&gt;&lt;rec-number&gt;679&lt;/rec-number&gt;&lt;foreign-keys&gt;&lt;key app="EN" db-id="adxzrpzxnrpwdveztp7v9tvwsaapwz5ade9w" timestamp="1619122556"&gt;679&lt;/key&gt;&lt;/foreign-keys&gt;&lt;ref-type name="Journal Article"&gt;17&lt;/ref-type&gt;&lt;contributors&gt;&lt;authors&gt;&lt;author&gt;Guss, Jason D.&lt;/author&gt;&lt;author&gt;Taylor, Erik&lt;/author&gt;&lt;author&gt;Rouse, Zach&lt;/author&gt;&lt;author&gt;Roubert, Sebastian&lt;/author&gt;&lt;author&gt;Higgins, Catherine H.&lt;/author&gt;&lt;author&gt;Thomas, Corinne J.&lt;/author&gt;&lt;author&gt;Baker, Shefford P.&lt;/author&gt;&lt;author&gt;Vashishth, Deepak&lt;/author&gt;&lt;author&gt;Donnelly, Eve&lt;/author&gt;&lt;author&gt;Shea, M. Kyla&lt;/author&gt;&lt;/authors&gt;&lt;/contributors&gt;&lt;titles&gt;&lt;title&gt;The microbial metagenome and bone tissue composition in mice with microbiome-induced reductions in bone strength&lt;/title&gt;&lt;secondary-title&gt;Bone&lt;/secondary-title&gt;&lt;/titles&gt;&lt;periodical&gt;&lt;full-title&gt;Bone&lt;/full-title&gt;&lt;/periodical&gt;&lt;pages&gt;146-154&lt;/pages&gt;&lt;volume&gt;127&lt;/volume&gt;&lt;dates&gt;&lt;year&gt;2019&lt;/year&gt;&lt;/dates&gt;&lt;publisher&gt;Elsevier&lt;/publisher&gt;&lt;isbn&gt;8756-3282&lt;/isbn&gt;&lt;urls&gt;&lt;/urls&gt;&lt;/record&gt;&lt;/Cite&gt;&lt;/EndNote&gt;</w:instrText>
      </w:r>
      <w:r w:rsidR="001615AA">
        <w:rPr>
          <w:rFonts w:ascii="Times New Roman" w:hAnsi="Times New Roman" w:cs="Times New Roman"/>
          <w:sz w:val="24"/>
          <w:szCs w:val="24"/>
        </w:rPr>
        <w:fldChar w:fldCharType="separate"/>
      </w:r>
      <w:r w:rsidR="001615AA">
        <w:rPr>
          <w:rFonts w:ascii="Times New Roman" w:hAnsi="Times New Roman" w:cs="Times New Roman"/>
          <w:noProof/>
          <w:sz w:val="24"/>
          <w:szCs w:val="24"/>
        </w:rPr>
        <w:t>(</w:t>
      </w:r>
      <w:hyperlink w:anchor="_ENREF_40" w:tooltip="Guss, 2019 #679" w:history="1">
        <w:r w:rsidR="00352BCC">
          <w:rPr>
            <w:rFonts w:ascii="Times New Roman" w:hAnsi="Times New Roman" w:cs="Times New Roman"/>
            <w:noProof/>
            <w:sz w:val="24"/>
            <w:szCs w:val="24"/>
          </w:rPr>
          <w:t>Guss et al., 2019</w:t>
        </w:r>
      </w:hyperlink>
      <w:r w:rsidR="001615AA">
        <w:rPr>
          <w:rFonts w:ascii="Times New Roman" w:hAnsi="Times New Roman" w:cs="Times New Roman"/>
          <w:noProof/>
          <w:sz w:val="24"/>
          <w:szCs w:val="24"/>
        </w:rPr>
        <w:t>)</w:t>
      </w:r>
      <w:r w:rsidR="001615AA">
        <w:rPr>
          <w:rFonts w:ascii="Times New Roman" w:hAnsi="Times New Roman" w:cs="Times New Roman"/>
          <w:sz w:val="24"/>
          <w:szCs w:val="24"/>
        </w:rPr>
        <w:fldChar w:fldCharType="end"/>
      </w:r>
      <w:r w:rsidR="00A304E4">
        <w:rPr>
          <w:rFonts w:ascii="Times New Roman" w:hAnsi="Times New Roman" w:cs="Times New Roman"/>
          <w:sz w:val="24"/>
          <w:szCs w:val="24"/>
        </w:rPr>
        <w:t xml:space="preserve">, </w:t>
      </w:r>
      <w:r w:rsidR="001C4BD0">
        <w:rPr>
          <w:rFonts w:ascii="Times New Roman" w:hAnsi="Times New Roman" w:cs="Times New Roman"/>
          <w:sz w:val="24"/>
          <w:szCs w:val="24"/>
        </w:rPr>
        <w:t>endocrine regulation</w:t>
      </w:r>
      <w:r w:rsidR="00972AB8">
        <w:rPr>
          <w:rFonts w:ascii="Times New Roman" w:hAnsi="Times New Roman" w:cs="Times New Roman"/>
          <w:sz w:val="24"/>
          <w:szCs w:val="24"/>
        </w:rPr>
        <w:t xml:space="preserve"> </w:t>
      </w:r>
      <w:r w:rsidR="00972AB8">
        <w:rPr>
          <w:rFonts w:ascii="Times New Roman" w:hAnsi="Times New Roman" w:cs="Times New Roman"/>
          <w:sz w:val="24"/>
          <w:szCs w:val="24"/>
        </w:rPr>
        <w:fldChar w:fldCharType="begin"/>
      </w:r>
      <w:r w:rsidR="00972AB8">
        <w:rPr>
          <w:rFonts w:ascii="Times New Roman" w:hAnsi="Times New Roman" w:cs="Times New Roman"/>
          <w:sz w:val="24"/>
          <w:szCs w:val="24"/>
        </w:rPr>
        <w:instrText xml:space="preserve"> ADDIN EN.CITE &lt;EndNote&gt;&lt;Cite&gt;&lt;Author&gt;Charles&lt;/Author&gt;&lt;Year&gt;2015&lt;/Year&gt;&lt;RecNum&gt;669&lt;/RecNum&gt;&lt;DisplayText&gt;(Charles et al., 2015)&lt;/DisplayText&gt;&lt;record&gt;&lt;rec-number&gt;669&lt;/rec-number&gt;&lt;foreign-keys&gt;&lt;key app="EN" db-id="adxzrpzxnrpwdveztp7v9tvwsaapwz5ade9w" timestamp="1619120639"&gt;669&lt;/key&gt;&lt;/foreign-keys&gt;&lt;ref-type name="Journal Article"&gt;17&lt;/ref-type&gt;&lt;contributors&gt;&lt;authors&gt;&lt;author&gt;Charles, Julia F.&lt;/author&gt;&lt;author&gt;Ermann, Joerg&lt;/author&gt;&lt;author&gt;Aliprantis, Antonios O.&lt;/author&gt;&lt;/authors&gt;&lt;/contributors&gt;&lt;titles&gt;&lt;title&gt;The intestinal microbiome and skeletal fitness: Connecting bugs and bones&lt;/title&gt;&lt;secondary-title&gt;Clinical Immunology&lt;/secondary-title&gt;&lt;/titles&gt;&lt;periodical&gt;&lt;full-title&gt;Clinical Immunology&lt;/full-title&gt;&lt;/periodical&gt;&lt;pages&gt;163-169&lt;/pages&gt;&lt;volume&gt;159&lt;/volume&gt;&lt;number&gt;2&lt;/number&gt;&lt;dates&gt;&lt;year&gt;2015&lt;/year&gt;&lt;/dates&gt;&lt;publisher&gt;Elsevier&lt;/publisher&gt;&lt;isbn&gt;1521-6616&lt;/isbn&gt;&lt;urls&gt;&lt;/urls&gt;&lt;/record&gt;&lt;/Cite&gt;&lt;/EndNote&gt;</w:instrText>
      </w:r>
      <w:r w:rsidR="00972AB8">
        <w:rPr>
          <w:rFonts w:ascii="Times New Roman" w:hAnsi="Times New Roman" w:cs="Times New Roman"/>
          <w:sz w:val="24"/>
          <w:szCs w:val="24"/>
        </w:rPr>
        <w:fldChar w:fldCharType="separate"/>
      </w:r>
      <w:r w:rsidR="00972AB8">
        <w:rPr>
          <w:rFonts w:ascii="Times New Roman" w:hAnsi="Times New Roman" w:cs="Times New Roman"/>
          <w:noProof/>
          <w:sz w:val="24"/>
          <w:szCs w:val="24"/>
        </w:rPr>
        <w:t>(</w:t>
      </w:r>
      <w:hyperlink w:anchor="_ENREF_19" w:tooltip="Charles, 2015 #669" w:history="1">
        <w:r w:rsidR="00352BCC">
          <w:rPr>
            <w:rFonts w:ascii="Times New Roman" w:hAnsi="Times New Roman" w:cs="Times New Roman"/>
            <w:noProof/>
            <w:sz w:val="24"/>
            <w:szCs w:val="24"/>
          </w:rPr>
          <w:t>Charles et al., 2015</w:t>
        </w:r>
      </w:hyperlink>
      <w:r w:rsidR="00972AB8">
        <w:rPr>
          <w:rFonts w:ascii="Times New Roman" w:hAnsi="Times New Roman" w:cs="Times New Roman"/>
          <w:noProof/>
          <w:sz w:val="24"/>
          <w:szCs w:val="24"/>
        </w:rPr>
        <w:t>)</w:t>
      </w:r>
      <w:r w:rsidR="00972AB8">
        <w:rPr>
          <w:rFonts w:ascii="Times New Roman" w:hAnsi="Times New Roman" w:cs="Times New Roman"/>
          <w:sz w:val="24"/>
          <w:szCs w:val="24"/>
        </w:rPr>
        <w:fldChar w:fldCharType="end"/>
      </w:r>
      <w:r w:rsidR="00A304E4">
        <w:rPr>
          <w:rFonts w:ascii="Times New Roman" w:hAnsi="Times New Roman" w:cs="Times New Roman"/>
          <w:sz w:val="24"/>
          <w:szCs w:val="24"/>
        </w:rPr>
        <w:t xml:space="preserve">, and energy metabolism </w:t>
      </w:r>
      <w:r w:rsidR="005A0F56">
        <w:rPr>
          <w:rFonts w:ascii="Times New Roman" w:hAnsi="Times New Roman" w:cs="Times New Roman"/>
          <w:sz w:val="24"/>
          <w:szCs w:val="24"/>
        </w:rPr>
        <w:t>through SCFAs</w:t>
      </w:r>
      <w:r w:rsidR="00C573DF">
        <w:rPr>
          <w:rFonts w:ascii="Times New Roman" w:hAnsi="Times New Roman" w:cs="Times New Roman"/>
          <w:sz w:val="24"/>
          <w:szCs w:val="24"/>
        </w:rPr>
        <w:t xml:space="preserve"> </w:t>
      </w:r>
      <w:r w:rsidR="00C573DF">
        <w:rPr>
          <w:rFonts w:ascii="Times New Roman" w:hAnsi="Times New Roman" w:cs="Times New Roman"/>
          <w:sz w:val="24"/>
          <w:szCs w:val="24"/>
        </w:rPr>
        <w:fldChar w:fldCharType="begin">
          <w:fldData xml:space="preserve">PEVuZE5vdGU+PENpdGU+PEF1dGhvcj5ZYW48L0F1dGhvcj48WWVhcj4yMDE2PC9ZZWFyPjxSZWNO
dW0+MjQ0PC9SZWNOdW0+PERpc3BsYXlUZXh0PihZYW4gZXQgYWwuLCAyMDE2OyBMdWNhcyBldCBh
bC4sIDIwMTgpPC9EaXNwbGF5VGV4dD48cmVjb3JkPjxyZWMtbnVtYmVyPjI0NDwvcmVjLW51bWJl
cj48Zm9yZWlnbi1rZXlzPjxrZXkgYXBwPSJFTiIgZGItaWQ9ImFkeHpycHp4bnJwd2R2ZXp0cDd2
OXR2d3NhYXB3ejVhZGU5dyIgdGltZXN0YW1wPSIxNTQ0MzAyMjk5Ij4yNDQ8L2tleT48L2ZvcmVp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C573DF">
        <w:rPr>
          <w:rFonts w:ascii="Times New Roman" w:hAnsi="Times New Roman" w:cs="Times New Roman"/>
          <w:sz w:val="24"/>
          <w:szCs w:val="24"/>
        </w:rPr>
        <w:instrText xml:space="preserve"> ADDIN EN.CITE </w:instrText>
      </w:r>
      <w:r w:rsidR="00C573DF">
        <w:rPr>
          <w:rFonts w:ascii="Times New Roman" w:hAnsi="Times New Roman" w:cs="Times New Roman"/>
          <w:sz w:val="24"/>
          <w:szCs w:val="24"/>
        </w:rPr>
        <w:fldChar w:fldCharType="begin">
          <w:fldData xml:space="preserve">PEVuZE5vdGU+PENpdGU+PEF1dGhvcj5ZYW48L0F1dGhvcj48WWVhcj4yMDE2PC9ZZWFyPjxSZWNO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</w:fldData>
        </w:fldChar>
      </w:r>
      <w:r w:rsidR="00C573DF">
        <w:rPr>
          <w:rFonts w:ascii="Times New Roman" w:hAnsi="Times New Roman" w:cs="Times New Roman"/>
          <w:sz w:val="24"/>
          <w:szCs w:val="24"/>
        </w:rPr>
        <w:instrText xml:space="preserve"> ADDIN EN.CITE.DATA </w:instrText>
      </w:r>
      <w:r w:rsidR="00C573DF">
        <w:rPr>
          <w:rFonts w:ascii="Times New Roman" w:hAnsi="Times New Roman" w:cs="Times New Roman"/>
          <w:sz w:val="24"/>
          <w:szCs w:val="24"/>
        </w:rPr>
      </w:r>
      <w:r w:rsidR="00C573DF">
        <w:rPr>
          <w:rFonts w:ascii="Times New Roman" w:hAnsi="Times New Roman" w:cs="Times New Roman"/>
          <w:sz w:val="24"/>
          <w:szCs w:val="24"/>
        </w:rPr>
        <w:fldChar w:fldCharType="end"/>
      </w:r>
      <w:r w:rsidR="00C573DF">
        <w:rPr>
          <w:rFonts w:ascii="Times New Roman" w:hAnsi="Times New Roman" w:cs="Times New Roman"/>
          <w:sz w:val="24"/>
          <w:szCs w:val="24"/>
        </w:rPr>
      </w:r>
      <w:r w:rsidR="00C573DF">
        <w:rPr>
          <w:rFonts w:ascii="Times New Roman" w:hAnsi="Times New Roman" w:cs="Times New Roman"/>
          <w:sz w:val="24"/>
          <w:szCs w:val="24"/>
        </w:rPr>
        <w:fldChar w:fldCharType="separate"/>
      </w:r>
      <w:r w:rsidR="00C573DF">
        <w:rPr>
          <w:rFonts w:ascii="Times New Roman" w:hAnsi="Times New Roman" w:cs="Times New Roman"/>
          <w:noProof/>
          <w:sz w:val="24"/>
          <w:szCs w:val="24"/>
        </w:rPr>
        <w:t>(</w:t>
      </w:r>
      <w:hyperlink w:anchor="_ENREF_110" w:tooltip="Yan, 2016 #244" w:history="1">
        <w:r w:rsidR="00352BCC">
          <w:rPr>
            <w:rFonts w:ascii="Times New Roman" w:hAnsi="Times New Roman" w:cs="Times New Roman"/>
            <w:noProof/>
            <w:sz w:val="24"/>
            <w:szCs w:val="24"/>
          </w:rPr>
          <w:t>Yan et al., 2016</w:t>
        </w:r>
      </w:hyperlink>
      <w:r w:rsidR="00C573DF">
        <w:rPr>
          <w:rFonts w:ascii="Times New Roman" w:hAnsi="Times New Roman" w:cs="Times New Roman"/>
          <w:noProof/>
          <w:sz w:val="24"/>
          <w:szCs w:val="24"/>
        </w:rPr>
        <w:t xml:space="preserve">; </w:t>
      </w:r>
      <w:hyperlink w:anchor="_ENREF_63" w:tooltip="Lucas, 2018 #256" w:history="1">
        <w:r w:rsidR="00352BCC">
          <w:rPr>
            <w:rFonts w:ascii="Times New Roman" w:hAnsi="Times New Roman" w:cs="Times New Roman"/>
            <w:noProof/>
            <w:sz w:val="24"/>
            <w:szCs w:val="24"/>
          </w:rPr>
          <w:t>Lucas et al., 2018</w:t>
        </w:r>
      </w:hyperlink>
      <w:r w:rsidR="00C573DF">
        <w:rPr>
          <w:rFonts w:ascii="Times New Roman" w:hAnsi="Times New Roman" w:cs="Times New Roman"/>
          <w:noProof/>
          <w:sz w:val="24"/>
          <w:szCs w:val="24"/>
        </w:rPr>
        <w:t>)</w:t>
      </w:r>
      <w:r w:rsidR="00C573DF">
        <w:rPr>
          <w:rFonts w:ascii="Times New Roman" w:hAnsi="Times New Roman" w:cs="Times New Roman"/>
          <w:sz w:val="24"/>
          <w:szCs w:val="24"/>
        </w:rPr>
        <w:fldChar w:fldCharType="end"/>
      </w:r>
      <w:r w:rsidR="00381889">
        <w:rPr>
          <w:rFonts w:ascii="Times New Roman" w:hAnsi="Times New Roman" w:cs="Times New Roman"/>
          <w:sz w:val="24"/>
          <w:szCs w:val="24"/>
        </w:rPr>
        <w:t>.</w:t>
      </w:r>
      <w:r w:rsidR="00A3441C">
        <w:rPr>
          <w:rFonts w:ascii="Times New Roman" w:hAnsi="Times New Roman" w:cs="Times New Roman"/>
          <w:sz w:val="24"/>
          <w:szCs w:val="24"/>
        </w:rPr>
        <w:t xml:space="preserve"> </w:t>
      </w:r>
      <w:r w:rsidR="009E5014" w:rsidRPr="009E5014">
        <w:rPr>
          <w:rFonts w:ascii="Times New Roman" w:hAnsi="Times New Roman" w:cs="Times New Roman"/>
          <w:sz w:val="24"/>
          <w:szCs w:val="24"/>
        </w:rPr>
        <w:t xml:space="preserve">Interestingly, in </w:t>
      </w:r>
      <w:r w:rsidR="005F587A">
        <w:rPr>
          <w:rFonts w:ascii="Times New Roman" w:hAnsi="Times New Roman" w:cs="Times New Roman"/>
          <w:sz w:val="24"/>
          <w:szCs w:val="24"/>
        </w:rPr>
        <w:t>terrestrial rodent models</w:t>
      </w:r>
      <w:r w:rsidR="009E5014" w:rsidRPr="009E5014">
        <w:rPr>
          <w:rFonts w:ascii="Times New Roman" w:hAnsi="Times New Roman" w:cs="Times New Roman"/>
          <w:sz w:val="24"/>
          <w:szCs w:val="24"/>
        </w:rPr>
        <w:t>, it has been shown that administration of SCFAs</w:t>
      </w:r>
      <w:r w:rsidR="001B7A4E">
        <w:rPr>
          <w:rFonts w:ascii="Times New Roman" w:hAnsi="Times New Roman" w:cs="Times New Roman"/>
          <w:sz w:val="24"/>
          <w:szCs w:val="24"/>
        </w:rPr>
        <w:t xml:space="preserve"> (</w:t>
      </w:r>
      <w:r w:rsidR="005F4518">
        <w:rPr>
          <w:rFonts w:ascii="Times New Roman" w:hAnsi="Times New Roman" w:cs="Times New Roman"/>
          <w:sz w:val="24"/>
          <w:szCs w:val="24"/>
        </w:rPr>
        <w:t>a</w:t>
      </w:r>
      <w:r w:rsidR="001B7A4E">
        <w:rPr>
          <w:rFonts w:ascii="Times New Roman" w:hAnsi="Times New Roman" w:cs="Times New Roman"/>
          <w:sz w:val="24"/>
          <w:szCs w:val="24"/>
        </w:rPr>
        <w:t>cet</w:t>
      </w:r>
      <w:r w:rsidR="00F64E4D">
        <w:rPr>
          <w:rFonts w:ascii="Times New Roman" w:hAnsi="Times New Roman" w:cs="Times New Roman"/>
          <w:sz w:val="24"/>
          <w:szCs w:val="24"/>
        </w:rPr>
        <w:t>ic</w:t>
      </w:r>
      <w:r w:rsidR="001B7A4E">
        <w:rPr>
          <w:rFonts w:ascii="Times New Roman" w:hAnsi="Times New Roman" w:cs="Times New Roman"/>
          <w:sz w:val="24"/>
          <w:szCs w:val="24"/>
        </w:rPr>
        <w:t>/</w:t>
      </w:r>
      <w:r w:rsidR="005F4518">
        <w:rPr>
          <w:rFonts w:ascii="Times New Roman" w:hAnsi="Times New Roman" w:cs="Times New Roman"/>
          <w:sz w:val="24"/>
          <w:szCs w:val="24"/>
        </w:rPr>
        <w:t>p</w:t>
      </w:r>
      <w:r w:rsidR="001B7A4E">
        <w:rPr>
          <w:rFonts w:ascii="Times New Roman" w:hAnsi="Times New Roman" w:cs="Times New Roman"/>
          <w:sz w:val="24"/>
          <w:szCs w:val="24"/>
        </w:rPr>
        <w:t>ropion</w:t>
      </w:r>
      <w:r w:rsidR="00F64E4D">
        <w:rPr>
          <w:rFonts w:ascii="Times New Roman" w:hAnsi="Times New Roman" w:cs="Times New Roman"/>
          <w:sz w:val="24"/>
          <w:szCs w:val="24"/>
        </w:rPr>
        <w:t>ic</w:t>
      </w:r>
      <w:r w:rsidR="001B7A4E">
        <w:rPr>
          <w:rFonts w:ascii="Times New Roman" w:hAnsi="Times New Roman" w:cs="Times New Roman"/>
          <w:sz w:val="24"/>
          <w:szCs w:val="24"/>
        </w:rPr>
        <w:t>/</w:t>
      </w:r>
      <w:r w:rsidR="005F4518">
        <w:rPr>
          <w:rFonts w:ascii="Times New Roman" w:hAnsi="Times New Roman" w:cs="Times New Roman"/>
          <w:sz w:val="24"/>
          <w:szCs w:val="24"/>
        </w:rPr>
        <w:t>b</w:t>
      </w:r>
      <w:r w:rsidR="001B7A4E">
        <w:rPr>
          <w:rFonts w:ascii="Times New Roman" w:hAnsi="Times New Roman" w:cs="Times New Roman"/>
          <w:sz w:val="24"/>
          <w:szCs w:val="24"/>
        </w:rPr>
        <w:t>utyr</w:t>
      </w:r>
      <w:r w:rsidR="00F64E4D">
        <w:rPr>
          <w:rFonts w:ascii="Times New Roman" w:hAnsi="Times New Roman" w:cs="Times New Roman"/>
          <w:sz w:val="24"/>
          <w:szCs w:val="24"/>
        </w:rPr>
        <w:t>ic acid</w:t>
      </w:r>
      <w:r w:rsidR="001B7A4E">
        <w:rPr>
          <w:rFonts w:ascii="Times New Roman" w:hAnsi="Times New Roman" w:cs="Times New Roman"/>
          <w:sz w:val="24"/>
          <w:szCs w:val="24"/>
        </w:rPr>
        <w:t>)</w:t>
      </w:r>
      <w:r w:rsidR="009E5014" w:rsidRPr="009E5014">
        <w:rPr>
          <w:rFonts w:ascii="Times New Roman" w:hAnsi="Times New Roman" w:cs="Times New Roman"/>
          <w:sz w:val="24"/>
          <w:szCs w:val="24"/>
        </w:rPr>
        <w:t xml:space="preserve">, as well as microbial metabolites, increased serum levels of insulin growth factor-1, IGF-1, a hormone that directly affects and leads to skeletal growth </w:t>
      </w:r>
      <w:r w:rsidR="009E5014" w:rsidRPr="009E501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&lt;EndNote&gt;&lt;Cite&gt;&lt;Author&gt;Yan&lt;/Author&gt;&lt;Year&gt;2016&lt;/Year&gt;&lt;RecNum&gt;244&lt;/RecNum&gt;&lt;DisplayText&gt;(Yan et al., 2016)&lt;/DisplayText&gt;&lt;record&gt;&lt;rec-number&gt;244&lt;/rec-number&gt;&lt;foreign-keys&gt;&lt;key app="EN" db-id="adxzrpzxnrpwdveztp7v9tvwsaapwz5ade9w" timestamp="1544302299"&gt;244&lt;/key&gt;&lt;/foreign-keys&gt;&lt;ref-type name="Journal Article"&gt;17&lt;/ref-type&gt;&lt;contributors&gt;&lt;authors&gt;&lt;author&gt;Yan, Jing&lt;/author&gt;&lt;author&gt;Herzog, Jeremy W.&lt;/author&gt;&lt;author&gt;Tsang, Kelly&lt;/author&gt;&lt;author&gt;Brennan, Caitlin A.&lt;/author&gt;&lt;author&gt;Bower, Maureen A.&lt;/author&gt;&lt;author&gt;Garrett, Wendy S.&lt;/author&gt;&lt;author&gt;Sartor, Balfour R.&lt;/author&gt;&lt;author&gt;Aliprantis, Antonios O.&lt;/author&gt;&lt;author&gt;Charles, Julia F.&lt;/author&gt;&lt;/authors&gt;&lt;/contributors&gt;&lt;titles&gt;&lt;title&gt;Gut microbiota induce IGF-1 and promote bone formation and growth&lt;/title&gt;&lt;secondary-title&gt;Proceedings of the National Academy of Sciences&lt;/secondary-title&gt;&lt;/titles&gt;&lt;periodical&gt;&lt;full-title&gt;Proceedings of the National Academy of Sciences&lt;/full-title&gt;&lt;/periodical&gt;&lt;pages&gt;E7554-E7563&lt;/pages&gt;&lt;volume&gt;113&lt;/volume&gt;&lt;number&gt;47&lt;/number&gt;&lt;dates&gt;&lt;year&gt;2016&lt;/year&gt;&lt;/dates&gt;&lt;publisher&gt;National Acad Sciences&lt;/publisher&gt;&lt;isbn&gt;0027-8424&lt;/isbn&gt;&lt;urls&gt;&lt;/urls&gt;&lt;/record&gt;&lt;/Cite&gt;&lt;/EndNote&gt;</w:instrText>
      </w:r>
      <w:r w:rsidR="009E5014" w:rsidRPr="009E501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10" w:tooltip="Yan, 2016 #244" w:history="1">
        <w:r w:rsidR="00352BCC">
          <w:rPr>
            <w:rFonts w:ascii="Times New Roman" w:hAnsi="Times New Roman" w:cs="Times New Roman"/>
            <w:noProof/>
            <w:sz w:val="24"/>
            <w:szCs w:val="24"/>
          </w:rPr>
          <w:t>Yan et al., 2016</w:t>
        </w:r>
      </w:hyperlink>
      <w:r w:rsidR="00AD2343">
        <w:rPr>
          <w:rFonts w:ascii="Times New Roman" w:hAnsi="Times New Roman" w:cs="Times New Roman"/>
          <w:noProof/>
          <w:sz w:val="24"/>
          <w:szCs w:val="24"/>
        </w:rPr>
        <w:t>)</w:t>
      </w:r>
      <w:r w:rsidR="009E5014" w:rsidRPr="009E5014">
        <w:rPr>
          <w:rFonts w:ascii="Times New Roman" w:hAnsi="Times New Roman" w:cs="Times New Roman"/>
          <w:sz w:val="24"/>
          <w:szCs w:val="24"/>
        </w:rPr>
        <w:fldChar w:fldCharType="end"/>
      </w:r>
      <w:r w:rsidR="0052354A">
        <w:rPr>
          <w:rFonts w:ascii="Times New Roman" w:hAnsi="Times New Roman" w:cs="Times New Roman"/>
          <w:sz w:val="24"/>
          <w:szCs w:val="24"/>
        </w:rPr>
        <w:t xml:space="preserve"> and decrease</w:t>
      </w:r>
      <w:r w:rsidR="003116ED">
        <w:rPr>
          <w:rFonts w:ascii="Times New Roman" w:hAnsi="Times New Roman" w:cs="Times New Roman"/>
          <w:sz w:val="24"/>
          <w:szCs w:val="24"/>
        </w:rPr>
        <w:t xml:space="preserve">d </w:t>
      </w:r>
      <w:r w:rsidR="004B432E">
        <w:rPr>
          <w:rFonts w:ascii="Times New Roman" w:hAnsi="Times New Roman" w:cs="Times New Roman"/>
          <w:sz w:val="24"/>
          <w:szCs w:val="24"/>
        </w:rPr>
        <w:t>CTX-1, and NF-K</w:t>
      </w:r>
      <w:r w:rsidR="006D6F33">
        <w:rPr>
          <w:rFonts w:ascii="Times New Roman" w:hAnsi="Times New Roman" w:cs="Times New Roman"/>
          <w:sz w:val="24"/>
          <w:szCs w:val="24"/>
        </w:rPr>
        <w:t>β</w:t>
      </w:r>
      <w:r w:rsidR="0043384D">
        <w:rPr>
          <w:rFonts w:ascii="Times New Roman" w:hAnsi="Times New Roman" w:cs="Times New Roman"/>
          <w:sz w:val="24"/>
          <w:szCs w:val="24"/>
        </w:rPr>
        <w:t xml:space="preserve"> factors responsible for osteoclastic activity</w:t>
      </w:r>
      <w:r w:rsidR="00894918">
        <w:rPr>
          <w:rFonts w:ascii="Times New Roman" w:hAnsi="Times New Roman" w:cs="Times New Roman"/>
          <w:sz w:val="24"/>
          <w:szCs w:val="24"/>
        </w:rPr>
        <w:t xml:space="preserve"> </w:t>
      </w:r>
      <w:r w:rsidR="0043384D">
        <w:rPr>
          <w:rFonts w:ascii="Times New Roman" w:hAnsi="Times New Roman" w:cs="Times New Roman"/>
          <w:sz w:val="24"/>
          <w:szCs w:val="24"/>
        </w:rPr>
        <w:fldChar w:fldCharType="begin">
          <w:fldData xml:space="preserve">PEVuZE5vdGU+PENpdGU+PEF1dGhvcj5MdWNhczwvQXV0aG9yPjxZZWFyPjIwMTg8L1llYXI+PFJl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PEVuZE5vdGU+PENpdGU+PEF1dGhvcj5MdWNhczwvQXV0aG9yPjxZZWFyPjIwMTg8L1llYXI+PFJl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43384D">
        <w:rPr>
          <w:rFonts w:ascii="Times New Roman" w:hAnsi="Times New Roman" w:cs="Times New Roman"/>
          <w:sz w:val="24"/>
          <w:szCs w:val="24"/>
        </w:rPr>
      </w:r>
      <w:r w:rsidR="0043384D">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110" w:tooltip="Yan, 2016 #244" w:history="1">
        <w:r w:rsidR="00352BCC">
          <w:rPr>
            <w:rFonts w:ascii="Times New Roman" w:hAnsi="Times New Roman" w:cs="Times New Roman"/>
            <w:noProof/>
            <w:sz w:val="24"/>
            <w:szCs w:val="24"/>
          </w:rPr>
          <w:t>Yan et al., 2016</w:t>
        </w:r>
      </w:hyperlink>
      <w:r w:rsidR="005054AD">
        <w:rPr>
          <w:rFonts w:ascii="Times New Roman" w:hAnsi="Times New Roman" w:cs="Times New Roman"/>
          <w:noProof/>
          <w:sz w:val="24"/>
          <w:szCs w:val="24"/>
        </w:rPr>
        <w:t xml:space="preserve">; </w:t>
      </w:r>
      <w:hyperlink w:anchor="_ENREF_63" w:tooltip="Lucas, 2018 #256" w:history="1">
        <w:r w:rsidR="00352BCC">
          <w:rPr>
            <w:rFonts w:ascii="Times New Roman" w:hAnsi="Times New Roman" w:cs="Times New Roman"/>
            <w:noProof/>
            <w:sz w:val="24"/>
            <w:szCs w:val="24"/>
          </w:rPr>
          <w:t>Lucas et al., 2018</w:t>
        </w:r>
      </w:hyperlink>
      <w:r w:rsidR="005054AD">
        <w:rPr>
          <w:rFonts w:ascii="Times New Roman" w:hAnsi="Times New Roman" w:cs="Times New Roman"/>
          <w:noProof/>
          <w:sz w:val="24"/>
          <w:szCs w:val="24"/>
        </w:rPr>
        <w:t>)</w:t>
      </w:r>
      <w:r w:rsidR="0043384D">
        <w:rPr>
          <w:rFonts w:ascii="Times New Roman" w:hAnsi="Times New Roman" w:cs="Times New Roman"/>
          <w:sz w:val="24"/>
          <w:szCs w:val="24"/>
        </w:rPr>
        <w:fldChar w:fldCharType="end"/>
      </w:r>
      <w:r w:rsidR="009E5014" w:rsidRPr="009E5014">
        <w:rPr>
          <w:rFonts w:ascii="Times New Roman" w:hAnsi="Times New Roman" w:cs="Times New Roman"/>
          <w:sz w:val="24"/>
          <w:szCs w:val="24"/>
        </w:rPr>
        <w:t>. Moreover, SCFAs, primarily produced by</w:t>
      </w:r>
      <w:r w:rsidR="00904CE8">
        <w:rPr>
          <w:rFonts w:ascii="Times New Roman" w:hAnsi="Times New Roman" w:cs="Times New Roman"/>
          <w:sz w:val="24"/>
          <w:szCs w:val="24"/>
        </w:rPr>
        <w:t xml:space="preserve"> gut microbiota</w:t>
      </w:r>
      <w:r w:rsidR="009E5014" w:rsidRPr="009E5014">
        <w:rPr>
          <w:rFonts w:ascii="Times New Roman" w:hAnsi="Times New Roman" w:cs="Times New Roman"/>
          <w:sz w:val="24"/>
          <w:szCs w:val="24"/>
        </w:rPr>
        <w:t>, are known immunomodulators</w:t>
      </w:r>
      <w:r w:rsidR="004B355D">
        <w:rPr>
          <w:rFonts w:ascii="Times New Roman" w:hAnsi="Times New Roman" w:cs="Times New Roman"/>
          <w:sz w:val="24"/>
          <w:szCs w:val="24"/>
        </w:rPr>
        <w:t xml:space="preserve"> </w:t>
      </w:r>
      <w:r w:rsidR="00904CE8">
        <w:rPr>
          <w:rFonts w:ascii="Times New Roman" w:hAnsi="Times New Roman" w:cs="Times New Roman"/>
          <w:sz w:val="24"/>
          <w:szCs w:val="24"/>
        </w:rPr>
        <w:fldChar w:fldCharType="begin">
          <w:fldData xml:space="preserve">PEVuZE5vdGU+PENpdGU+PEF1dGhvcj5BcnBhaWE8L0F1dGhvcj48WWVhcj4yMDEzPC9ZZWFyPjxS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</w:fldData>
        </w:fldChar>
      </w:r>
      <w:r w:rsidR="005E40FC">
        <w:rPr>
          <w:rFonts w:ascii="Times New Roman" w:hAnsi="Times New Roman" w:cs="Times New Roman"/>
          <w:sz w:val="24"/>
          <w:szCs w:val="24"/>
        </w:rPr>
        <w:instrText xml:space="preserve"> ADDIN EN.CITE </w:instrText>
      </w:r>
      <w:r w:rsidR="005E40FC">
        <w:rPr>
          <w:rFonts w:ascii="Times New Roman" w:hAnsi="Times New Roman" w:cs="Times New Roman"/>
          <w:sz w:val="24"/>
          <w:szCs w:val="24"/>
        </w:rPr>
        <w:fldChar w:fldCharType="begin">
          <w:fldData xml:space="preserve">PEVuZE5vdGU+PENpdGU+PEF1dGhvcj5BcnBhaWE8L0F1dGhvcj48WWVhcj4yMDEzPC9ZZWFyPjxS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</w:fldData>
        </w:fldChar>
      </w:r>
      <w:r w:rsidR="005E40FC">
        <w:rPr>
          <w:rFonts w:ascii="Times New Roman" w:hAnsi="Times New Roman" w:cs="Times New Roman"/>
          <w:sz w:val="24"/>
          <w:szCs w:val="24"/>
        </w:rPr>
        <w:instrText xml:space="preserve"> ADDIN EN.CITE.DATA </w:instrText>
      </w:r>
      <w:r w:rsidR="005E40FC">
        <w:rPr>
          <w:rFonts w:ascii="Times New Roman" w:hAnsi="Times New Roman" w:cs="Times New Roman"/>
          <w:sz w:val="24"/>
          <w:szCs w:val="24"/>
        </w:rPr>
      </w:r>
      <w:r w:rsidR="005E40FC">
        <w:rPr>
          <w:rFonts w:ascii="Times New Roman" w:hAnsi="Times New Roman" w:cs="Times New Roman"/>
          <w:sz w:val="24"/>
          <w:szCs w:val="24"/>
        </w:rPr>
        <w:fldChar w:fldCharType="end"/>
      </w:r>
      <w:r w:rsidR="00904CE8">
        <w:rPr>
          <w:rFonts w:ascii="Times New Roman" w:hAnsi="Times New Roman" w:cs="Times New Roman"/>
          <w:sz w:val="24"/>
          <w:szCs w:val="24"/>
        </w:rPr>
      </w:r>
      <w:r w:rsidR="00904CE8">
        <w:rPr>
          <w:rFonts w:ascii="Times New Roman" w:hAnsi="Times New Roman" w:cs="Times New Roman"/>
          <w:sz w:val="24"/>
          <w:szCs w:val="24"/>
        </w:rPr>
        <w:fldChar w:fldCharType="separate"/>
      </w:r>
      <w:r w:rsidR="005E40FC">
        <w:rPr>
          <w:rFonts w:ascii="Times New Roman" w:hAnsi="Times New Roman" w:cs="Times New Roman"/>
          <w:noProof/>
          <w:sz w:val="24"/>
          <w:szCs w:val="24"/>
        </w:rPr>
        <w:t>(</w:t>
      </w:r>
      <w:hyperlink w:anchor="_ENREF_6" w:tooltip="Arpaia, 2013 #673" w:history="1">
        <w:r w:rsidR="00352BCC">
          <w:rPr>
            <w:rFonts w:ascii="Times New Roman" w:hAnsi="Times New Roman" w:cs="Times New Roman"/>
            <w:noProof/>
            <w:sz w:val="24"/>
            <w:szCs w:val="24"/>
          </w:rPr>
          <w:t>Arpaia et al., 2013</w:t>
        </w:r>
      </w:hyperlink>
      <w:r w:rsidR="005E40FC">
        <w:rPr>
          <w:rFonts w:ascii="Times New Roman" w:hAnsi="Times New Roman" w:cs="Times New Roman"/>
          <w:noProof/>
          <w:sz w:val="24"/>
          <w:szCs w:val="24"/>
        </w:rPr>
        <w:t xml:space="preserve">; </w:t>
      </w:r>
      <w:hyperlink w:anchor="_ENREF_35" w:tooltip="Furusawa, 2013 #674" w:history="1">
        <w:r w:rsidR="00352BCC">
          <w:rPr>
            <w:rFonts w:ascii="Times New Roman" w:hAnsi="Times New Roman" w:cs="Times New Roman"/>
            <w:noProof/>
            <w:sz w:val="24"/>
            <w:szCs w:val="24"/>
          </w:rPr>
          <w:t>Furusawa et al., 2013</w:t>
        </w:r>
      </w:hyperlink>
      <w:r w:rsidR="005E40FC">
        <w:rPr>
          <w:rFonts w:ascii="Times New Roman" w:hAnsi="Times New Roman" w:cs="Times New Roman"/>
          <w:noProof/>
          <w:sz w:val="24"/>
          <w:szCs w:val="24"/>
        </w:rPr>
        <w:t xml:space="preserve">; </w:t>
      </w:r>
      <w:hyperlink w:anchor="_ENREF_95" w:tooltip="Smith, 2013 #675" w:history="1">
        <w:r w:rsidR="00352BCC">
          <w:rPr>
            <w:rFonts w:ascii="Times New Roman" w:hAnsi="Times New Roman" w:cs="Times New Roman"/>
            <w:noProof/>
            <w:sz w:val="24"/>
            <w:szCs w:val="24"/>
          </w:rPr>
          <w:t>Smith et al., 2013</w:t>
        </w:r>
      </w:hyperlink>
      <w:r w:rsidR="005E40FC">
        <w:rPr>
          <w:rFonts w:ascii="Times New Roman" w:hAnsi="Times New Roman" w:cs="Times New Roman"/>
          <w:noProof/>
          <w:sz w:val="24"/>
          <w:szCs w:val="24"/>
        </w:rPr>
        <w:t>)</w:t>
      </w:r>
      <w:r w:rsidR="00904CE8">
        <w:rPr>
          <w:rFonts w:ascii="Times New Roman" w:hAnsi="Times New Roman" w:cs="Times New Roman"/>
          <w:sz w:val="24"/>
          <w:szCs w:val="24"/>
        </w:rPr>
        <w:fldChar w:fldCharType="end"/>
      </w:r>
      <w:r w:rsidR="009E5014" w:rsidRPr="009E5014">
        <w:rPr>
          <w:rFonts w:ascii="Times New Roman" w:hAnsi="Times New Roman" w:cs="Times New Roman"/>
          <w:sz w:val="24"/>
          <w:szCs w:val="24"/>
        </w:rPr>
        <w:t xml:space="preserve"> and regulate systemic bone mass as well as prevent bone loss</w:t>
      </w:r>
      <w:r w:rsidR="0093559A">
        <w:rPr>
          <w:rFonts w:ascii="Times New Roman" w:hAnsi="Times New Roman" w:cs="Times New Roman"/>
          <w:sz w:val="24"/>
          <w:szCs w:val="24"/>
        </w:rPr>
        <w:t xml:space="preserve"> </w:t>
      </w:r>
      <w:r w:rsidR="009E5014" w:rsidRPr="009E501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&lt;EndNote&gt;&lt;Cite&gt;&lt;Author&gt;Lucas&lt;/Author&gt;&lt;Year&gt;2018&lt;/Year&gt;&lt;RecNum&gt;256&lt;/RecNum&gt;&lt;DisplayText&gt;(Lucas et al., 2018)&lt;/DisplayText&gt;&lt;record&gt;&lt;rec-number&gt;256&lt;/rec-number&gt;&lt;foreign-keys&gt;&lt;key app="EN" db-id="adxzrpzxnrpwdveztp7v9tvwsaapwz5ade9w" timestamp="1550965434"&gt;256&lt;/key&gt;&lt;/foreign-keys&gt;&lt;ref-type name="Journal Article"&gt;17&lt;/ref-type&gt;&lt;contributors&gt;&lt;authors&gt;&lt;author&gt;Lucas, Sébastien&lt;/author&gt;&lt;author&gt;Omata, Yasunori&lt;/author&gt;&lt;author&gt;Hofmann, Jörg&lt;/author&gt;&lt;author&gt;Böttcher, Martin&lt;/author&gt;&lt;author&gt;Iljazovic, Aida&lt;/author&gt;&lt;author&gt;Sarter, Kerstin&lt;/author&gt;&lt;author&gt;Albrecht, Olivia&lt;/author&gt;&lt;author&gt;Schulz, Oscar&lt;/author&gt;&lt;author&gt;Krishnacoumar, Brenda&lt;/author&gt;&lt;author&gt;Krönke, Gerhard&lt;/author&gt;&lt;/authors&gt;&lt;/contributors&gt;&lt;titles&gt;&lt;title&gt;Short-chain fatty acids regulate systemic bone mass and protect from pathological bone loss&lt;/title&gt;&lt;secondary-title&gt;Nature communications&lt;/secondary-title&gt;&lt;/titles&gt;&lt;periodical&gt;&lt;full-title&gt;Nature communications&lt;/full-title&gt;&lt;/periodical&gt;&lt;pages&gt;55&lt;/pages&gt;&lt;volume&gt;9&lt;/volume&gt;&lt;number&gt;1&lt;/number&gt;&lt;dates&gt;&lt;year&gt;2018&lt;/year&gt;&lt;/dates&gt;&lt;publisher&gt;Nature Publishing Group&lt;/publisher&gt;&lt;isbn&gt;2041-1723&lt;/isbn&gt;&lt;urls&gt;&lt;/urls&gt;&lt;/record&gt;&lt;/Cite&gt;&lt;/EndNote&gt;</w:instrText>
      </w:r>
      <w:r w:rsidR="009E5014" w:rsidRPr="009E501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63" w:tooltip="Lucas, 2018 #256" w:history="1">
        <w:r w:rsidR="00352BCC">
          <w:rPr>
            <w:rFonts w:ascii="Times New Roman" w:hAnsi="Times New Roman" w:cs="Times New Roman"/>
            <w:noProof/>
            <w:sz w:val="24"/>
            <w:szCs w:val="24"/>
          </w:rPr>
          <w:t>Lucas et al., 2018</w:t>
        </w:r>
      </w:hyperlink>
      <w:r w:rsidR="00AD2343">
        <w:rPr>
          <w:rFonts w:ascii="Times New Roman" w:hAnsi="Times New Roman" w:cs="Times New Roman"/>
          <w:noProof/>
          <w:sz w:val="24"/>
          <w:szCs w:val="24"/>
        </w:rPr>
        <w:t>)</w:t>
      </w:r>
      <w:r w:rsidR="009E5014" w:rsidRPr="009E5014">
        <w:rPr>
          <w:rFonts w:ascii="Times New Roman" w:hAnsi="Times New Roman" w:cs="Times New Roman"/>
          <w:sz w:val="24"/>
          <w:szCs w:val="24"/>
        </w:rPr>
        <w:fldChar w:fldCharType="end"/>
      </w:r>
      <w:r w:rsidR="009E5014" w:rsidRPr="009E5014">
        <w:rPr>
          <w:rFonts w:ascii="Times New Roman" w:hAnsi="Times New Roman" w:cs="Times New Roman"/>
          <w:sz w:val="24"/>
          <w:szCs w:val="24"/>
        </w:rPr>
        <w:t>.</w:t>
      </w:r>
      <w:r w:rsidR="0093559A">
        <w:rPr>
          <w:rFonts w:ascii="Times New Roman" w:hAnsi="Times New Roman" w:cs="Times New Roman"/>
          <w:sz w:val="24"/>
          <w:szCs w:val="24"/>
        </w:rPr>
        <w:t xml:space="preserve"> </w:t>
      </w:r>
      <w:r w:rsidR="009E5014" w:rsidRPr="009E5014">
        <w:rPr>
          <w:rFonts w:ascii="Times New Roman" w:hAnsi="Times New Roman" w:cs="Times New Roman"/>
          <w:sz w:val="24"/>
          <w:szCs w:val="24"/>
        </w:rPr>
        <w:t xml:space="preserve">Our results showed </w:t>
      </w:r>
      <w:r w:rsidR="00F64E4D">
        <w:rPr>
          <w:rFonts w:ascii="Times New Roman" w:hAnsi="Times New Roman" w:cs="Times New Roman"/>
          <w:sz w:val="24"/>
          <w:szCs w:val="24"/>
        </w:rPr>
        <w:t xml:space="preserve">no differential abundances </w:t>
      </w:r>
      <w:r w:rsidR="00636C47">
        <w:rPr>
          <w:rFonts w:ascii="Times New Roman" w:hAnsi="Times New Roman" w:cs="Times New Roman"/>
          <w:sz w:val="24"/>
          <w:szCs w:val="24"/>
        </w:rPr>
        <w:t>of</w:t>
      </w:r>
      <w:r w:rsidR="00F64E4D">
        <w:rPr>
          <w:rFonts w:ascii="Times New Roman" w:hAnsi="Times New Roman" w:cs="Times New Roman"/>
          <w:sz w:val="24"/>
          <w:szCs w:val="24"/>
        </w:rPr>
        <w:t xml:space="preserve"> </w:t>
      </w:r>
      <w:r w:rsidR="006B7BA3">
        <w:rPr>
          <w:rFonts w:ascii="Times New Roman" w:hAnsi="Times New Roman" w:cs="Times New Roman"/>
          <w:sz w:val="24"/>
          <w:szCs w:val="24"/>
        </w:rPr>
        <w:t>a</w:t>
      </w:r>
      <w:r w:rsidR="00F64E4D">
        <w:rPr>
          <w:rFonts w:ascii="Times New Roman" w:hAnsi="Times New Roman" w:cs="Times New Roman"/>
          <w:sz w:val="24"/>
          <w:szCs w:val="24"/>
        </w:rPr>
        <w:t>cetic/</w:t>
      </w:r>
      <w:r w:rsidR="006B7BA3">
        <w:rPr>
          <w:rFonts w:ascii="Times New Roman" w:hAnsi="Times New Roman" w:cs="Times New Roman"/>
          <w:sz w:val="24"/>
          <w:szCs w:val="24"/>
        </w:rPr>
        <w:t>p</w:t>
      </w:r>
      <w:r w:rsidR="00F64E4D">
        <w:rPr>
          <w:rFonts w:ascii="Times New Roman" w:hAnsi="Times New Roman" w:cs="Times New Roman"/>
          <w:sz w:val="24"/>
          <w:szCs w:val="24"/>
        </w:rPr>
        <w:t>ropionic/</w:t>
      </w:r>
      <w:r w:rsidR="006B7BA3">
        <w:rPr>
          <w:rFonts w:ascii="Times New Roman" w:hAnsi="Times New Roman" w:cs="Times New Roman"/>
          <w:sz w:val="24"/>
          <w:szCs w:val="24"/>
        </w:rPr>
        <w:t>b</w:t>
      </w:r>
      <w:r w:rsidR="00F64E4D">
        <w:rPr>
          <w:rFonts w:ascii="Times New Roman" w:hAnsi="Times New Roman" w:cs="Times New Roman"/>
          <w:sz w:val="24"/>
          <w:szCs w:val="24"/>
        </w:rPr>
        <w:t>utyric acid</w:t>
      </w:r>
      <w:r w:rsidR="00636C47">
        <w:rPr>
          <w:rFonts w:ascii="Times New Roman" w:hAnsi="Times New Roman" w:cs="Times New Roman"/>
          <w:sz w:val="24"/>
          <w:szCs w:val="24"/>
        </w:rPr>
        <w:t xml:space="preserve"> in the ISS vs ISS_G, however, elevated levels of </w:t>
      </w:r>
      <w:r w:rsidR="005F4518">
        <w:rPr>
          <w:rFonts w:ascii="Times New Roman" w:hAnsi="Times New Roman" w:cs="Times New Roman"/>
          <w:sz w:val="24"/>
          <w:szCs w:val="24"/>
        </w:rPr>
        <w:t>l</w:t>
      </w:r>
      <w:r w:rsidR="00636C47">
        <w:rPr>
          <w:rFonts w:ascii="Times New Roman" w:hAnsi="Times New Roman" w:cs="Times New Roman"/>
          <w:sz w:val="24"/>
          <w:szCs w:val="24"/>
        </w:rPr>
        <w:t xml:space="preserve">actic and </w:t>
      </w:r>
      <w:r w:rsidR="005F4518">
        <w:rPr>
          <w:rFonts w:ascii="Times New Roman" w:hAnsi="Times New Roman" w:cs="Times New Roman"/>
          <w:sz w:val="24"/>
          <w:szCs w:val="24"/>
        </w:rPr>
        <w:t>m</w:t>
      </w:r>
      <w:r w:rsidR="00636C47">
        <w:rPr>
          <w:rFonts w:ascii="Times New Roman" w:hAnsi="Times New Roman" w:cs="Times New Roman"/>
          <w:sz w:val="24"/>
          <w:szCs w:val="24"/>
        </w:rPr>
        <w:t xml:space="preserve">alic acid were found as previously reported </w:t>
      </w:r>
      <w:r w:rsidR="00C34AD4">
        <w:rPr>
          <w:rFonts w:ascii="Times New Roman" w:hAnsi="Times New Roman" w:cs="Times New Roman"/>
          <w:sz w:val="24"/>
          <w:szCs w:val="24"/>
        </w:rPr>
        <w:fldChar w:fldCharType="begin"/>
      </w:r>
      <w:r w:rsidR="00C34AD4">
        <w:rPr>
          <w:rFonts w:ascii="Times New Roman" w:hAnsi="Times New Roman" w:cs="Times New Roman"/>
          <w:sz w:val="24"/>
          <w:szCs w:val="24"/>
        </w:rPr>
        <w:instrText xml:space="preserve"> ADDIN EN.CITE &lt;EndNote&gt;&lt;Cite&gt;&lt;Author&gt;Garrett-Bakelman&lt;/Author&gt;&lt;Year&gt;2019&lt;/Year&gt;&lt;RecNum&gt;293&lt;/RecNum&gt;&lt;DisplayText&gt;(Garrett-Bakelman et al., 2019)&lt;/DisplayText&gt;&lt;record&gt;&lt;rec-number&gt;293&lt;/rec-number&gt;&lt;foreign-keys&gt;&lt;key app="EN" db-id="adxzrpzxnrpwdveztp7v9tvwsaapwz5ade9w" timestamp="1574383637"&gt;293&lt;/key&gt;&lt;/foreign-keys&gt;&lt;ref-type name="Journal Article"&gt;17&lt;/ref-type&gt;&lt;contributors&gt;&lt;authors&gt;&lt;author&gt;Garrett-Bakelman, Francine E.&lt;/author&gt;&lt;author&gt;Darshi, Manjula&lt;/author&gt;&lt;author&gt;Green, Stefan J.&lt;/author&gt;&lt;author&gt;Gur, Ruben C.&lt;/author&gt;&lt;author&gt;Lin, Ling&lt;/author&gt;&lt;author&gt;Macias, Brandon R.&lt;/author&gt;&lt;author&gt;McKenna, Miles J.&lt;/author&gt;&lt;author&gt;Meydan, Cem&lt;/author&gt;&lt;author&gt;Mishra, Tejaswini&lt;/author&gt;&lt;author&gt;Nasrini, Jad&lt;/author&gt;&lt;/authors&gt;&lt;/contributors&gt;&lt;titles&gt;&lt;title&gt;The NASA Twins Study: A multidimensional analysis of a year-long human spaceflight&lt;/title&gt;&lt;secondary-title&gt;Science&lt;/secondary-title&gt;&lt;/titles&gt;&lt;periodical&gt;&lt;full-title&gt;Science&lt;/full-title&gt;&lt;/periodical&gt;&lt;pages&gt;eaau8650&lt;/pages&gt;&lt;volume&gt;364&lt;/volume&gt;&lt;number&gt;6436&lt;/number&gt;&lt;dates&gt;&lt;year&gt;2019&lt;/year&gt;&lt;/dates&gt;&lt;publisher&gt;American Association for the Advancement of Science&lt;/publisher&gt;&lt;isbn&gt;0036-8075&lt;/isbn&gt;&lt;urls&gt;&lt;/urls&gt;&lt;/record&gt;&lt;/Cite&gt;&lt;/EndNote&gt;</w:instrText>
      </w:r>
      <w:r w:rsidR="00C34AD4">
        <w:rPr>
          <w:rFonts w:ascii="Times New Roman" w:hAnsi="Times New Roman" w:cs="Times New Roman"/>
          <w:sz w:val="24"/>
          <w:szCs w:val="24"/>
        </w:rPr>
        <w:fldChar w:fldCharType="separate"/>
      </w:r>
      <w:r w:rsidR="00C34AD4">
        <w:rPr>
          <w:rFonts w:ascii="Times New Roman" w:hAnsi="Times New Roman" w:cs="Times New Roman"/>
          <w:noProof/>
          <w:sz w:val="24"/>
          <w:szCs w:val="24"/>
        </w:rPr>
        <w:t>(</w:t>
      </w:r>
      <w:hyperlink w:anchor="_ENREF_37" w:tooltip="Garrett-Bakelman, 2019 #293" w:history="1">
        <w:r w:rsidR="00352BCC">
          <w:rPr>
            <w:rFonts w:ascii="Times New Roman" w:hAnsi="Times New Roman" w:cs="Times New Roman"/>
            <w:noProof/>
            <w:sz w:val="24"/>
            <w:szCs w:val="24"/>
          </w:rPr>
          <w:t>Garrett-Bakelman et al., 2019</w:t>
        </w:r>
      </w:hyperlink>
      <w:r w:rsidR="00C34AD4">
        <w:rPr>
          <w:rFonts w:ascii="Times New Roman" w:hAnsi="Times New Roman" w:cs="Times New Roman"/>
          <w:noProof/>
          <w:sz w:val="24"/>
          <w:szCs w:val="24"/>
        </w:rPr>
        <w:t>)</w:t>
      </w:r>
      <w:r w:rsidR="00C34AD4">
        <w:rPr>
          <w:rFonts w:ascii="Times New Roman" w:hAnsi="Times New Roman" w:cs="Times New Roman"/>
          <w:sz w:val="24"/>
          <w:szCs w:val="24"/>
        </w:rPr>
        <w:fldChar w:fldCharType="end"/>
      </w:r>
      <w:r w:rsidR="00C34AD4">
        <w:rPr>
          <w:rFonts w:ascii="Times New Roman" w:hAnsi="Times New Roman" w:cs="Times New Roman"/>
          <w:sz w:val="24"/>
          <w:szCs w:val="24"/>
        </w:rPr>
        <w:t>.</w:t>
      </w:r>
      <w:r w:rsidR="00F64E4D">
        <w:rPr>
          <w:rFonts w:ascii="Times New Roman" w:hAnsi="Times New Roman" w:cs="Times New Roman"/>
          <w:color w:val="000000" w:themeColor="text1"/>
          <w:sz w:val="24"/>
          <w:szCs w:val="24"/>
        </w:rPr>
        <w:t xml:space="preserve"> </w:t>
      </w:r>
      <w:commentRangeStart w:id="20"/>
      <w:r w:rsidR="00E11203">
        <w:rPr>
          <w:rFonts w:ascii="Times New Roman" w:hAnsi="Times New Roman" w:cs="Times New Roman"/>
          <w:color w:val="000000" w:themeColor="text1"/>
          <w:sz w:val="24"/>
          <w:szCs w:val="24"/>
        </w:rPr>
        <w:t xml:space="preserve">The authors suggested </w:t>
      </w:r>
      <w:r w:rsidR="004E6618">
        <w:rPr>
          <w:rFonts w:ascii="Times New Roman" w:hAnsi="Times New Roman" w:cs="Times New Roman"/>
          <w:color w:val="000000" w:themeColor="text1"/>
          <w:sz w:val="24"/>
          <w:szCs w:val="24"/>
        </w:rPr>
        <w:t xml:space="preserve">this could be due to a switch from </w:t>
      </w:r>
      <w:r w:rsidR="00F3308D">
        <w:rPr>
          <w:rFonts w:ascii="Times New Roman" w:hAnsi="Times New Roman" w:cs="Times New Roman"/>
          <w:color w:val="000000" w:themeColor="text1"/>
          <w:sz w:val="24"/>
          <w:szCs w:val="24"/>
        </w:rPr>
        <w:t xml:space="preserve">aerobic to </w:t>
      </w:r>
      <w:r w:rsidR="004E6618">
        <w:rPr>
          <w:rFonts w:ascii="Times New Roman" w:hAnsi="Times New Roman" w:cs="Times New Roman"/>
          <w:color w:val="000000" w:themeColor="text1"/>
          <w:sz w:val="24"/>
          <w:szCs w:val="24"/>
        </w:rPr>
        <w:t>anaerobic metabolism</w:t>
      </w:r>
      <w:r w:rsidR="00F3308D">
        <w:rPr>
          <w:rFonts w:ascii="Times New Roman" w:hAnsi="Times New Roman" w:cs="Times New Roman"/>
          <w:color w:val="000000" w:themeColor="text1"/>
          <w:sz w:val="24"/>
          <w:szCs w:val="24"/>
        </w:rPr>
        <w:t xml:space="preserve">, partially influenced mandated </w:t>
      </w:r>
      <w:r w:rsidR="004E07C2">
        <w:rPr>
          <w:rFonts w:ascii="Times New Roman" w:hAnsi="Times New Roman" w:cs="Times New Roman"/>
          <w:color w:val="000000" w:themeColor="text1"/>
          <w:sz w:val="24"/>
          <w:szCs w:val="24"/>
        </w:rPr>
        <w:t>increased exercise in flight</w:t>
      </w:r>
      <w:commentRangeEnd w:id="20"/>
      <w:r w:rsidR="00D42358">
        <w:rPr>
          <w:rStyle w:val="CommentReference"/>
        </w:rPr>
        <w:commentReference w:id="20"/>
      </w:r>
      <w:r w:rsidR="004E07C2">
        <w:rPr>
          <w:rFonts w:ascii="Times New Roman" w:hAnsi="Times New Roman" w:cs="Times New Roman"/>
          <w:color w:val="000000" w:themeColor="text1"/>
          <w:sz w:val="24"/>
          <w:szCs w:val="24"/>
        </w:rPr>
        <w:t xml:space="preserve">. </w:t>
      </w:r>
      <w:r w:rsidR="00CE1999">
        <w:rPr>
          <w:rFonts w:ascii="Times New Roman" w:hAnsi="Times New Roman" w:cs="Times New Roman"/>
          <w:color w:val="000000" w:themeColor="text1"/>
          <w:sz w:val="24"/>
          <w:szCs w:val="24"/>
        </w:rPr>
        <w:t xml:space="preserve">Additionally, </w:t>
      </w:r>
      <w:r w:rsidR="003D0C54">
        <w:rPr>
          <w:rFonts w:ascii="Times New Roman" w:hAnsi="Times New Roman" w:cs="Times New Roman"/>
          <w:color w:val="000000" w:themeColor="text1"/>
          <w:sz w:val="24"/>
          <w:szCs w:val="24"/>
        </w:rPr>
        <w:t>SCFAs are known to be produced by the gut microbiome</w:t>
      </w:r>
      <w:r w:rsidR="00EE7F8E">
        <w:rPr>
          <w:rFonts w:ascii="Times New Roman" w:hAnsi="Times New Roman" w:cs="Times New Roman"/>
          <w:color w:val="000000" w:themeColor="text1"/>
          <w:sz w:val="24"/>
          <w:szCs w:val="24"/>
        </w:rPr>
        <w:t xml:space="preserve"> </w:t>
      </w:r>
      <w:r w:rsidR="003D0C54">
        <w:rPr>
          <w:rFonts w:ascii="Times New Roman" w:hAnsi="Times New Roman" w:cs="Times New Roman"/>
          <w:color w:val="000000" w:themeColor="text1"/>
          <w:sz w:val="24"/>
          <w:szCs w:val="24"/>
        </w:rPr>
        <w:fldChar w:fldCharType="begin"/>
      </w:r>
      <w:r w:rsidR="003D0C54">
        <w:rPr>
          <w:rFonts w:ascii="Times New Roman" w:hAnsi="Times New Roman" w:cs="Times New Roman"/>
          <w:color w:val="000000" w:themeColor="text1"/>
          <w:sz w:val="24"/>
          <w:szCs w:val="24"/>
        </w:rPr>
        <w:instrText xml:space="preserve"> ADDIN EN.CITE &lt;EndNote&gt;&lt;Cite&gt;&lt;Author&gt;Morrison&lt;/Author&gt;&lt;Year&gt;2016&lt;/Year&gt;&lt;RecNum&gt;692&lt;/RecNum&gt;&lt;DisplayText&gt;(Macfarlane and Macfarlane, 2003; Morrison and Preston, 2016)&lt;/DisplayText&gt;&lt;record&gt;&lt;rec-number&gt;692&lt;/rec-number&gt;&lt;foreign-keys&gt;&lt;key app="EN" db-id="adxzrpzxnrpwdveztp7v9tvwsaapwz5ade9w" timestamp="1620316590"&gt;692&lt;/key&gt;&lt;/foreign-keys&gt;&lt;ref-type name="Journal Article"&gt;17&lt;/ref-type&gt;&lt;contributors&gt;&lt;authors&gt;&lt;author&gt;Morrison, Douglas J.&lt;/author&gt;&lt;author&gt;Preston, Tom&lt;/author&gt;&lt;/authors&gt;&lt;/contributors&gt;&lt;titles&gt;&lt;title&gt;Formation of short chain fatty acids by the gut microbiota and their impact on human metabolism&lt;/title&gt;&lt;secondary-title&gt;Gut microbes&lt;/secondary-title&gt;&lt;/titles&gt;&lt;periodical&gt;&lt;full-title&gt;Gut microbes&lt;/full-title&gt;&lt;/periodical&gt;&lt;pages&gt;189-200&lt;/pages&gt;&lt;volume&gt;7&lt;/volume&gt;&lt;number&gt;3&lt;/number&gt;&lt;dates&gt;&lt;year&gt;2016&lt;/year&gt;&lt;/dates&gt;&lt;publisher&gt;Taylor &amp;amp; Francis&lt;/publisher&gt;&lt;isbn&gt;1949-0976&lt;/isbn&gt;&lt;urls&gt;&lt;/urls&gt;&lt;/record&gt;&lt;/Cite&gt;&lt;Cite&gt;&lt;Author&gt;Macfarlane&lt;/Author&gt;&lt;Year&gt;2003&lt;/Year&gt;&lt;RecNum&gt;691&lt;/RecNum&gt;&lt;record&gt;&lt;rec-number&gt;691&lt;/rec-number&gt;&lt;foreign-keys&gt;&lt;key app="EN" db-id="adxzrpzxnrpwdveztp7v9tvwsaapwz5ade9w" timestamp="1620316590"&gt;691&lt;/key&gt;&lt;/foreign-keys&gt;&lt;ref-type name="Journal Article"&gt;17&lt;/ref-type&gt;&lt;contributors&gt;&lt;authors&gt;&lt;author&gt;Macfarlane, Sandra&lt;/author&gt;&lt;author&gt;Macfarlane, George T.&lt;/author&gt;&lt;/authors&gt;&lt;/contributors&gt;&lt;titles&gt;&lt;title&gt;Regulation of short-chain fatty acid production&lt;/title&gt;&lt;secondary-title&gt;Proceedings of the Nutrition Society&lt;/secondary-title&gt;&lt;/titles&gt;&lt;periodical&gt;&lt;full-title&gt;Proceedings of the Nutrition Society&lt;/full-title&gt;&lt;/periodical&gt;&lt;pages&gt;67-72&lt;/pages&gt;&lt;volume&gt;62&lt;/volume&gt;&lt;number&gt;1&lt;/number&gt;&lt;dates&gt;&lt;year&gt;2003&lt;/year&gt;&lt;/dates&gt;&lt;publisher&gt;Cambridge University Press&lt;/publisher&gt;&lt;isbn&gt;1475-2719&lt;/isbn&gt;&lt;urls&gt;&lt;/urls&gt;&lt;/record&gt;&lt;/Cite&gt;&lt;/EndNote&gt;</w:instrText>
      </w:r>
      <w:r w:rsidR="003D0C54">
        <w:rPr>
          <w:rFonts w:ascii="Times New Roman" w:hAnsi="Times New Roman" w:cs="Times New Roman"/>
          <w:color w:val="000000" w:themeColor="text1"/>
          <w:sz w:val="24"/>
          <w:szCs w:val="24"/>
        </w:rPr>
        <w:fldChar w:fldCharType="separate"/>
      </w:r>
      <w:r w:rsidR="003D0C54">
        <w:rPr>
          <w:rFonts w:ascii="Times New Roman" w:hAnsi="Times New Roman" w:cs="Times New Roman"/>
          <w:noProof/>
          <w:color w:val="000000" w:themeColor="text1"/>
          <w:sz w:val="24"/>
          <w:szCs w:val="24"/>
        </w:rPr>
        <w:t>(</w:t>
      </w:r>
      <w:hyperlink w:anchor="_ENREF_67" w:tooltip="Macfarlane, 2003 #691" w:history="1">
        <w:r w:rsidR="00352BCC">
          <w:rPr>
            <w:rFonts w:ascii="Times New Roman" w:hAnsi="Times New Roman" w:cs="Times New Roman"/>
            <w:noProof/>
            <w:color w:val="000000" w:themeColor="text1"/>
            <w:sz w:val="24"/>
            <w:szCs w:val="24"/>
          </w:rPr>
          <w:t>Macfarlane and Macfarlane, 2003</w:t>
        </w:r>
      </w:hyperlink>
      <w:r w:rsidR="003D0C54">
        <w:rPr>
          <w:rFonts w:ascii="Times New Roman" w:hAnsi="Times New Roman" w:cs="Times New Roman"/>
          <w:noProof/>
          <w:color w:val="000000" w:themeColor="text1"/>
          <w:sz w:val="24"/>
          <w:szCs w:val="24"/>
        </w:rPr>
        <w:t xml:space="preserve">; </w:t>
      </w:r>
      <w:hyperlink w:anchor="_ENREF_75" w:tooltip="Morrison, 2016 #692" w:history="1">
        <w:r w:rsidR="00352BCC">
          <w:rPr>
            <w:rFonts w:ascii="Times New Roman" w:hAnsi="Times New Roman" w:cs="Times New Roman"/>
            <w:noProof/>
            <w:color w:val="000000" w:themeColor="text1"/>
            <w:sz w:val="24"/>
            <w:szCs w:val="24"/>
          </w:rPr>
          <w:t>Morrison and Preston, 2016</w:t>
        </w:r>
      </w:hyperlink>
      <w:r w:rsidR="003D0C54">
        <w:rPr>
          <w:rFonts w:ascii="Times New Roman" w:hAnsi="Times New Roman" w:cs="Times New Roman"/>
          <w:noProof/>
          <w:color w:val="000000" w:themeColor="text1"/>
          <w:sz w:val="24"/>
          <w:szCs w:val="24"/>
        </w:rPr>
        <w:t>)</w:t>
      </w:r>
      <w:r w:rsidR="003D0C54">
        <w:rPr>
          <w:rFonts w:ascii="Times New Roman" w:hAnsi="Times New Roman" w:cs="Times New Roman"/>
          <w:color w:val="000000" w:themeColor="text1"/>
          <w:sz w:val="24"/>
          <w:szCs w:val="24"/>
        </w:rPr>
        <w:fldChar w:fldCharType="end"/>
      </w:r>
      <w:r w:rsidR="003D0C54">
        <w:rPr>
          <w:rFonts w:ascii="Times New Roman" w:hAnsi="Times New Roman" w:cs="Times New Roman"/>
          <w:color w:val="000000" w:themeColor="text1"/>
          <w:sz w:val="24"/>
          <w:szCs w:val="24"/>
        </w:rPr>
        <w:t xml:space="preserve">, including lactic acid/lactate </w:t>
      </w:r>
      <w:r w:rsidR="003D0C54">
        <w:rPr>
          <w:rFonts w:ascii="Times New Roman" w:hAnsi="Times New Roman" w:cs="Times New Roman"/>
          <w:color w:val="000000" w:themeColor="text1"/>
          <w:sz w:val="24"/>
          <w:szCs w:val="24"/>
        </w:rPr>
        <w:fldChar w:fldCharType="begin"/>
      </w:r>
      <w:r w:rsidR="003D0C54">
        <w:rPr>
          <w:rFonts w:ascii="Times New Roman" w:hAnsi="Times New Roman" w:cs="Times New Roman"/>
          <w:color w:val="000000" w:themeColor="text1"/>
          <w:sz w:val="24"/>
          <w:szCs w:val="24"/>
        </w:rPr>
        <w:instrText xml:space="preserve"> ADDIN EN.CITE &lt;EndNote&gt;&lt;Cite&gt;&lt;Author&gt;Russell&lt;/Author&gt;&lt;Year&gt;2011&lt;/Year&gt;&lt;RecNum&gt;693&lt;/RecNum&gt;&lt;DisplayText&gt;(Russell et al., 2011)&lt;/DisplayText&gt;&lt;record&gt;&lt;rec-number&gt;693&lt;/rec-number&gt;&lt;foreign-keys&gt;&lt;key app="EN" db-id="adxzrpzxnrpwdveztp7v9tvwsaapwz5ade9w" timestamp="1620317394"&gt;693&lt;/key&gt;&lt;/foreign-keys&gt;&lt;ref-type name="Journal Article"&gt;17&lt;/ref-type&gt;&lt;contributors&gt;&lt;authors&gt;&lt;author&gt;Russell, Wendy R.&lt;/author&gt;&lt;author&gt;Gratz, Silvia W.&lt;/author&gt;&lt;author&gt;Duncan, Sylvia H.&lt;/author&gt;&lt;author&gt;Holtrop, Grietje&lt;/author&gt;&lt;author&gt;Ince, Jennifer&lt;/author&gt;&lt;author&gt;Scobbie, Lorraine&lt;/author&gt;&lt;author&gt;Duncan, Garry&lt;/author&gt;&lt;author&gt;Johnstone, Alexandra M.&lt;/author&gt;&lt;author&gt;Lobley, Gerald E.&lt;/author&gt;&lt;author&gt;Wallace, R. John&lt;/author&gt;&lt;/authors&gt;&lt;/contributors&gt;&lt;titles&gt;&lt;title&gt;High-protein, reduced-carbohydrate weight-loss diets promote metabolite profiles likely to be detrimental to colonic health&lt;/title&gt;&lt;secondary-title&gt;The American journal of clinical nutrition&lt;/secondary-title&gt;&lt;/titles&gt;&lt;periodical&gt;&lt;full-title&gt;The American journal of clinical nutrition&lt;/full-title&gt;&lt;/periodical&gt;&lt;pages&gt;1062-1072&lt;/pages&gt;&lt;volume&gt;93&lt;/volume&gt;&lt;number&gt;5&lt;/number&gt;&lt;dates&gt;&lt;year&gt;2011&lt;/year&gt;&lt;/dates&gt;&lt;publisher&gt;Oxford University Press&lt;/publisher&gt;&lt;isbn&gt;0002-9165&lt;/isbn&gt;&lt;urls&gt;&lt;/urls&gt;&lt;/record&gt;&lt;/Cite&gt;&lt;/EndNote&gt;</w:instrText>
      </w:r>
      <w:r w:rsidR="003D0C54">
        <w:rPr>
          <w:rFonts w:ascii="Times New Roman" w:hAnsi="Times New Roman" w:cs="Times New Roman"/>
          <w:color w:val="000000" w:themeColor="text1"/>
          <w:sz w:val="24"/>
          <w:szCs w:val="24"/>
        </w:rPr>
        <w:fldChar w:fldCharType="separate"/>
      </w:r>
      <w:r w:rsidR="003D0C54">
        <w:rPr>
          <w:rFonts w:ascii="Times New Roman" w:hAnsi="Times New Roman" w:cs="Times New Roman"/>
          <w:noProof/>
          <w:color w:val="000000" w:themeColor="text1"/>
          <w:sz w:val="24"/>
          <w:szCs w:val="24"/>
        </w:rPr>
        <w:t>(</w:t>
      </w:r>
      <w:hyperlink w:anchor="_ENREF_88" w:tooltip="Russell, 2011 #693" w:history="1">
        <w:r w:rsidR="00352BCC">
          <w:rPr>
            <w:rFonts w:ascii="Times New Roman" w:hAnsi="Times New Roman" w:cs="Times New Roman"/>
            <w:noProof/>
            <w:color w:val="000000" w:themeColor="text1"/>
            <w:sz w:val="24"/>
            <w:szCs w:val="24"/>
          </w:rPr>
          <w:t>Russell et al., 2011</w:t>
        </w:r>
      </w:hyperlink>
      <w:r w:rsidR="003D0C54">
        <w:rPr>
          <w:rFonts w:ascii="Times New Roman" w:hAnsi="Times New Roman" w:cs="Times New Roman"/>
          <w:noProof/>
          <w:color w:val="000000" w:themeColor="text1"/>
          <w:sz w:val="24"/>
          <w:szCs w:val="24"/>
        </w:rPr>
        <w:t>)</w:t>
      </w:r>
      <w:r w:rsidR="003D0C54">
        <w:rPr>
          <w:rFonts w:ascii="Times New Roman" w:hAnsi="Times New Roman" w:cs="Times New Roman"/>
          <w:color w:val="000000" w:themeColor="text1"/>
          <w:sz w:val="24"/>
          <w:szCs w:val="24"/>
        </w:rPr>
        <w:fldChar w:fldCharType="end"/>
      </w:r>
      <w:r w:rsidR="00F37083">
        <w:rPr>
          <w:rFonts w:ascii="Times New Roman" w:hAnsi="Times New Roman" w:cs="Times New Roman"/>
          <w:color w:val="000000" w:themeColor="text1"/>
          <w:sz w:val="24"/>
          <w:szCs w:val="24"/>
        </w:rPr>
        <w:t xml:space="preserve">. </w:t>
      </w:r>
      <w:r w:rsidR="00CC2937">
        <w:rPr>
          <w:rFonts w:ascii="Times New Roman" w:hAnsi="Times New Roman" w:cs="Times New Roman"/>
          <w:color w:val="000000" w:themeColor="text1"/>
          <w:sz w:val="24"/>
          <w:szCs w:val="24"/>
        </w:rPr>
        <w:t>Notably</w:t>
      </w:r>
      <w:r w:rsidR="00F37083">
        <w:rPr>
          <w:rFonts w:ascii="Times New Roman" w:hAnsi="Times New Roman" w:cs="Times New Roman"/>
          <w:color w:val="000000" w:themeColor="text1"/>
          <w:sz w:val="24"/>
          <w:szCs w:val="24"/>
        </w:rPr>
        <w:t>,</w:t>
      </w:r>
      <w:r w:rsidR="003D0C54">
        <w:rPr>
          <w:rFonts w:ascii="Times New Roman" w:hAnsi="Times New Roman" w:cs="Times New Roman"/>
          <w:color w:val="000000" w:themeColor="text1"/>
          <w:sz w:val="24"/>
          <w:szCs w:val="24"/>
        </w:rPr>
        <w:t xml:space="preserve"> </w:t>
      </w:r>
      <w:r w:rsidR="004E07C2">
        <w:rPr>
          <w:rFonts w:ascii="Times New Roman" w:hAnsi="Times New Roman" w:cs="Times New Roman"/>
          <w:color w:val="000000" w:themeColor="text1"/>
          <w:sz w:val="24"/>
          <w:szCs w:val="24"/>
        </w:rPr>
        <w:t>lactate-dehydrogenase</w:t>
      </w:r>
      <w:r w:rsidR="00617EEF">
        <w:rPr>
          <w:rFonts w:ascii="Times New Roman" w:hAnsi="Times New Roman" w:cs="Times New Roman"/>
          <w:color w:val="000000" w:themeColor="text1"/>
          <w:sz w:val="24"/>
          <w:szCs w:val="24"/>
        </w:rPr>
        <w:t>,</w:t>
      </w:r>
      <w:r w:rsidR="00B5095D">
        <w:rPr>
          <w:rFonts w:ascii="Times New Roman" w:hAnsi="Times New Roman" w:cs="Times New Roman"/>
          <w:color w:val="000000" w:themeColor="text1"/>
          <w:sz w:val="24"/>
          <w:szCs w:val="24"/>
        </w:rPr>
        <w:t xml:space="preserve"> </w:t>
      </w:r>
      <w:r w:rsidR="00FC4D2B">
        <w:rPr>
          <w:rFonts w:ascii="Times New Roman" w:hAnsi="Times New Roman" w:cs="Times New Roman"/>
          <w:color w:val="000000" w:themeColor="text1"/>
          <w:sz w:val="24"/>
          <w:szCs w:val="24"/>
        </w:rPr>
        <w:t xml:space="preserve">which </w:t>
      </w:r>
      <w:r w:rsidR="00B5095D">
        <w:rPr>
          <w:rFonts w:ascii="Times New Roman" w:hAnsi="Times New Roman" w:cs="Times New Roman"/>
          <w:color w:val="000000" w:themeColor="text1"/>
          <w:sz w:val="24"/>
          <w:szCs w:val="24"/>
        </w:rPr>
        <w:t>converts pyruvate into lactate and</w:t>
      </w:r>
      <w:r w:rsidR="004E07C2">
        <w:rPr>
          <w:rFonts w:ascii="Times New Roman" w:hAnsi="Times New Roman" w:cs="Times New Roman"/>
          <w:color w:val="000000" w:themeColor="text1"/>
          <w:sz w:val="24"/>
          <w:szCs w:val="24"/>
        </w:rPr>
        <w:t xml:space="preserve"> </w:t>
      </w:r>
      <w:r w:rsidR="00641849">
        <w:rPr>
          <w:rFonts w:ascii="Times New Roman" w:hAnsi="Times New Roman" w:cs="Times New Roman"/>
          <w:color w:val="000000" w:themeColor="text1"/>
          <w:sz w:val="24"/>
          <w:szCs w:val="24"/>
        </w:rPr>
        <w:t xml:space="preserve">has been shown to be </w:t>
      </w:r>
      <w:r w:rsidR="002F30F5">
        <w:rPr>
          <w:rFonts w:ascii="Times New Roman" w:hAnsi="Times New Roman" w:cs="Times New Roman"/>
          <w:color w:val="000000" w:themeColor="text1"/>
          <w:sz w:val="24"/>
          <w:szCs w:val="24"/>
        </w:rPr>
        <w:t xml:space="preserve">a product of energy metabolism </w:t>
      </w:r>
      <w:r w:rsidR="00526FB5">
        <w:rPr>
          <w:rFonts w:ascii="Times New Roman" w:hAnsi="Times New Roman" w:cs="Times New Roman"/>
          <w:color w:val="000000" w:themeColor="text1"/>
          <w:sz w:val="24"/>
          <w:szCs w:val="24"/>
        </w:rPr>
        <w:t>in</w:t>
      </w:r>
      <w:r w:rsidR="002F30F5">
        <w:rPr>
          <w:rFonts w:ascii="Times New Roman" w:hAnsi="Times New Roman" w:cs="Times New Roman"/>
          <w:color w:val="000000" w:themeColor="text1"/>
          <w:sz w:val="24"/>
          <w:szCs w:val="24"/>
        </w:rPr>
        <w:t xml:space="preserve"> normal o</w:t>
      </w:r>
      <w:r w:rsidR="00641849">
        <w:rPr>
          <w:rFonts w:ascii="Times New Roman" w:hAnsi="Times New Roman" w:cs="Times New Roman"/>
          <w:color w:val="000000" w:themeColor="text1"/>
          <w:sz w:val="24"/>
          <w:szCs w:val="24"/>
        </w:rPr>
        <w:t>steo</w:t>
      </w:r>
      <w:r w:rsidR="002F30F5">
        <w:rPr>
          <w:rFonts w:ascii="Times New Roman" w:hAnsi="Times New Roman" w:cs="Times New Roman"/>
          <w:color w:val="000000" w:themeColor="text1"/>
          <w:sz w:val="24"/>
          <w:szCs w:val="24"/>
        </w:rPr>
        <w:t>clastic</w:t>
      </w:r>
      <w:r w:rsidR="00641849">
        <w:rPr>
          <w:rFonts w:ascii="Times New Roman" w:hAnsi="Times New Roman" w:cs="Times New Roman"/>
          <w:color w:val="000000" w:themeColor="text1"/>
          <w:sz w:val="24"/>
          <w:szCs w:val="24"/>
        </w:rPr>
        <w:t xml:space="preserve"> function </w:t>
      </w:r>
      <w:r w:rsidR="00B5095D">
        <w:rPr>
          <w:rFonts w:ascii="Times New Roman" w:hAnsi="Times New Roman" w:cs="Times New Roman"/>
          <w:color w:val="000000" w:themeColor="text1"/>
          <w:sz w:val="24"/>
          <w:szCs w:val="24"/>
        </w:rPr>
        <w:fldChar w:fldCharType="begin">
          <w:fldData xml:space="preserve">PEVuZE5vdGU+PENpdGU+PEF1dGhvcj5JbmRvPC9BdXRob3I+PFllYXI+MjAxMzwvWWVhcj48UmVj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</w:fldData>
        </w:fldChar>
      </w:r>
      <w:r w:rsidR="00526FB5">
        <w:rPr>
          <w:rFonts w:ascii="Times New Roman" w:hAnsi="Times New Roman" w:cs="Times New Roman"/>
          <w:color w:val="000000" w:themeColor="text1"/>
          <w:sz w:val="24"/>
          <w:szCs w:val="24"/>
        </w:rPr>
        <w:instrText xml:space="preserve"> ADDIN EN.CITE </w:instrText>
      </w:r>
      <w:r w:rsidR="00526FB5">
        <w:rPr>
          <w:rFonts w:ascii="Times New Roman" w:hAnsi="Times New Roman" w:cs="Times New Roman"/>
          <w:color w:val="000000" w:themeColor="text1"/>
          <w:sz w:val="24"/>
          <w:szCs w:val="24"/>
        </w:rPr>
        <w:fldChar w:fldCharType="begin">
          <w:fldData xml:space="preserve">PEVuZE5vdGU+PENpdGU+PEF1dGhvcj5JbmRvPC9BdXRob3I+PFllYXI+MjAxMzwvWWVhcj48UmVj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</w:fldData>
        </w:fldChar>
      </w:r>
      <w:r w:rsidR="00526FB5">
        <w:rPr>
          <w:rFonts w:ascii="Times New Roman" w:hAnsi="Times New Roman" w:cs="Times New Roman"/>
          <w:color w:val="000000" w:themeColor="text1"/>
          <w:sz w:val="24"/>
          <w:szCs w:val="24"/>
        </w:rPr>
        <w:instrText xml:space="preserve"> ADDIN EN.CITE.DATA </w:instrText>
      </w:r>
      <w:r w:rsidR="00526FB5">
        <w:rPr>
          <w:rFonts w:ascii="Times New Roman" w:hAnsi="Times New Roman" w:cs="Times New Roman"/>
          <w:color w:val="000000" w:themeColor="text1"/>
          <w:sz w:val="24"/>
          <w:szCs w:val="24"/>
        </w:rPr>
      </w:r>
      <w:r w:rsidR="00526FB5">
        <w:rPr>
          <w:rFonts w:ascii="Times New Roman" w:hAnsi="Times New Roman" w:cs="Times New Roman"/>
          <w:color w:val="000000" w:themeColor="text1"/>
          <w:sz w:val="24"/>
          <w:szCs w:val="24"/>
        </w:rPr>
        <w:fldChar w:fldCharType="end"/>
      </w:r>
      <w:r w:rsidR="00B5095D">
        <w:rPr>
          <w:rFonts w:ascii="Times New Roman" w:hAnsi="Times New Roman" w:cs="Times New Roman"/>
          <w:color w:val="000000" w:themeColor="text1"/>
          <w:sz w:val="24"/>
          <w:szCs w:val="24"/>
        </w:rPr>
      </w:r>
      <w:r w:rsidR="00B5095D">
        <w:rPr>
          <w:rFonts w:ascii="Times New Roman" w:hAnsi="Times New Roman" w:cs="Times New Roman"/>
          <w:color w:val="000000" w:themeColor="text1"/>
          <w:sz w:val="24"/>
          <w:szCs w:val="24"/>
        </w:rPr>
        <w:fldChar w:fldCharType="separate"/>
      </w:r>
      <w:r w:rsidR="00526FB5">
        <w:rPr>
          <w:rFonts w:ascii="Times New Roman" w:hAnsi="Times New Roman" w:cs="Times New Roman"/>
          <w:noProof/>
          <w:color w:val="000000" w:themeColor="text1"/>
          <w:sz w:val="24"/>
          <w:szCs w:val="24"/>
        </w:rPr>
        <w:t>(</w:t>
      </w:r>
      <w:hyperlink w:anchor="_ENREF_47" w:tooltip="Indo, 2013 #676" w:history="1">
        <w:r w:rsidR="00352BCC">
          <w:rPr>
            <w:rFonts w:ascii="Times New Roman" w:hAnsi="Times New Roman" w:cs="Times New Roman"/>
            <w:noProof/>
            <w:color w:val="000000" w:themeColor="text1"/>
            <w:sz w:val="24"/>
            <w:szCs w:val="24"/>
          </w:rPr>
          <w:t>Indo et al., 2013</w:t>
        </w:r>
      </w:hyperlink>
      <w:r w:rsidR="00526FB5">
        <w:rPr>
          <w:rFonts w:ascii="Times New Roman" w:hAnsi="Times New Roman" w:cs="Times New Roman"/>
          <w:noProof/>
          <w:color w:val="000000" w:themeColor="text1"/>
          <w:sz w:val="24"/>
          <w:szCs w:val="24"/>
        </w:rPr>
        <w:t xml:space="preserve">; </w:t>
      </w:r>
      <w:hyperlink w:anchor="_ENREF_2" w:tooltip="Ahn, 2016 #677" w:history="1">
        <w:r w:rsidR="00352BCC">
          <w:rPr>
            <w:rFonts w:ascii="Times New Roman" w:hAnsi="Times New Roman" w:cs="Times New Roman"/>
            <w:noProof/>
            <w:color w:val="000000" w:themeColor="text1"/>
            <w:sz w:val="24"/>
            <w:szCs w:val="24"/>
          </w:rPr>
          <w:t>Ahn et al., 2016</w:t>
        </w:r>
      </w:hyperlink>
      <w:r w:rsidR="00526FB5">
        <w:rPr>
          <w:rFonts w:ascii="Times New Roman" w:hAnsi="Times New Roman" w:cs="Times New Roman"/>
          <w:noProof/>
          <w:color w:val="000000" w:themeColor="text1"/>
          <w:sz w:val="24"/>
          <w:szCs w:val="24"/>
        </w:rPr>
        <w:t xml:space="preserve">; </w:t>
      </w:r>
      <w:hyperlink w:anchor="_ENREF_55" w:tooltip="Lee, 2017 #634" w:history="1">
        <w:r w:rsidR="00352BCC">
          <w:rPr>
            <w:rFonts w:ascii="Times New Roman" w:hAnsi="Times New Roman" w:cs="Times New Roman"/>
            <w:noProof/>
            <w:color w:val="000000" w:themeColor="text1"/>
            <w:sz w:val="24"/>
            <w:szCs w:val="24"/>
          </w:rPr>
          <w:t>Lee et al., 2017a</w:t>
        </w:r>
      </w:hyperlink>
      <w:r w:rsidR="00526FB5">
        <w:rPr>
          <w:rFonts w:ascii="Times New Roman" w:hAnsi="Times New Roman" w:cs="Times New Roman"/>
          <w:noProof/>
          <w:color w:val="000000" w:themeColor="text1"/>
          <w:sz w:val="24"/>
          <w:szCs w:val="24"/>
        </w:rPr>
        <w:t>)</w:t>
      </w:r>
      <w:r w:rsidR="00B5095D">
        <w:rPr>
          <w:rFonts w:ascii="Times New Roman" w:hAnsi="Times New Roman" w:cs="Times New Roman"/>
          <w:color w:val="000000" w:themeColor="text1"/>
          <w:sz w:val="24"/>
          <w:szCs w:val="24"/>
        </w:rPr>
        <w:fldChar w:fldCharType="end"/>
      </w:r>
      <w:r w:rsidR="00FC4D2B">
        <w:rPr>
          <w:rFonts w:ascii="Times New Roman" w:hAnsi="Times New Roman" w:cs="Times New Roman"/>
          <w:color w:val="000000" w:themeColor="text1"/>
          <w:sz w:val="24"/>
          <w:szCs w:val="24"/>
        </w:rPr>
        <w:t xml:space="preserve"> is highly enriched in the ISS cohort and most functionally associated with </w:t>
      </w:r>
      <w:r w:rsidR="00FC4D2B">
        <w:rPr>
          <w:rFonts w:ascii="Times New Roman" w:hAnsi="Times New Roman" w:cs="Times New Roman"/>
          <w:i/>
          <w:iCs/>
          <w:color w:val="000000" w:themeColor="text1"/>
          <w:sz w:val="24"/>
          <w:szCs w:val="24"/>
        </w:rPr>
        <w:t>L. murinus</w:t>
      </w:r>
      <w:r w:rsidR="00FC4D2B">
        <w:rPr>
          <w:rFonts w:ascii="Times New Roman" w:hAnsi="Times New Roman" w:cs="Times New Roman"/>
          <w:color w:val="000000" w:themeColor="text1"/>
          <w:sz w:val="24"/>
          <w:szCs w:val="24"/>
        </w:rPr>
        <w:t xml:space="preserve"> and </w:t>
      </w:r>
      <w:proofErr w:type="spellStart"/>
      <w:r w:rsidR="00FC4D2B">
        <w:rPr>
          <w:rFonts w:ascii="Times New Roman" w:hAnsi="Times New Roman" w:cs="Times New Roman"/>
          <w:i/>
          <w:iCs/>
          <w:color w:val="000000" w:themeColor="text1"/>
          <w:sz w:val="24"/>
          <w:szCs w:val="24"/>
        </w:rPr>
        <w:t>Dorea</w:t>
      </w:r>
      <w:proofErr w:type="spellEnd"/>
      <w:r w:rsidR="00FC4D2B">
        <w:rPr>
          <w:rFonts w:ascii="Times New Roman" w:hAnsi="Times New Roman" w:cs="Times New Roman"/>
          <w:i/>
          <w:iCs/>
          <w:color w:val="000000" w:themeColor="text1"/>
          <w:sz w:val="24"/>
          <w:szCs w:val="24"/>
        </w:rPr>
        <w:t xml:space="preserve"> spp</w:t>
      </w:r>
      <w:r w:rsidR="00FC4D2B">
        <w:rPr>
          <w:rFonts w:ascii="Times New Roman" w:hAnsi="Times New Roman" w:cs="Times New Roman"/>
          <w:color w:val="000000" w:themeColor="text1"/>
          <w:sz w:val="24"/>
          <w:szCs w:val="24"/>
        </w:rPr>
        <w:t>. (Figure 4F), thus, potentially driving this observation</w:t>
      </w:r>
      <w:r w:rsidR="00526FB5">
        <w:rPr>
          <w:rFonts w:ascii="Times New Roman" w:hAnsi="Times New Roman" w:cs="Times New Roman"/>
          <w:color w:val="000000" w:themeColor="text1"/>
          <w:sz w:val="24"/>
          <w:szCs w:val="24"/>
        </w:rPr>
        <w:t>.</w:t>
      </w:r>
      <w:r w:rsidR="004E6618">
        <w:rPr>
          <w:rFonts w:ascii="Times New Roman" w:hAnsi="Times New Roman" w:cs="Times New Roman"/>
          <w:color w:val="000000" w:themeColor="text1"/>
          <w:sz w:val="24"/>
          <w:szCs w:val="24"/>
        </w:rPr>
        <w:t xml:space="preserve"> </w:t>
      </w:r>
      <w:r w:rsidR="0093559A">
        <w:rPr>
          <w:rFonts w:ascii="Times New Roman" w:hAnsi="Times New Roman" w:cs="Times New Roman"/>
          <w:color w:val="000000" w:themeColor="text1"/>
          <w:sz w:val="24"/>
          <w:szCs w:val="24"/>
        </w:rPr>
        <w:t>The untargeted metabolomic analysis demonstrated statistically significantly enriched metabolites in the ISS group relative to ISS_G (Figure 6</w:t>
      </w:r>
      <w:r w:rsidR="00994817">
        <w:rPr>
          <w:rFonts w:ascii="Times New Roman" w:hAnsi="Times New Roman" w:cs="Times New Roman"/>
          <w:color w:val="000000" w:themeColor="text1"/>
          <w:sz w:val="24"/>
          <w:szCs w:val="24"/>
        </w:rPr>
        <w:t>C</w:t>
      </w:r>
      <w:r w:rsidR="0093559A">
        <w:rPr>
          <w:rFonts w:ascii="Times New Roman" w:hAnsi="Times New Roman" w:cs="Times New Roman"/>
          <w:color w:val="000000" w:themeColor="text1"/>
          <w:sz w:val="24"/>
          <w:szCs w:val="24"/>
        </w:rPr>
        <w:t>, Table S</w:t>
      </w:r>
      <w:r w:rsidR="00994817">
        <w:rPr>
          <w:rFonts w:ascii="Times New Roman" w:hAnsi="Times New Roman" w:cs="Times New Roman"/>
          <w:color w:val="000000" w:themeColor="text1"/>
          <w:sz w:val="24"/>
          <w:szCs w:val="24"/>
        </w:rPr>
        <w:t>12</w:t>
      </w:r>
      <w:r w:rsidR="0093559A">
        <w:rPr>
          <w:rFonts w:ascii="Times New Roman" w:hAnsi="Times New Roman" w:cs="Times New Roman"/>
          <w:color w:val="000000" w:themeColor="text1"/>
          <w:sz w:val="24"/>
          <w:szCs w:val="24"/>
        </w:rPr>
        <w:t xml:space="preserve">). Of note, the antioxidant glutathione, which is primarily hepatically derived </w:t>
      </w:r>
      <w:r w:rsidR="0093559A">
        <w:rPr>
          <w:rFonts w:ascii="Times New Roman" w:hAnsi="Times New Roman" w:cs="Times New Roman"/>
          <w:color w:val="000000" w:themeColor="text1"/>
          <w:sz w:val="24"/>
          <w:szCs w:val="24"/>
        </w:rPr>
        <w:fldChar w:fldCharType="begin"/>
      </w:r>
      <w:r w:rsidR="0093559A">
        <w:rPr>
          <w:rFonts w:ascii="Times New Roman" w:hAnsi="Times New Roman" w:cs="Times New Roman"/>
          <w:color w:val="000000" w:themeColor="text1"/>
          <w:sz w:val="24"/>
          <w:szCs w:val="24"/>
        </w:rPr>
        <w:instrText xml:space="preserve"> ADDIN EN.CITE &lt;EndNote&gt;&lt;Cite&gt;&lt;Author&gt;Lu&lt;/Author&gt;&lt;Year&gt;1999&lt;/Year&gt;&lt;RecNum&gt;637&lt;/RecNum&gt;&lt;DisplayText&gt;(Lu, 1999)&lt;/DisplayText&gt;&lt;record&gt;&lt;rec-number&gt;637&lt;/rec-number&gt;&lt;foreign-keys&gt;&lt;key app="EN" db-id="adxzrpzxnrpwdveztp7v9tvwsaapwz5ade9w" timestamp="1617833964"&gt;637&lt;/key&gt;&lt;/foreign-keys&gt;&lt;ref-type name="Journal Article"&gt;17&lt;/ref-type&gt;&lt;contributors&gt;&lt;authors&gt;&lt;author&gt;Lu, Shelly C.&lt;/author&gt;&lt;/authors&gt;&lt;/contributors&gt;&lt;titles&gt;&lt;title&gt;Regulation of hepatic glutathione synthesis: current concepts and controversies&lt;/title&gt;&lt;secondary-title&gt;The FASEB journal&lt;/secondary-title&gt;&lt;/titles&gt;&lt;periodical&gt;&lt;full-title&gt;The FASEB Journal&lt;/full-title&gt;&lt;/periodical&gt;&lt;pages&gt;1169-1183&lt;/pages&gt;&lt;volume&gt;13&lt;/volume&gt;&lt;number&gt;10&lt;/number&gt;&lt;dates&gt;&lt;year&gt;1999&lt;/year&gt;&lt;/dates&gt;&lt;publisher&gt;Wiley Online Library&lt;/publisher&gt;&lt;isbn&gt;0892-6638&lt;/isbn&gt;&lt;urls&gt;&lt;/urls&gt;&lt;/record&gt;&lt;/Cite&gt;&lt;/EndNote&gt;</w:instrText>
      </w:r>
      <w:r w:rsidR="0093559A">
        <w:rPr>
          <w:rFonts w:ascii="Times New Roman" w:hAnsi="Times New Roman" w:cs="Times New Roman"/>
          <w:color w:val="000000" w:themeColor="text1"/>
          <w:sz w:val="24"/>
          <w:szCs w:val="24"/>
        </w:rPr>
        <w:fldChar w:fldCharType="separate"/>
      </w:r>
      <w:r w:rsidR="0093559A">
        <w:rPr>
          <w:rFonts w:ascii="Times New Roman" w:hAnsi="Times New Roman" w:cs="Times New Roman"/>
          <w:noProof/>
          <w:color w:val="000000" w:themeColor="text1"/>
          <w:sz w:val="24"/>
          <w:szCs w:val="24"/>
        </w:rPr>
        <w:t>(</w:t>
      </w:r>
      <w:hyperlink w:anchor="_ENREF_62" w:tooltip="Lu, 1999 #637" w:history="1">
        <w:r w:rsidR="00352BCC">
          <w:rPr>
            <w:rFonts w:ascii="Times New Roman" w:hAnsi="Times New Roman" w:cs="Times New Roman"/>
            <w:noProof/>
            <w:color w:val="000000" w:themeColor="text1"/>
            <w:sz w:val="24"/>
            <w:szCs w:val="24"/>
          </w:rPr>
          <w:t>Lu, 1999</w:t>
        </w:r>
      </w:hyperlink>
      <w:r w:rsidR="0093559A">
        <w:rPr>
          <w:rFonts w:ascii="Times New Roman" w:hAnsi="Times New Roman" w:cs="Times New Roman"/>
          <w:noProof/>
          <w:color w:val="000000" w:themeColor="text1"/>
          <w:sz w:val="24"/>
          <w:szCs w:val="24"/>
        </w:rPr>
        <w:t>)</w:t>
      </w:r>
      <w:r w:rsidR="0093559A">
        <w:rPr>
          <w:rFonts w:ascii="Times New Roman" w:hAnsi="Times New Roman" w:cs="Times New Roman"/>
          <w:color w:val="000000" w:themeColor="text1"/>
          <w:sz w:val="24"/>
          <w:szCs w:val="24"/>
        </w:rPr>
        <w:fldChar w:fldCharType="end"/>
      </w:r>
      <w:r w:rsidR="0093559A">
        <w:rPr>
          <w:rFonts w:ascii="Times New Roman" w:hAnsi="Times New Roman" w:cs="Times New Roman"/>
          <w:color w:val="000000" w:themeColor="text1"/>
          <w:sz w:val="24"/>
          <w:szCs w:val="24"/>
        </w:rPr>
        <w:t xml:space="preserve"> and synthesized by some gut microbiota </w:t>
      </w:r>
      <w:r w:rsidR="0093559A">
        <w:rPr>
          <w:rFonts w:ascii="Times New Roman" w:hAnsi="Times New Roman" w:cs="Times New Roman"/>
          <w:color w:val="000000" w:themeColor="text1"/>
          <w:sz w:val="24"/>
          <w:szCs w:val="24"/>
        </w:rPr>
        <w:fldChar w:fldCharType="begin"/>
      </w:r>
      <w:r w:rsidR="0093559A">
        <w:rPr>
          <w:rFonts w:ascii="Times New Roman" w:hAnsi="Times New Roman" w:cs="Times New Roman"/>
          <w:color w:val="000000" w:themeColor="text1"/>
          <w:sz w:val="24"/>
          <w:szCs w:val="24"/>
        </w:rPr>
        <w:instrText xml:space="preserve"> ADDIN EN.CITE &lt;EndNote&gt;&lt;Cite&gt;&lt;Author&gt;Loewen&lt;/Author&gt;&lt;Year&gt;1979&lt;/Year&gt;&lt;RecNum&gt;638&lt;/RecNum&gt;&lt;DisplayText&gt;(Loewen, 1979)&lt;/DisplayText&gt;&lt;record&gt;&lt;rec-number&gt;638&lt;/rec-number&gt;&lt;foreign-keys&gt;&lt;key app="EN" db-id="adxzrpzxnrpwdveztp7v9tvwsaapwz5ade9w" timestamp="1617834867"&gt;638&lt;/key&gt;&lt;/foreign-keys&gt;&lt;ref-type name="Journal Article"&gt;17&lt;/ref-type&gt;&lt;contributors&gt;&lt;authors&gt;&lt;author&gt;Loewen, Peter C.&lt;/author&gt;&lt;/authors&gt;&lt;/contributors&gt;&lt;titles&gt;&lt;title&gt;Levels of glutathione in Escherichia coli&lt;/title&gt;&lt;secondary-title&gt;Canadian journal of biochemistry&lt;/secondary-title&gt;&lt;/titles&gt;&lt;periodical&gt;&lt;full-title&gt;Canadian journal of biochemistry&lt;/full-title&gt;&lt;/periodical&gt;&lt;pages&gt;107-111&lt;/pages&gt;&lt;volume&gt;57&lt;/volume&gt;&lt;number&gt;2&lt;/number&gt;&lt;dates&gt;&lt;year&gt;1979&lt;/year&gt;&lt;/dates&gt;&lt;publisher&gt;NRC Research Press Ottawa, Canada&lt;/publisher&gt;&lt;isbn&gt;0008-4018&lt;/isbn&gt;&lt;urls&gt;&lt;/urls&gt;&lt;/record&gt;&lt;/Cite&gt;&lt;/EndNote&gt;</w:instrText>
      </w:r>
      <w:r w:rsidR="0093559A">
        <w:rPr>
          <w:rFonts w:ascii="Times New Roman" w:hAnsi="Times New Roman" w:cs="Times New Roman"/>
          <w:color w:val="000000" w:themeColor="text1"/>
          <w:sz w:val="24"/>
          <w:szCs w:val="24"/>
        </w:rPr>
        <w:fldChar w:fldCharType="separate"/>
      </w:r>
      <w:r w:rsidR="0093559A">
        <w:rPr>
          <w:rFonts w:ascii="Times New Roman" w:hAnsi="Times New Roman" w:cs="Times New Roman"/>
          <w:noProof/>
          <w:color w:val="000000" w:themeColor="text1"/>
          <w:sz w:val="24"/>
          <w:szCs w:val="24"/>
        </w:rPr>
        <w:t>(</w:t>
      </w:r>
      <w:hyperlink w:anchor="_ENREF_61" w:tooltip="Loewen, 1979 #638" w:history="1">
        <w:r w:rsidR="00352BCC">
          <w:rPr>
            <w:rFonts w:ascii="Times New Roman" w:hAnsi="Times New Roman" w:cs="Times New Roman"/>
            <w:noProof/>
            <w:color w:val="000000" w:themeColor="text1"/>
            <w:sz w:val="24"/>
            <w:szCs w:val="24"/>
          </w:rPr>
          <w:t>Loewen, 1979</w:t>
        </w:r>
      </w:hyperlink>
      <w:r w:rsidR="0093559A">
        <w:rPr>
          <w:rFonts w:ascii="Times New Roman" w:hAnsi="Times New Roman" w:cs="Times New Roman"/>
          <w:noProof/>
          <w:color w:val="000000" w:themeColor="text1"/>
          <w:sz w:val="24"/>
          <w:szCs w:val="24"/>
        </w:rPr>
        <w:t>)</w:t>
      </w:r>
      <w:r w:rsidR="0093559A">
        <w:rPr>
          <w:rFonts w:ascii="Times New Roman" w:hAnsi="Times New Roman" w:cs="Times New Roman"/>
          <w:color w:val="000000" w:themeColor="text1"/>
          <w:sz w:val="24"/>
          <w:szCs w:val="24"/>
        </w:rPr>
        <w:fldChar w:fldCharType="end"/>
      </w:r>
      <w:r w:rsidR="0093559A">
        <w:rPr>
          <w:rFonts w:ascii="Times New Roman" w:hAnsi="Times New Roman" w:cs="Times New Roman"/>
          <w:color w:val="000000" w:themeColor="text1"/>
          <w:sz w:val="24"/>
          <w:szCs w:val="24"/>
        </w:rPr>
        <w:t xml:space="preserve">, has been shown to influence redox homeostasis that is essential for osteoblastic function </w:t>
      </w:r>
      <w:r w:rsidR="0093559A">
        <w:rPr>
          <w:rFonts w:ascii="Times New Roman" w:hAnsi="Times New Roman" w:cs="Times New Roman"/>
          <w:color w:val="000000" w:themeColor="text1"/>
          <w:sz w:val="24"/>
          <w:szCs w:val="24"/>
        </w:rPr>
        <w:fldChar w:fldCharType="begin"/>
      </w:r>
      <w:r w:rsidR="0093559A">
        <w:rPr>
          <w:rFonts w:ascii="Times New Roman" w:hAnsi="Times New Roman" w:cs="Times New Roman"/>
          <w:color w:val="000000" w:themeColor="text1"/>
          <w:sz w:val="24"/>
          <w:szCs w:val="24"/>
        </w:rPr>
        <w:instrText xml:space="preserve"> ADDIN EN.CITE &lt;EndNote&gt;&lt;Cite&gt;&lt;Author&gt;Lee&lt;/Author&gt;&lt;Year&gt;2017&lt;/Year&gt;&lt;RecNum&gt;634&lt;/RecNum&gt;&lt;DisplayText&gt;(Lee et al., 2017a)&lt;/DisplayText&gt;&lt;record&gt;&lt;rec-number&gt;634&lt;/rec-number&gt;&lt;foreign-keys&gt;&lt;key app="EN" db-id="adxzrpzxnrpwdveztp7v9tvwsaapwz5ade9w" timestamp="1617833415"&gt;634&lt;/key&gt;&lt;/foreign-keys&gt;&lt;ref-type name="Journal Article"&gt;17&lt;/ref-type&gt;&lt;contributors&gt;&lt;authors&gt;&lt;author&gt;Lee, Wen-Chih&lt;/author&gt;&lt;author&gt;Guntur, Anyonya R.&lt;/author&gt;&lt;author&gt;Long, Fanxin&lt;/author&gt;&lt;author&gt;Rosen, Clifford J.&lt;/author&gt;&lt;/authors&gt;&lt;/contributors&gt;&lt;titles&gt;&lt;title&gt;Energy metabolism of the osteoblast: implications for osteoporosis&lt;/title&gt;&lt;secondary-title&gt;Endocrine reviews&lt;/secondary-title&gt;&lt;/titles&gt;&lt;periodical&gt;&lt;full-title&gt;Endocrine reviews&lt;/full-title&gt;&lt;/periodical&gt;&lt;pages&gt;255-266&lt;/pages&gt;&lt;volume&gt;38&lt;/volume&gt;&lt;number&gt;3&lt;/number&gt;&lt;dates&gt;&lt;year&gt;2017&lt;/year&gt;&lt;/dates&gt;&lt;publisher&gt;Oxford University Press&lt;/publisher&gt;&lt;isbn&gt;0163-769X&lt;/isbn&gt;&lt;urls&gt;&lt;/urls&gt;&lt;/record&gt;&lt;/Cite&gt;&lt;/EndNote&gt;</w:instrText>
      </w:r>
      <w:r w:rsidR="0093559A">
        <w:rPr>
          <w:rFonts w:ascii="Times New Roman" w:hAnsi="Times New Roman" w:cs="Times New Roman"/>
          <w:color w:val="000000" w:themeColor="text1"/>
          <w:sz w:val="24"/>
          <w:szCs w:val="24"/>
        </w:rPr>
        <w:fldChar w:fldCharType="separate"/>
      </w:r>
      <w:r w:rsidR="0093559A">
        <w:rPr>
          <w:rFonts w:ascii="Times New Roman" w:hAnsi="Times New Roman" w:cs="Times New Roman"/>
          <w:noProof/>
          <w:color w:val="000000" w:themeColor="text1"/>
          <w:sz w:val="24"/>
          <w:szCs w:val="24"/>
        </w:rPr>
        <w:t>(</w:t>
      </w:r>
      <w:hyperlink w:anchor="_ENREF_55" w:tooltip="Lee, 2017 #634" w:history="1">
        <w:r w:rsidR="00352BCC">
          <w:rPr>
            <w:rFonts w:ascii="Times New Roman" w:hAnsi="Times New Roman" w:cs="Times New Roman"/>
            <w:noProof/>
            <w:color w:val="000000" w:themeColor="text1"/>
            <w:sz w:val="24"/>
            <w:szCs w:val="24"/>
          </w:rPr>
          <w:t>Lee et al., 2017a</w:t>
        </w:r>
      </w:hyperlink>
      <w:r w:rsidR="0093559A">
        <w:rPr>
          <w:rFonts w:ascii="Times New Roman" w:hAnsi="Times New Roman" w:cs="Times New Roman"/>
          <w:noProof/>
          <w:color w:val="000000" w:themeColor="text1"/>
          <w:sz w:val="24"/>
          <w:szCs w:val="24"/>
        </w:rPr>
        <w:t>)</w:t>
      </w:r>
      <w:r w:rsidR="0093559A">
        <w:rPr>
          <w:rFonts w:ascii="Times New Roman" w:hAnsi="Times New Roman" w:cs="Times New Roman"/>
          <w:color w:val="000000" w:themeColor="text1"/>
          <w:sz w:val="24"/>
          <w:szCs w:val="24"/>
        </w:rPr>
        <w:fldChar w:fldCharType="end"/>
      </w:r>
      <w:r w:rsidR="0093559A">
        <w:rPr>
          <w:rFonts w:ascii="Times New Roman" w:hAnsi="Times New Roman" w:cs="Times New Roman"/>
          <w:color w:val="000000" w:themeColor="text1"/>
          <w:sz w:val="24"/>
          <w:szCs w:val="24"/>
        </w:rPr>
        <w:t xml:space="preserve"> and recently, survival of implanted osteoblast precursors in a murine-bone regeneration model </w:t>
      </w:r>
      <w:r w:rsidR="0093559A">
        <w:rPr>
          <w:rFonts w:ascii="Times New Roman" w:hAnsi="Times New Roman" w:cs="Times New Roman"/>
          <w:color w:val="000000" w:themeColor="text1"/>
          <w:sz w:val="24"/>
          <w:szCs w:val="24"/>
        </w:rPr>
        <w:fldChar w:fldCharType="begin"/>
      </w:r>
      <w:r w:rsidR="0093559A">
        <w:rPr>
          <w:rFonts w:ascii="Times New Roman" w:hAnsi="Times New Roman" w:cs="Times New Roman"/>
          <w:color w:val="000000" w:themeColor="text1"/>
          <w:sz w:val="24"/>
          <w:szCs w:val="24"/>
        </w:rPr>
        <w:instrText xml:space="preserve"> ADDIN EN.CITE &lt;EndNote&gt;&lt;Cite&gt;&lt;Author&gt;Stegen&lt;/Author&gt;&lt;Year&gt;2016&lt;/Year&gt;&lt;RecNum&gt;633&lt;/RecNum&gt;&lt;DisplayText&gt;(Stegen et al., 2016)&lt;/DisplayText&gt;&lt;record&gt;&lt;rec-number&gt;633&lt;/rec-number&gt;&lt;foreign-keys&gt;&lt;key app="EN" db-id="adxzrpzxnrpwdveztp7v9tvwsaapwz5ade9w" timestamp="1617725936"&gt;633&lt;/key&gt;&lt;/foreign-keys&gt;&lt;ref-type name="Journal Article"&gt;17&lt;/ref-type&gt;&lt;contributors&gt;&lt;authors&gt;&lt;author&gt;Stegen, Steve&lt;/author&gt;&lt;author&gt;van Gastel, Nick&lt;/author&gt;&lt;author&gt;Eelen, Guy&lt;/author&gt;&lt;author&gt;Ghesquière, Bart&lt;/author&gt;&lt;author&gt;D’Anna, Flora&lt;/author&gt;&lt;author&gt;Thienpont, Bernard&lt;/author&gt;&lt;author&gt;Goveia, Jermaine&lt;/author&gt;&lt;author&gt;Torrekens, Sophie&lt;/author&gt;&lt;author&gt;Van Looveren, Riet&lt;/author&gt;&lt;author&gt;Luyten, Frank P.&lt;/author&gt;&lt;/authors&gt;&lt;/contributors&gt;&lt;titles&gt;&lt;title&gt;HIF-1α promotes glutamine-mediated redox homeostasis and glycogen-dependent bioenergetics to support postimplantation bone cell survival&lt;/title&gt;&lt;secondary-title&gt;Cell metabolism&lt;/secondary-title&gt;&lt;/titles&gt;&lt;periodical&gt;&lt;full-title&gt;Cell metabolism&lt;/full-title&gt;&lt;/periodical&gt;&lt;pages&gt;265-279&lt;/pages&gt;&lt;volume&gt;23&lt;/volume&gt;&lt;number&gt;2&lt;/number&gt;&lt;dates&gt;&lt;year&gt;2016&lt;/year&gt;&lt;/dates&gt;&lt;publisher&gt;Elsevier&lt;/publisher&gt;&lt;isbn&gt;1550-4131&lt;/isbn&gt;&lt;urls&gt;&lt;/urls&gt;&lt;/record&gt;&lt;/Cite&gt;&lt;/EndNote&gt;</w:instrText>
      </w:r>
      <w:r w:rsidR="0093559A">
        <w:rPr>
          <w:rFonts w:ascii="Times New Roman" w:hAnsi="Times New Roman" w:cs="Times New Roman"/>
          <w:color w:val="000000" w:themeColor="text1"/>
          <w:sz w:val="24"/>
          <w:szCs w:val="24"/>
        </w:rPr>
        <w:fldChar w:fldCharType="separate"/>
      </w:r>
      <w:r w:rsidR="0093559A">
        <w:rPr>
          <w:rFonts w:ascii="Times New Roman" w:hAnsi="Times New Roman" w:cs="Times New Roman"/>
          <w:noProof/>
          <w:color w:val="000000" w:themeColor="text1"/>
          <w:sz w:val="24"/>
          <w:szCs w:val="24"/>
        </w:rPr>
        <w:t>(</w:t>
      </w:r>
      <w:hyperlink w:anchor="_ENREF_96" w:tooltip="Stegen, 2016 #633" w:history="1">
        <w:r w:rsidR="00352BCC">
          <w:rPr>
            <w:rFonts w:ascii="Times New Roman" w:hAnsi="Times New Roman" w:cs="Times New Roman"/>
            <w:noProof/>
            <w:color w:val="000000" w:themeColor="text1"/>
            <w:sz w:val="24"/>
            <w:szCs w:val="24"/>
          </w:rPr>
          <w:t>Stegen et al., 2016</w:t>
        </w:r>
      </w:hyperlink>
      <w:r w:rsidR="0093559A">
        <w:rPr>
          <w:rFonts w:ascii="Times New Roman" w:hAnsi="Times New Roman" w:cs="Times New Roman"/>
          <w:noProof/>
          <w:color w:val="000000" w:themeColor="text1"/>
          <w:sz w:val="24"/>
          <w:szCs w:val="24"/>
        </w:rPr>
        <w:t>)</w:t>
      </w:r>
      <w:r w:rsidR="0093559A">
        <w:rPr>
          <w:rFonts w:ascii="Times New Roman" w:hAnsi="Times New Roman" w:cs="Times New Roman"/>
          <w:color w:val="000000" w:themeColor="text1"/>
          <w:sz w:val="24"/>
          <w:szCs w:val="24"/>
        </w:rPr>
        <w:fldChar w:fldCharType="end"/>
      </w:r>
      <w:r w:rsidR="0093559A">
        <w:rPr>
          <w:rFonts w:ascii="Times New Roman" w:hAnsi="Times New Roman" w:cs="Times New Roman"/>
          <w:color w:val="000000" w:themeColor="text1"/>
          <w:sz w:val="24"/>
          <w:szCs w:val="24"/>
        </w:rPr>
        <w:t>.</w:t>
      </w:r>
      <w:r w:rsidR="003C7800">
        <w:rPr>
          <w:rFonts w:ascii="Times New Roman" w:hAnsi="Times New Roman" w:cs="Times New Roman"/>
          <w:color w:val="000000" w:themeColor="text1"/>
          <w:sz w:val="24"/>
          <w:szCs w:val="24"/>
        </w:rPr>
        <w:t xml:space="preserve"> Furthermore, the previous RR</w:t>
      </w:r>
      <w:r w:rsidR="00576B0D">
        <w:rPr>
          <w:rFonts w:ascii="Times New Roman" w:hAnsi="Times New Roman" w:cs="Times New Roman"/>
          <w:color w:val="000000" w:themeColor="text1"/>
          <w:sz w:val="24"/>
          <w:szCs w:val="24"/>
        </w:rPr>
        <w:t>-</w:t>
      </w:r>
      <w:r w:rsidR="003C7800">
        <w:rPr>
          <w:rFonts w:ascii="Times New Roman" w:hAnsi="Times New Roman" w:cs="Times New Roman"/>
          <w:color w:val="000000" w:themeColor="text1"/>
          <w:sz w:val="24"/>
          <w:szCs w:val="24"/>
        </w:rPr>
        <w:t xml:space="preserve">1 study indicated positively correlated inferred microbial gene-encoding </w:t>
      </w:r>
      <w:r w:rsidR="003C7800" w:rsidRPr="00710E62">
        <w:rPr>
          <w:rFonts w:ascii="Times New Roman" w:hAnsi="Times New Roman" w:cs="Times New Roman"/>
          <w:color w:val="000000" w:themeColor="text1"/>
          <w:sz w:val="24"/>
          <w:szCs w:val="24"/>
        </w:rPr>
        <w:t>glutathione-</w:t>
      </w:r>
      <w:proofErr w:type="spellStart"/>
      <w:r w:rsidR="003C7800" w:rsidRPr="00710E62">
        <w:rPr>
          <w:rFonts w:ascii="Times New Roman" w:hAnsi="Times New Roman" w:cs="Times New Roman"/>
          <w:color w:val="000000" w:themeColor="text1"/>
          <w:sz w:val="24"/>
          <w:szCs w:val="24"/>
        </w:rPr>
        <w:t>glutaredoxin</w:t>
      </w:r>
      <w:proofErr w:type="spellEnd"/>
      <w:r w:rsidR="003C7800" w:rsidRPr="00710E62">
        <w:rPr>
          <w:rFonts w:ascii="Times New Roman" w:hAnsi="Times New Roman" w:cs="Times New Roman"/>
          <w:color w:val="000000" w:themeColor="text1"/>
          <w:sz w:val="24"/>
          <w:szCs w:val="24"/>
        </w:rPr>
        <w:t xml:space="preserve"> redox </w:t>
      </w:r>
      <w:r w:rsidR="003C7800">
        <w:rPr>
          <w:rFonts w:ascii="Times New Roman" w:hAnsi="Times New Roman" w:cs="Times New Roman"/>
          <w:color w:val="000000" w:themeColor="text1"/>
          <w:sz w:val="24"/>
          <w:szCs w:val="24"/>
        </w:rPr>
        <w:t xml:space="preserve">enzymes with hepatic expression of redox associated genes, albeit non-significant once accounting for experimental variables that suggests independent regulation between the microbiome and the liver </w:t>
      </w:r>
      <w:r w:rsidR="003C7800">
        <w:rPr>
          <w:rFonts w:ascii="Times New Roman" w:hAnsi="Times New Roman" w:cs="Times New Roman"/>
          <w:color w:val="000000" w:themeColor="text1"/>
          <w:sz w:val="24"/>
          <w:szCs w:val="24"/>
        </w:rPr>
        <w:fldChar w:fldCharType="begin"/>
      </w:r>
      <w:r w:rsidR="003C7800">
        <w:rPr>
          <w:rFonts w:ascii="Times New Roman" w:hAnsi="Times New Roman" w:cs="Times New Roman"/>
          <w:color w:val="000000" w:themeColor="text1"/>
          <w:sz w:val="24"/>
          <w:szCs w:val="24"/>
        </w:rPr>
        <w:instrText xml:space="preserve"> ADDIN EN.CITE &lt;EndNote&gt;&lt;Cite&gt;&lt;Author&gt;Jiang&lt;/Author&gt;&lt;Year&gt;2019&lt;/Year&gt;&lt;RecNum&gt;543&lt;/RecNum&gt;&lt;DisplayText&gt;(Jiang et al., 2019)&lt;/DisplayText&gt;&lt;record&gt;&lt;rec-number&gt;543&lt;/rec-number&gt;&lt;foreign-keys&gt;&lt;key app="EN" db-id="adxzrpzxnrpwdveztp7v9tvwsaapwz5ade9w" timestamp="1585840103"&gt;543&lt;/key&gt;&lt;/foreign-keys&gt;&lt;ref-type name="Journal Article"&gt;17&lt;/ref-type&gt;&lt;contributors&gt;&lt;authors&gt;&lt;author&gt;Jiang, Peng&lt;/author&gt;&lt;author&gt;Green, Stefan J.&lt;/author&gt;&lt;author&gt;Chlipala, George E.&lt;/author&gt;&lt;author&gt;Turek, Fred W.&lt;/author&gt;&lt;author&gt;Vitaterna, Martha Hotz&lt;/author&gt;&lt;/authors&gt;&lt;/contributors&gt;&lt;titles&gt;&lt;title&gt;Reproducible changes in the gut microbiome suggest a shift in microbial and host metabolism during spaceflight&lt;/title&gt;&lt;secondary-title&gt;Microbiome&lt;/secondary-title&gt;&lt;/titles&gt;&lt;periodical&gt;&lt;full-title&gt;Microbiome&lt;/full-title&gt;&lt;/periodical&gt;&lt;pages&gt;1-18&lt;/pages&gt;&lt;volume&gt;7&lt;/volume&gt;&lt;number&gt;1&lt;/number&gt;&lt;dates&gt;&lt;year&gt;2019&lt;/year&gt;&lt;/dates&gt;&lt;publisher&gt;BioMed Central&lt;/publisher&gt;&lt;isbn&gt;2049-2618&lt;/isbn&gt;&lt;urls&gt;&lt;/urls&gt;&lt;/record&gt;&lt;/Cite&gt;&lt;/EndNote&gt;</w:instrText>
      </w:r>
      <w:r w:rsidR="003C7800">
        <w:rPr>
          <w:rFonts w:ascii="Times New Roman" w:hAnsi="Times New Roman" w:cs="Times New Roman"/>
          <w:color w:val="000000" w:themeColor="text1"/>
          <w:sz w:val="24"/>
          <w:szCs w:val="24"/>
        </w:rPr>
        <w:fldChar w:fldCharType="separate"/>
      </w:r>
      <w:r w:rsidR="003C7800">
        <w:rPr>
          <w:rFonts w:ascii="Times New Roman" w:hAnsi="Times New Roman" w:cs="Times New Roman"/>
          <w:noProof/>
          <w:color w:val="000000" w:themeColor="text1"/>
          <w:sz w:val="24"/>
          <w:szCs w:val="24"/>
        </w:rPr>
        <w:t>(</w:t>
      </w:r>
      <w:hyperlink w:anchor="_ENREF_49" w:tooltip="Jiang, 2019 #543" w:history="1">
        <w:r w:rsidR="00352BCC">
          <w:rPr>
            <w:rFonts w:ascii="Times New Roman" w:hAnsi="Times New Roman" w:cs="Times New Roman"/>
            <w:noProof/>
            <w:color w:val="000000" w:themeColor="text1"/>
            <w:sz w:val="24"/>
            <w:szCs w:val="24"/>
          </w:rPr>
          <w:t>Jiang et al., 2019</w:t>
        </w:r>
      </w:hyperlink>
      <w:r w:rsidR="003C7800">
        <w:rPr>
          <w:rFonts w:ascii="Times New Roman" w:hAnsi="Times New Roman" w:cs="Times New Roman"/>
          <w:noProof/>
          <w:color w:val="000000" w:themeColor="text1"/>
          <w:sz w:val="24"/>
          <w:szCs w:val="24"/>
        </w:rPr>
        <w:t>)</w:t>
      </w:r>
      <w:r w:rsidR="003C7800">
        <w:rPr>
          <w:rFonts w:ascii="Times New Roman" w:hAnsi="Times New Roman" w:cs="Times New Roman"/>
          <w:color w:val="000000" w:themeColor="text1"/>
          <w:sz w:val="24"/>
          <w:szCs w:val="24"/>
        </w:rPr>
        <w:fldChar w:fldCharType="end"/>
      </w:r>
      <w:r w:rsidR="003C7800">
        <w:rPr>
          <w:rFonts w:ascii="Times New Roman" w:hAnsi="Times New Roman" w:cs="Times New Roman"/>
          <w:color w:val="000000" w:themeColor="text1"/>
          <w:sz w:val="24"/>
          <w:szCs w:val="24"/>
        </w:rPr>
        <w:t>.</w:t>
      </w:r>
      <w:r w:rsidR="00C47D01">
        <w:rPr>
          <w:rFonts w:ascii="Times New Roman" w:hAnsi="Times New Roman" w:cs="Times New Roman"/>
          <w:color w:val="000000" w:themeColor="text1"/>
          <w:sz w:val="24"/>
          <w:szCs w:val="24"/>
        </w:rPr>
        <w:t xml:space="preserve"> </w:t>
      </w:r>
      <w:r w:rsidR="00AE14AB">
        <w:rPr>
          <w:rFonts w:ascii="Times New Roman" w:hAnsi="Times New Roman" w:cs="Times New Roman"/>
          <w:color w:val="000000" w:themeColor="text1"/>
          <w:sz w:val="24"/>
          <w:szCs w:val="24"/>
        </w:rPr>
        <w:t xml:space="preserve">Another important nutritional component to </w:t>
      </w:r>
      <w:r w:rsidR="007B7D45">
        <w:rPr>
          <w:rFonts w:ascii="Times New Roman" w:hAnsi="Times New Roman" w:cs="Times New Roman"/>
          <w:color w:val="000000" w:themeColor="text1"/>
          <w:sz w:val="24"/>
          <w:szCs w:val="24"/>
        </w:rPr>
        <w:t xml:space="preserve">bone </w:t>
      </w:r>
      <w:r w:rsidR="008256CA">
        <w:rPr>
          <w:rFonts w:ascii="Times New Roman" w:hAnsi="Times New Roman" w:cs="Times New Roman"/>
          <w:color w:val="000000" w:themeColor="text1"/>
          <w:sz w:val="24"/>
          <w:szCs w:val="24"/>
        </w:rPr>
        <w:t xml:space="preserve">maintenance is </w:t>
      </w:r>
      <w:r w:rsidR="007B7D45">
        <w:rPr>
          <w:rFonts w:ascii="Times New Roman" w:hAnsi="Times New Roman" w:cs="Times New Roman"/>
          <w:color w:val="000000" w:themeColor="text1"/>
          <w:sz w:val="24"/>
          <w:szCs w:val="24"/>
        </w:rPr>
        <w:t>adequate bioavailability of</w:t>
      </w:r>
      <w:r w:rsidR="00DA7B01">
        <w:rPr>
          <w:rFonts w:ascii="Times New Roman" w:hAnsi="Times New Roman" w:cs="Times New Roman"/>
          <w:color w:val="000000" w:themeColor="text1"/>
          <w:sz w:val="24"/>
          <w:szCs w:val="24"/>
        </w:rPr>
        <w:t xml:space="preserve"> amino acids. A recent protein intake study</w:t>
      </w:r>
      <w:r w:rsidR="00F71F97">
        <w:rPr>
          <w:rFonts w:ascii="Times New Roman" w:hAnsi="Times New Roman" w:cs="Times New Roman"/>
          <w:color w:val="000000" w:themeColor="text1"/>
          <w:sz w:val="24"/>
          <w:szCs w:val="24"/>
        </w:rPr>
        <w:t xml:space="preserve"> was demonstrated to be critical for osteoblast differentiation </w:t>
      </w:r>
      <w:r w:rsidR="00F71F97">
        <w:rPr>
          <w:rFonts w:ascii="Times New Roman" w:hAnsi="Times New Roman" w:cs="Times New Roman"/>
          <w:color w:val="000000" w:themeColor="text1"/>
          <w:sz w:val="24"/>
          <w:szCs w:val="24"/>
        </w:rPr>
        <w:fldChar w:fldCharType="begin"/>
      </w:r>
      <w:r w:rsidR="00F71F97">
        <w:rPr>
          <w:rFonts w:ascii="Times New Roman" w:hAnsi="Times New Roman" w:cs="Times New Roman"/>
          <w:color w:val="000000" w:themeColor="text1"/>
          <w:sz w:val="24"/>
          <w:szCs w:val="24"/>
        </w:rPr>
        <w:instrText xml:space="preserve"> ADDIN EN.CITE &lt;EndNote&gt;&lt;Cite&gt;&lt;Author&gt;MacDonell&lt;/Author&gt;&lt;Year&gt;2016&lt;/Year&gt;&lt;RecNum&gt;684&lt;/RecNum&gt;&lt;DisplayText&gt;(MacDonell et al., 2016)&lt;/DisplayText&gt;&lt;record&gt;&lt;rec-number&gt;684&lt;/rec-number&gt;&lt;foreign-keys&gt;&lt;key app="EN" db-id="adxzrpzxnrpwdveztp7v9tvwsaapwz5ade9w" timestamp="1619129340"&gt;684&lt;/key&gt;&lt;/foreign-keys&gt;&lt;ref-type name="Journal Article"&gt;17&lt;/ref-type&gt;&lt;contributors&gt;&lt;authors&gt;&lt;author&gt;MacDonell, Robert&lt;/author&gt;&lt;author&gt;Hamrick, Mark W.&lt;/author&gt;&lt;author&gt;Isales, Carlos M.&lt;/author&gt;&lt;/authors&gt;&lt;/contributors&gt;&lt;titles&gt;&lt;title&gt;Protein/amino-acid modulation of bone cell function&lt;/title&gt;&lt;secondary-title&gt;BoneKEy reports&lt;/secondary-title&gt;&lt;/titles&gt;&lt;periodical&gt;&lt;full-title&gt;BoneKEy reports&lt;/full-title&gt;&lt;/periodical&gt;&lt;volume&gt;5&lt;/volume&gt;&lt;dates&gt;&lt;year&gt;2016&lt;/year&gt;&lt;/dates&gt;&lt;publisher&gt;Nature Publishing Group&lt;/publisher&gt;&lt;urls&gt;&lt;/urls&gt;&lt;/record&gt;&lt;/Cite&gt;&lt;/EndNote&gt;</w:instrText>
      </w:r>
      <w:r w:rsidR="00F71F97">
        <w:rPr>
          <w:rFonts w:ascii="Times New Roman" w:hAnsi="Times New Roman" w:cs="Times New Roman"/>
          <w:color w:val="000000" w:themeColor="text1"/>
          <w:sz w:val="24"/>
          <w:szCs w:val="24"/>
        </w:rPr>
        <w:fldChar w:fldCharType="separate"/>
      </w:r>
      <w:r w:rsidR="00F71F97">
        <w:rPr>
          <w:rFonts w:ascii="Times New Roman" w:hAnsi="Times New Roman" w:cs="Times New Roman"/>
          <w:noProof/>
          <w:color w:val="000000" w:themeColor="text1"/>
          <w:sz w:val="24"/>
          <w:szCs w:val="24"/>
        </w:rPr>
        <w:t>(</w:t>
      </w:r>
      <w:hyperlink w:anchor="_ENREF_66" w:tooltip="MacDonell, 2016 #684" w:history="1">
        <w:r w:rsidR="00352BCC">
          <w:rPr>
            <w:rFonts w:ascii="Times New Roman" w:hAnsi="Times New Roman" w:cs="Times New Roman"/>
            <w:noProof/>
            <w:color w:val="000000" w:themeColor="text1"/>
            <w:sz w:val="24"/>
            <w:szCs w:val="24"/>
          </w:rPr>
          <w:t>MacDonell et al., 2016</w:t>
        </w:r>
      </w:hyperlink>
      <w:r w:rsidR="00F71F97">
        <w:rPr>
          <w:rFonts w:ascii="Times New Roman" w:hAnsi="Times New Roman" w:cs="Times New Roman"/>
          <w:noProof/>
          <w:color w:val="000000" w:themeColor="text1"/>
          <w:sz w:val="24"/>
          <w:szCs w:val="24"/>
        </w:rPr>
        <w:t>)</w:t>
      </w:r>
      <w:r w:rsidR="00F71F97">
        <w:rPr>
          <w:rFonts w:ascii="Times New Roman" w:hAnsi="Times New Roman" w:cs="Times New Roman"/>
          <w:color w:val="000000" w:themeColor="text1"/>
          <w:sz w:val="24"/>
          <w:szCs w:val="24"/>
        </w:rPr>
        <w:fldChar w:fldCharType="end"/>
      </w:r>
      <w:r w:rsidR="00F71F97">
        <w:rPr>
          <w:rFonts w:ascii="Times New Roman" w:hAnsi="Times New Roman" w:cs="Times New Roman"/>
          <w:color w:val="000000" w:themeColor="text1"/>
          <w:sz w:val="24"/>
          <w:szCs w:val="24"/>
        </w:rPr>
        <w:t xml:space="preserve">. </w:t>
      </w:r>
      <w:r w:rsidR="00866B70">
        <w:rPr>
          <w:rFonts w:ascii="Times New Roman" w:hAnsi="Times New Roman" w:cs="Times New Roman"/>
          <w:color w:val="000000" w:themeColor="text1"/>
          <w:sz w:val="24"/>
          <w:szCs w:val="24"/>
        </w:rPr>
        <w:t>Leucine/isoleucine are well known to be actively imported into osteoblasts</w:t>
      </w:r>
      <w:r w:rsidR="003C24EA">
        <w:rPr>
          <w:rFonts w:ascii="Times New Roman" w:hAnsi="Times New Roman" w:cs="Times New Roman"/>
          <w:color w:val="000000" w:themeColor="text1"/>
          <w:sz w:val="24"/>
          <w:szCs w:val="24"/>
        </w:rPr>
        <w:t xml:space="preserve"> along with chondrogenesis</w:t>
      </w:r>
      <w:r w:rsidR="00866B70">
        <w:rPr>
          <w:rFonts w:ascii="Times New Roman" w:hAnsi="Times New Roman" w:cs="Times New Roman"/>
          <w:color w:val="000000" w:themeColor="text1"/>
          <w:sz w:val="24"/>
          <w:szCs w:val="24"/>
        </w:rPr>
        <w:t xml:space="preserve"> resulting from the activation of the osteoblastic transcription factor ATF4</w:t>
      </w:r>
      <w:r w:rsidR="00F35F01">
        <w:rPr>
          <w:rFonts w:ascii="Times New Roman" w:hAnsi="Times New Roman" w:cs="Times New Roman"/>
          <w:color w:val="000000" w:themeColor="text1"/>
          <w:sz w:val="24"/>
          <w:szCs w:val="24"/>
        </w:rPr>
        <w:t>, the cognate ligand</w:t>
      </w:r>
      <w:r w:rsidR="009D00B6">
        <w:rPr>
          <w:rFonts w:ascii="Times New Roman" w:hAnsi="Times New Roman" w:cs="Times New Roman"/>
          <w:color w:val="000000" w:themeColor="text1"/>
          <w:sz w:val="24"/>
          <w:szCs w:val="24"/>
        </w:rPr>
        <w:t xml:space="preserve"> of RSK2, and mutations in this pathway </w:t>
      </w:r>
      <w:r w:rsidR="001B391E">
        <w:rPr>
          <w:rFonts w:ascii="Times New Roman" w:hAnsi="Times New Roman" w:cs="Times New Roman"/>
          <w:color w:val="000000" w:themeColor="text1"/>
          <w:sz w:val="24"/>
          <w:szCs w:val="24"/>
        </w:rPr>
        <w:t>(</w:t>
      </w:r>
      <w:r w:rsidR="001B391E" w:rsidRPr="001B391E">
        <w:rPr>
          <w:rFonts w:ascii="Times New Roman" w:hAnsi="Times New Roman" w:cs="Times New Roman"/>
          <w:color w:val="000000" w:themeColor="text1"/>
          <w:sz w:val="24"/>
          <w:szCs w:val="24"/>
        </w:rPr>
        <w:t>Coffin–Lowry syndrome</w:t>
      </w:r>
      <w:r w:rsidR="001B391E">
        <w:rPr>
          <w:rFonts w:ascii="Times New Roman" w:hAnsi="Times New Roman" w:cs="Times New Roman"/>
          <w:color w:val="000000" w:themeColor="text1"/>
          <w:sz w:val="24"/>
          <w:szCs w:val="24"/>
        </w:rPr>
        <w:t xml:space="preserve">) are associated with </w:t>
      </w:r>
      <w:r w:rsidR="005569A7">
        <w:rPr>
          <w:rFonts w:ascii="Times New Roman" w:hAnsi="Times New Roman" w:cs="Times New Roman"/>
          <w:color w:val="000000" w:themeColor="text1"/>
          <w:sz w:val="24"/>
          <w:szCs w:val="24"/>
        </w:rPr>
        <w:t>skeletal abnormalities</w:t>
      </w:r>
      <w:r w:rsidR="00866B70">
        <w:rPr>
          <w:rFonts w:ascii="Times New Roman" w:hAnsi="Times New Roman" w:cs="Times New Roman"/>
          <w:color w:val="000000" w:themeColor="text1"/>
          <w:sz w:val="24"/>
          <w:szCs w:val="24"/>
        </w:rPr>
        <w:t xml:space="preserve"> </w:t>
      </w:r>
      <w:r w:rsidR="00866B70">
        <w:rPr>
          <w:rFonts w:ascii="Times New Roman" w:hAnsi="Times New Roman" w:cs="Times New Roman"/>
          <w:color w:val="000000" w:themeColor="text1"/>
          <w:sz w:val="24"/>
          <w:szCs w:val="24"/>
        </w:rPr>
        <w:fldChar w:fldCharType="begin">
          <w:fldData xml:space="preserve">PEVuZE5vdGU+PENpdGU+PEF1dGhvcj5MZWU8L0F1dGhvcj48WWVhcj4yMDE3PC9ZZWFyPjxSZWNO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=
</w:fldData>
        </w:fldChar>
      </w:r>
      <w:r w:rsidR="00866B70">
        <w:rPr>
          <w:rFonts w:ascii="Times New Roman" w:hAnsi="Times New Roman" w:cs="Times New Roman"/>
          <w:color w:val="000000" w:themeColor="text1"/>
          <w:sz w:val="24"/>
          <w:szCs w:val="24"/>
        </w:rPr>
        <w:instrText xml:space="preserve"> ADDIN EN.CITE </w:instrText>
      </w:r>
      <w:r w:rsidR="00866B70">
        <w:rPr>
          <w:rFonts w:ascii="Times New Roman" w:hAnsi="Times New Roman" w:cs="Times New Roman"/>
          <w:color w:val="000000" w:themeColor="text1"/>
          <w:sz w:val="24"/>
          <w:szCs w:val="24"/>
        </w:rPr>
        <w:fldChar w:fldCharType="begin">
          <w:fldData xml:space="preserve">PEVuZE5vdGU+PENpdGU+PEF1dGhvcj5MZWU8L0F1dGhvcj48WWVhcj4yMDE3PC9ZZWFyPjxSZWNO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=
</w:fldData>
        </w:fldChar>
      </w:r>
      <w:r w:rsidR="00866B70">
        <w:rPr>
          <w:rFonts w:ascii="Times New Roman" w:hAnsi="Times New Roman" w:cs="Times New Roman"/>
          <w:color w:val="000000" w:themeColor="text1"/>
          <w:sz w:val="24"/>
          <w:szCs w:val="24"/>
        </w:rPr>
        <w:instrText xml:space="preserve"> ADDIN EN.CITE.DATA </w:instrText>
      </w:r>
      <w:r w:rsidR="00866B70">
        <w:rPr>
          <w:rFonts w:ascii="Times New Roman" w:hAnsi="Times New Roman" w:cs="Times New Roman"/>
          <w:color w:val="000000" w:themeColor="text1"/>
          <w:sz w:val="24"/>
          <w:szCs w:val="24"/>
        </w:rPr>
      </w:r>
      <w:r w:rsidR="00866B70">
        <w:rPr>
          <w:rFonts w:ascii="Times New Roman" w:hAnsi="Times New Roman" w:cs="Times New Roman"/>
          <w:color w:val="000000" w:themeColor="text1"/>
          <w:sz w:val="24"/>
          <w:szCs w:val="24"/>
        </w:rPr>
        <w:fldChar w:fldCharType="end"/>
      </w:r>
      <w:r w:rsidR="00866B70">
        <w:rPr>
          <w:rFonts w:ascii="Times New Roman" w:hAnsi="Times New Roman" w:cs="Times New Roman"/>
          <w:color w:val="000000" w:themeColor="text1"/>
          <w:sz w:val="24"/>
          <w:szCs w:val="24"/>
        </w:rPr>
      </w:r>
      <w:r w:rsidR="00866B70">
        <w:rPr>
          <w:rFonts w:ascii="Times New Roman" w:hAnsi="Times New Roman" w:cs="Times New Roman"/>
          <w:color w:val="000000" w:themeColor="text1"/>
          <w:sz w:val="24"/>
          <w:szCs w:val="24"/>
        </w:rPr>
        <w:fldChar w:fldCharType="separate"/>
      </w:r>
      <w:r w:rsidR="00866B70">
        <w:rPr>
          <w:rFonts w:ascii="Times New Roman" w:hAnsi="Times New Roman" w:cs="Times New Roman"/>
          <w:noProof/>
          <w:color w:val="000000" w:themeColor="text1"/>
          <w:sz w:val="24"/>
          <w:szCs w:val="24"/>
        </w:rPr>
        <w:t>(</w:t>
      </w:r>
      <w:hyperlink w:anchor="_ENREF_111" w:tooltip="Yang, 2004 #635" w:history="1">
        <w:r w:rsidR="00352BCC">
          <w:rPr>
            <w:rFonts w:ascii="Times New Roman" w:hAnsi="Times New Roman" w:cs="Times New Roman"/>
            <w:noProof/>
            <w:color w:val="000000" w:themeColor="text1"/>
            <w:sz w:val="24"/>
            <w:szCs w:val="24"/>
          </w:rPr>
          <w:t>Yang et al., 2004</w:t>
        </w:r>
      </w:hyperlink>
      <w:r w:rsidR="00866B70">
        <w:rPr>
          <w:rFonts w:ascii="Times New Roman" w:hAnsi="Times New Roman" w:cs="Times New Roman"/>
          <w:noProof/>
          <w:color w:val="000000" w:themeColor="text1"/>
          <w:sz w:val="24"/>
          <w:szCs w:val="24"/>
        </w:rPr>
        <w:t xml:space="preserve">; </w:t>
      </w:r>
      <w:hyperlink w:anchor="_ENREF_28" w:tooltip="Elefteriou, 2006 #636" w:history="1">
        <w:r w:rsidR="00352BCC">
          <w:rPr>
            <w:rFonts w:ascii="Times New Roman" w:hAnsi="Times New Roman" w:cs="Times New Roman"/>
            <w:noProof/>
            <w:color w:val="000000" w:themeColor="text1"/>
            <w:sz w:val="24"/>
            <w:szCs w:val="24"/>
          </w:rPr>
          <w:t>Elefteriou et al., 2006</w:t>
        </w:r>
      </w:hyperlink>
      <w:r w:rsidR="00866B70">
        <w:rPr>
          <w:rFonts w:ascii="Times New Roman" w:hAnsi="Times New Roman" w:cs="Times New Roman"/>
          <w:noProof/>
          <w:color w:val="000000" w:themeColor="text1"/>
          <w:sz w:val="24"/>
          <w:szCs w:val="24"/>
        </w:rPr>
        <w:t xml:space="preserve">; </w:t>
      </w:r>
      <w:hyperlink w:anchor="_ENREF_55" w:tooltip="Lee, 2017 #634" w:history="1">
        <w:r w:rsidR="00352BCC">
          <w:rPr>
            <w:rFonts w:ascii="Times New Roman" w:hAnsi="Times New Roman" w:cs="Times New Roman"/>
            <w:noProof/>
            <w:color w:val="000000" w:themeColor="text1"/>
            <w:sz w:val="24"/>
            <w:szCs w:val="24"/>
          </w:rPr>
          <w:t>Lee et al., 2017a</w:t>
        </w:r>
      </w:hyperlink>
      <w:r w:rsidR="00866B70">
        <w:rPr>
          <w:rFonts w:ascii="Times New Roman" w:hAnsi="Times New Roman" w:cs="Times New Roman"/>
          <w:noProof/>
          <w:color w:val="000000" w:themeColor="text1"/>
          <w:sz w:val="24"/>
          <w:szCs w:val="24"/>
        </w:rPr>
        <w:t>)</w:t>
      </w:r>
      <w:r w:rsidR="00866B70">
        <w:rPr>
          <w:rFonts w:ascii="Times New Roman" w:hAnsi="Times New Roman" w:cs="Times New Roman"/>
          <w:color w:val="000000" w:themeColor="text1"/>
          <w:sz w:val="24"/>
          <w:szCs w:val="24"/>
        </w:rPr>
        <w:fldChar w:fldCharType="end"/>
      </w:r>
      <w:r w:rsidR="00866B70">
        <w:rPr>
          <w:rFonts w:ascii="Times New Roman" w:hAnsi="Times New Roman" w:cs="Times New Roman"/>
          <w:color w:val="000000" w:themeColor="text1"/>
          <w:sz w:val="24"/>
          <w:szCs w:val="24"/>
        </w:rPr>
        <w:t>.</w:t>
      </w:r>
      <w:r w:rsidR="00872116">
        <w:rPr>
          <w:rFonts w:ascii="Times New Roman" w:hAnsi="Times New Roman" w:cs="Times New Roman"/>
          <w:color w:val="000000" w:themeColor="text1"/>
          <w:sz w:val="24"/>
          <w:szCs w:val="24"/>
        </w:rPr>
        <w:t xml:space="preserve"> </w:t>
      </w:r>
      <w:r w:rsidR="00872116">
        <w:rPr>
          <w:rFonts w:ascii="Times New Roman" w:hAnsi="Times New Roman" w:cs="Times New Roman"/>
          <w:i/>
          <w:iCs/>
          <w:color w:val="000000" w:themeColor="text1"/>
          <w:sz w:val="24"/>
          <w:szCs w:val="24"/>
        </w:rPr>
        <w:t xml:space="preserve">L. murinus </w:t>
      </w:r>
      <w:r w:rsidR="00872116">
        <w:rPr>
          <w:rFonts w:ascii="Times New Roman" w:hAnsi="Times New Roman" w:cs="Times New Roman"/>
          <w:color w:val="000000" w:themeColor="text1"/>
          <w:sz w:val="24"/>
          <w:szCs w:val="24"/>
        </w:rPr>
        <w:t xml:space="preserve">and </w:t>
      </w:r>
      <w:proofErr w:type="spellStart"/>
      <w:r w:rsidR="00872116">
        <w:rPr>
          <w:rFonts w:ascii="Times New Roman" w:hAnsi="Times New Roman" w:cs="Times New Roman"/>
          <w:i/>
          <w:iCs/>
          <w:color w:val="000000" w:themeColor="text1"/>
          <w:sz w:val="24"/>
          <w:szCs w:val="24"/>
        </w:rPr>
        <w:t>Dorea</w:t>
      </w:r>
      <w:proofErr w:type="spellEnd"/>
      <w:r w:rsidR="00872116">
        <w:rPr>
          <w:rFonts w:ascii="Times New Roman" w:hAnsi="Times New Roman" w:cs="Times New Roman"/>
          <w:i/>
          <w:iCs/>
          <w:color w:val="000000" w:themeColor="text1"/>
          <w:sz w:val="24"/>
          <w:szCs w:val="24"/>
        </w:rPr>
        <w:t xml:space="preserve"> spp</w:t>
      </w:r>
      <w:r w:rsidR="00872116">
        <w:rPr>
          <w:rFonts w:ascii="Times New Roman" w:hAnsi="Times New Roman" w:cs="Times New Roman"/>
          <w:color w:val="000000" w:themeColor="text1"/>
          <w:sz w:val="24"/>
          <w:szCs w:val="24"/>
        </w:rPr>
        <w:t xml:space="preserve">. </w:t>
      </w:r>
      <w:r w:rsidR="00617EEF">
        <w:rPr>
          <w:rFonts w:ascii="Times New Roman" w:hAnsi="Times New Roman" w:cs="Times New Roman"/>
          <w:color w:val="000000" w:themeColor="text1"/>
          <w:sz w:val="24"/>
          <w:szCs w:val="24"/>
        </w:rPr>
        <w:t>D</w:t>
      </w:r>
      <w:r w:rsidR="00872116">
        <w:rPr>
          <w:rFonts w:ascii="Times New Roman" w:hAnsi="Times New Roman" w:cs="Times New Roman"/>
          <w:color w:val="000000" w:themeColor="text1"/>
          <w:sz w:val="24"/>
          <w:szCs w:val="24"/>
        </w:rPr>
        <w:t xml:space="preserve">isplayed gene cluster enrichments for acetolactate synthase and Leucyl-tRNA synthetases </w:t>
      </w:r>
      <w:r w:rsidR="00617EEF">
        <w:rPr>
          <w:rFonts w:ascii="Times New Roman" w:hAnsi="Times New Roman" w:cs="Times New Roman"/>
          <w:color w:val="000000" w:themeColor="text1"/>
          <w:sz w:val="24"/>
          <w:szCs w:val="24"/>
        </w:rPr>
        <w:t>and are believed to contribute to</w:t>
      </w:r>
      <w:r w:rsidR="003D4D72">
        <w:rPr>
          <w:rFonts w:ascii="Times New Roman" w:hAnsi="Times New Roman" w:cs="Times New Roman"/>
          <w:color w:val="000000" w:themeColor="text1"/>
          <w:sz w:val="24"/>
          <w:szCs w:val="24"/>
        </w:rPr>
        <w:t xml:space="preserve"> the increase in leucine/isoleucine </w:t>
      </w:r>
      <w:r w:rsidR="009B2469">
        <w:rPr>
          <w:rFonts w:ascii="Times New Roman" w:hAnsi="Times New Roman" w:cs="Times New Roman"/>
          <w:color w:val="000000" w:themeColor="text1"/>
          <w:sz w:val="24"/>
          <w:szCs w:val="24"/>
        </w:rPr>
        <w:t>detected in the ISS sera relative to ISS_G</w:t>
      </w:r>
      <w:r w:rsidR="00617EEF">
        <w:rPr>
          <w:rFonts w:ascii="Times New Roman" w:hAnsi="Times New Roman" w:cs="Times New Roman"/>
          <w:color w:val="000000" w:themeColor="text1"/>
          <w:sz w:val="24"/>
          <w:szCs w:val="24"/>
        </w:rPr>
        <w:t xml:space="preserve"> in the current study</w:t>
      </w:r>
      <w:r w:rsidR="009B2469">
        <w:rPr>
          <w:rFonts w:ascii="Times New Roman" w:hAnsi="Times New Roman" w:cs="Times New Roman"/>
          <w:color w:val="000000" w:themeColor="text1"/>
          <w:sz w:val="24"/>
          <w:szCs w:val="24"/>
        </w:rPr>
        <w:t xml:space="preserve"> (Figure 6</w:t>
      </w:r>
      <w:r w:rsidR="00CF6248">
        <w:rPr>
          <w:rFonts w:ascii="Times New Roman" w:hAnsi="Times New Roman" w:cs="Times New Roman"/>
          <w:color w:val="000000" w:themeColor="text1"/>
          <w:sz w:val="24"/>
          <w:szCs w:val="24"/>
        </w:rPr>
        <w:t>C</w:t>
      </w:r>
      <w:r w:rsidR="009B2469">
        <w:rPr>
          <w:rFonts w:ascii="Times New Roman" w:hAnsi="Times New Roman" w:cs="Times New Roman"/>
          <w:color w:val="000000" w:themeColor="text1"/>
          <w:sz w:val="24"/>
          <w:szCs w:val="24"/>
        </w:rPr>
        <w:t>)</w:t>
      </w:r>
      <w:r w:rsidR="00853492">
        <w:rPr>
          <w:rFonts w:ascii="Times New Roman" w:hAnsi="Times New Roman" w:cs="Times New Roman"/>
          <w:color w:val="000000" w:themeColor="text1"/>
          <w:sz w:val="24"/>
          <w:szCs w:val="24"/>
        </w:rPr>
        <w:t>.</w:t>
      </w:r>
      <w:r w:rsidR="008208C3">
        <w:rPr>
          <w:rFonts w:ascii="Times New Roman" w:hAnsi="Times New Roman" w:cs="Times New Roman"/>
          <w:color w:val="000000" w:themeColor="text1"/>
          <w:sz w:val="24"/>
          <w:szCs w:val="24"/>
        </w:rPr>
        <w:t xml:space="preserve"> </w:t>
      </w:r>
    </w:p>
    <w:p w14:paraId="145BE9AD" w14:textId="2D45D66C" w:rsidR="00F24D1A" w:rsidRDefault="005247F5" w:rsidP="009E5014">
      <w:pPr>
        <w:rPr>
          <w:rFonts w:ascii="Times New Roman" w:hAnsi="Times New Roman" w:cs="Times New Roman"/>
          <w:sz w:val="24"/>
          <w:szCs w:val="24"/>
        </w:rPr>
      </w:pPr>
      <w:r>
        <w:rPr>
          <w:rFonts w:ascii="Times New Roman" w:hAnsi="Times New Roman" w:cs="Times New Roman"/>
          <w:sz w:val="24"/>
          <w:szCs w:val="24"/>
        </w:rPr>
        <w:t xml:space="preserve">The novel insights </w:t>
      </w:r>
      <w:r w:rsidR="00180CE8">
        <w:rPr>
          <w:rFonts w:ascii="Times New Roman" w:hAnsi="Times New Roman" w:cs="Times New Roman"/>
          <w:sz w:val="24"/>
          <w:szCs w:val="24"/>
        </w:rPr>
        <w:t xml:space="preserve">into </w:t>
      </w:r>
      <w:r w:rsidR="00180CE8">
        <w:rPr>
          <w:rFonts w:ascii="Times New Roman" w:hAnsi="Times New Roman" w:cs="Times New Roman"/>
          <w:i/>
          <w:iCs/>
          <w:sz w:val="24"/>
          <w:szCs w:val="24"/>
        </w:rPr>
        <w:t>Lactobacillus</w:t>
      </w:r>
      <w:r w:rsidR="00617EEF">
        <w:rPr>
          <w:rFonts w:ascii="Times New Roman" w:hAnsi="Times New Roman" w:cs="Times New Roman"/>
          <w:i/>
          <w:iCs/>
          <w:sz w:val="24"/>
          <w:szCs w:val="24"/>
        </w:rPr>
        <w:t xml:space="preserve"> murinus</w:t>
      </w:r>
      <w:r w:rsidR="00180CE8">
        <w:rPr>
          <w:rFonts w:ascii="Times New Roman" w:hAnsi="Times New Roman" w:cs="Times New Roman"/>
          <w:i/>
          <w:iCs/>
          <w:sz w:val="24"/>
          <w:szCs w:val="24"/>
        </w:rPr>
        <w:t xml:space="preserve"> </w:t>
      </w:r>
      <w:r w:rsidR="00180CE8">
        <w:rPr>
          <w:rFonts w:ascii="Times New Roman" w:hAnsi="Times New Roman" w:cs="Times New Roman"/>
          <w:sz w:val="24"/>
          <w:szCs w:val="24"/>
        </w:rPr>
        <w:t xml:space="preserve">and </w:t>
      </w:r>
      <w:proofErr w:type="spellStart"/>
      <w:r w:rsidR="00180CE8">
        <w:rPr>
          <w:rFonts w:ascii="Times New Roman" w:hAnsi="Times New Roman" w:cs="Times New Roman"/>
          <w:i/>
          <w:iCs/>
          <w:sz w:val="24"/>
          <w:szCs w:val="24"/>
        </w:rPr>
        <w:t>Dorea</w:t>
      </w:r>
      <w:proofErr w:type="spellEnd"/>
      <w:r w:rsidR="00180CE8">
        <w:rPr>
          <w:rFonts w:ascii="Times New Roman" w:hAnsi="Times New Roman" w:cs="Times New Roman"/>
          <w:i/>
          <w:iCs/>
          <w:sz w:val="24"/>
          <w:szCs w:val="24"/>
        </w:rPr>
        <w:t xml:space="preserve"> </w:t>
      </w:r>
      <w:r w:rsidR="00C47E1D">
        <w:rPr>
          <w:rFonts w:ascii="Times New Roman" w:hAnsi="Times New Roman" w:cs="Times New Roman"/>
          <w:i/>
          <w:iCs/>
          <w:sz w:val="24"/>
          <w:szCs w:val="24"/>
        </w:rPr>
        <w:t>sp.</w:t>
      </w:r>
      <w:r w:rsidR="00180CE8">
        <w:rPr>
          <w:rFonts w:ascii="Times New Roman" w:hAnsi="Times New Roman" w:cs="Times New Roman"/>
          <w:sz w:val="24"/>
          <w:szCs w:val="24"/>
        </w:rPr>
        <w:t xml:space="preserve"> metabolism</w:t>
      </w:r>
      <w:r w:rsidR="00844CA8">
        <w:rPr>
          <w:rFonts w:ascii="Times New Roman" w:hAnsi="Times New Roman" w:cs="Times New Roman"/>
          <w:sz w:val="24"/>
          <w:szCs w:val="24"/>
        </w:rPr>
        <w:t xml:space="preserve"> provide new avenues for osteoporo</w:t>
      </w:r>
      <w:r w:rsidR="000F0D8B">
        <w:rPr>
          <w:rFonts w:ascii="Times New Roman" w:hAnsi="Times New Roman" w:cs="Times New Roman"/>
          <w:sz w:val="24"/>
          <w:szCs w:val="24"/>
        </w:rPr>
        <w:t>sis therapeutics, perhaps through a live-engineered biotherapeutic chassis.</w:t>
      </w:r>
      <w:r w:rsidR="003F43B4">
        <w:rPr>
          <w:rFonts w:ascii="Times New Roman" w:hAnsi="Times New Roman" w:cs="Times New Roman"/>
          <w:sz w:val="24"/>
          <w:szCs w:val="24"/>
        </w:rPr>
        <w:t xml:space="preserve"> There is a great need for </w:t>
      </w:r>
      <w:r w:rsidR="00E12999">
        <w:rPr>
          <w:rFonts w:ascii="Times New Roman" w:hAnsi="Times New Roman" w:cs="Times New Roman"/>
          <w:sz w:val="24"/>
          <w:szCs w:val="24"/>
        </w:rPr>
        <w:t xml:space="preserve">the expansion of the current arsenal </w:t>
      </w:r>
      <w:r w:rsidR="009E6E9D">
        <w:rPr>
          <w:rFonts w:ascii="Times New Roman" w:hAnsi="Times New Roman" w:cs="Times New Roman"/>
          <w:sz w:val="24"/>
          <w:szCs w:val="24"/>
        </w:rPr>
        <w:t>of treatment modalities for prevention and treatment of osteoporosis</w:t>
      </w:r>
      <w:r w:rsidR="00640C58">
        <w:rPr>
          <w:rFonts w:ascii="Times New Roman" w:hAnsi="Times New Roman" w:cs="Times New Roman"/>
          <w:sz w:val="24"/>
          <w:szCs w:val="24"/>
        </w:rPr>
        <w:t xml:space="preserve"> </w:t>
      </w:r>
      <w:r w:rsidR="00640C58">
        <w:rPr>
          <w:rFonts w:ascii="Times New Roman" w:hAnsi="Times New Roman" w:cs="Times New Roman"/>
          <w:sz w:val="24"/>
          <w:szCs w:val="24"/>
        </w:rPr>
        <w:fldChar w:fldCharType="begin"/>
      </w:r>
      <w:r w:rsidR="00640C58">
        <w:rPr>
          <w:rFonts w:ascii="Times New Roman" w:hAnsi="Times New Roman" w:cs="Times New Roman"/>
          <w:sz w:val="24"/>
          <w:szCs w:val="24"/>
        </w:rPr>
        <w:instrText xml:space="preserve"> ADDIN EN.CITE &lt;EndNote&gt;&lt;Cite&gt;&lt;Author&gt;Pacifici&lt;/Author&gt;&lt;Year&gt;2018&lt;/Year&gt;&lt;RecNum&gt;678&lt;/RecNum&gt;&lt;DisplayText&gt;(Pacifici, 2018)&lt;/DisplayText&gt;&lt;record&gt;&lt;rec-number&gt;678&lt;/rec-number&gt;&lt;foreign-keys&gt;&lt;key app="EN" db-id="adxzrpzxnrpwdveztp7v9tvwsaapwz5ade9w" timestamp="1619122075"&gt;678&lt;/key&gt;&lt;/foreign-keys&gt;&lt;ref-type name="Journal Article"&gt;17&lt;/ref-type&gt;&lt;contributors&gt;&lt;authors&gt;&lt;author&gt;Pacifici, Roberto&lt;/author&gt;&lt;/authors&gt;&lt;/contributors&gt;&lt;titles&gt;&lt;title&gt;Bone remodeling and the microbiome&lt;/title&gt;&lt;secondary-title&gt;Cold Spring Harbor perspectives in medicine&lt;/secondary-title&gt;&lt;/titles&gt;&lt;periodical&gt;&lt;full-title&gt;Cold Spring Harbor perspectives in medicine&lt;/full-title&gt;&lt;/periodical&gt;&lt;pages&gt;a031203&lt;/pages&gt;&lt;volume&gt;8&lt;/volume&gt;&lt;number&gt;4&lt;/number&gt;&lt;dates&gt;&lt;year&gt;2018&lt;/year&gt;&lt;/dates&gt;&lt;publisher&gt;Cold Spring Harbor Laboratory Press&lt;/publisher&gt;&lt;isbn&gt;2157-1422&lt;/isbn&gt;&lt;urls&gt;&lt;/urls&gt;&lt;/record&gt;&lt;/Cite&gt;&lt;/EndNote&gt;</w:instrText>
      </w:r>
      <w:r w:rsidR="00640C58">
        <w:rPr>
          <w:rFonts w:ascii="Times New Roman" w:hAnsi="Times New Roman" w:cs="Times New Roman"/>
          <w:sz w:val="24"/>
          <w:szCs w:val="24"/>
        </w:rPr>
        <w:fldChar w:fldCharType="separate"/>
      </w:r>
      <w:r w:rsidR="00640C58">
        <w:rPr>
          <w:rFonts w:ascii="Times New Roman" w:hAnsi="Times New Roman" w:cs="Times New Roman"/>
          <w:noProof/>
          <w:sz w:val="24"/>
          <w:szCs w:val="24"/>
        </w:rPr>
        <w:t>(</w:t>
      </w:r>
      <w:hyperlink w:anchor="_ENREF_79" w:tooltip="Pacifici, 2018 #678" w:history="1">
        <w:r w:rsidR="00352BCC">
          <w:rPr>
            <w:rFonts w:ascii="Times New Roman" w:hAnsi="Times New Roman" w:cs="Times New Roman"/>
            <w:noProof/>
            <w:sz w:val="24"/>
            <w:szCs w:val="24"/>
          </w:rPr>
          <w:t>Pacifici, 2018</w:t>
        </w:r>
      </w:hyperlink>
      <w:r w:rsidR="00640C58">
        <w:rPr>
          <w:rFonts w:ascii="Times New Roman" w:hAnsi="Times New Roman" w:cs="Times New Roman"/>
          <w:noProof/>
          <w:sz w:val="24"/>
          <w:szCs w:val="24"/>
        </w:rPr>
        <w:t>)</w:t>
      </w:r>
      <w:r w:rsidR="00640C58">
        <w:rPr>
          <w:rFonts w:ascii="Times New Roman" w:hAnsi="Times New Roman" w:cs="Times New Roman"/>
          <w:sz w:val="24"/>
          <w:szCs w:val="24"/>
        </w:rPr>
        <w:fldChar w:fldCharType="end"/>
      </w:r>
      <w:r w:rsidR="00640C58">
        <w:rPr>
          <w:rFonts w:ascii="Times New Roman" w:hAnsi="Times New Roman" w:cs="Times New Roman"/>
          <w:sz w:val="24"/>
          <w:szCs w:val="24"/>
        </w:rPr>
        <w:t>.</w:t>
      </w:r>
      <w:r w:rsidR="000F0D8B">
        <w:rPr>
          <w:rFonts w:ascii="Times New Roman" w:hAnsi="Times New Roman" w:cs="Times New Roman"/>
          <w:sz w:val="24"/>
          <w:szCs w:val="24"/>
        </w:rPr>
        <w:t xml:space="preserve"> </w:t>
      </w:r>
      <w:r w:rsidR="00A66658">
        <w:rPr>
          <w:rFonts w:ascii="Times New Roman" w:hAnsi="Times New Roman" w:cs="Times New Roman"/>
          <w:sz w:val="24"/>
          <w:szCs w:val="24"/>
        </w:rPr>
        <w:t>Most importantly, however, t</w:t>
      </w:r>
      <w:r w:rsidR="00F24D1A" w:rsidRPr="00F24D1A">
        <w:rPr>
          <w:rFonts w:ascii="Times New Roman" w:hAnsi="Times New Roman" w:cs="Times New Roman"/>
          <w:sz w:val="24"/>
          <w:szCs w:val="24"/>
        </w:rPr>
        <w:t>hese data encourage higher resolution</w:t>
      </w:r>
      <w:r w:rsidR="00B92F24">
        <w:rPr>
          <w:rFonts w:ascii="Times New Roman" w:hAnsi="Times New Roman" w:cs="Times New Roman"/>
          <w:sz w:val="24"/>
          <w:szCs w:val="24"/>
        </w:rPr>
        <w:t xml:space="preserve"> and targeted</w:t>
      </w:r>
      <w:r w:rsidR="00F24D1A" w:rsidRPr="00F24D1A">
        <w:rPr>
          <w:rFonts w:ascii="Times New Roman" w:hAnsi="Times New Roman" w:cs="Times New Roman"/>
          <w:sz w:val="24"/>
          <w:szCs w:val="24"/>
        </w:rPr>
        <w:t xml:space="preserve"> analyses of microgravity exposure aimed to elucidate the benefits and consequences of these microbial compositional shifts </w:t>
      </w:r>
      <w:r w:rsidR="007B7922">
        <w:rPr>
          <w:rFonts w:ascii="Times New Roman" w:hAnsi="Times New Roman" w:cs="Times New Roman"/>
          <w:sz w:val="24"/>
          <w:szCs w:val="24"/>
        </w:rPr>
        <w:t xml:space="preserve">at the bone homeostasis axis </w:t>
      </w:r>
      <w:r w:rsidR="00F24D1A" w:rsidRPr="00F24D1A">
        <w:rPr>
          <w:rFonts w:ascii="Times New Roman" w:hAnsi="Times New Roman" w:cs="Times New Roman"/>
          <w:sz w:val="24"/>
          <w:szCs w:val="24"/>
        </w:rPr>
        <w:t>upon safely returning to earth,</w:t>
      </w:r>
      <w:r w:rsidR="007B7922">
        <w:rPr>
          <w:rFonts w:ascii="Times New Roman" w:hAnsi="Times New Roman" w:cs="Times New Roman"/>
          <w:sz w:val="24"/>
          <w:szCs w:val="24"/>
        </w:rPr>
        <w:t xml:space="preserve"> longer durations in low-Earth orbit,</w:t>
      </w:r>
      <w:r w:rsidR="00C9273B">
        <w:rPr>
          <w:rFonts w:ascii="Times New Roman" w:hAnsi="Times New Roman" w:cs="Times New Roman"/>
          <w:sz w:val="24"/>
          <w:szCs w:val="24"/>
        </w:rPr>
        <w:t xml:space="preserve"> </w:t>
      </w:r>
      <w:r w:rsidR="00F24D1A" w:rsidRPr="00F24D1A">
        <w:rPr>
          <w:rFonts w:ascii="Times New Roman" w:hAnsi="Times New Roman" w:cs="Times New Roman"/>
          <w:sz w:val="24"/>
          <w:szCs w:val="24"/>
        </w:rPr>
        <w:t>traversing past the Van Allen radiation belt, and beyond.</w:t>
      </w:r>
    </w:p>
    <w:p w14:paraId="2810F8EC" w14:textId="25190341" w:rsidR="00BB15FA" w:rsidRPr="007F2663" w:rsidRDefault="00BB15FA" w:rsidP="008D6D14">
      <w:pPr>
        <w:rPr>
          <w:rFonts w:ascii="Times New Roman" w:hAnsi="Times New Roman" w:cs="Times New Roman"/>
          <w:color w:val="000000" w:themeColor="text1"/>
          <w:sz w:val="24"/>
          <w:szCs w:val="24"/>
        </w:rPr>
      </w:pPr>
    </w:p>
    <w:p w14:paraId="4CE226C9" w14:textId="6422AF50" w:rsidR="00DB3411" w:rsidRPr="003B5F79" w:rsidRDefault="003A7AE7" w:rsidP="003A7AE7">
      <w:pPr>
        <w:widowControl w:val="0"/>
        <w:tabs>
          <w:tab w:val="left" w:pos="360"/>
          <w:tab w:val="left" w:pos="6480"/>
        </w:tabs>
        <w:rPr>
          <w:rFonts w:ascii="Times New Roman" w:hAnsi="Times New Roman" w:cs="Times New Roman"/>
          <w:b/>
          <w:caps/>
          <w:sz w:val="24"/>
          <w:szCs w:val="24"/>
        </w:rPr>
      </w:pPr>
      <w:r w:rsidRPr="003B5F79">
        <w:rPr>
          <w:rFonts w:ascii="Times New Roman" w:hAnsi="Times New Roman" w:cs="Times New Roman"/>
          <w:b/>
          <w:bCs/>
          <w:caps/>
          <w:sz w:val="24"/>
          <w:szCs w:val="24"/>
        </w:rPr>
        <w:t>A</w:t>
      </w:r>
      <w:r w:rsidR="00DB3411" w:rsidRPr="003B5F79">
        <w:rPr>
          <w:rFonts w:ascii="Times New Roman" w:hAnsi="Times New Roman" w:cs="Times New Roman"/>
          <w:b/>
          <w:caps/>
          <w:sz w:val="24"/>
          <w:szCs w:val="24"/>
        </w:rPr>
        <w:t xml:space="preserve">cknowledgements </w:t>
      </w:r>
    </w:p>
    <w:p w14:paraId="60B682C9" w14:textId="769515E4" w:rsidR="00727645" w:rsidRDefault="00180C85" w:rsidP="005F0141">
      <w:pPr>
        <w:spacing w:after="0" w:line="240" w:lineRule="auto"/>
        <w:jc w:val="both"/>
        <w:rPr>
          <w:rFonts w:ascii="Times New Roman" w:hAnsi="Times New Roman" w:cs="Times New Roman"/>
          <w:sz w:val="24"/>
          <w:szCs w:val="24"/>
        </w:rPr>
      </w:pPr>
      <w:r w:rsidRPr="00B62D96">
        <w:rPr>
          <w:rFonts w:ascii="Times New Roman" w:hAnsi="Times New Roman" w:cs="Times New Roman"/>
          <w:sz w:val="24"/>
          <w:szCs w:val="24"/>
        </w:rPr>
        <w:t>The authors would like to thank</w:t>
      </w:r>
      <w:r w:rsidR="004E753C" w:rsidRPr="00B62D96">
        <w:rPr>
          <w:rFonts w:ascii="Times New Roman" w:hAnsi="Times New Roman" w:cs="Times New Roman"/>
          <w:sz w:val="24"/>
          <w:szCs w:val="24"/>
        </w:rPr>
        <w:t xml:space="preserve"> the </w:t>
      </w:r>
      <w:r w:rsidR="004A09E8" w:rsidRPr="00B62D96">
        <w:rPr>
          <w:rFonts w:ascii="Times New Roman" w:hAnsi="Times New Roman" w:cs="Times New Roman"/>
          <w:sz w:val="24"/>
          <w:szCs w:val="24"/>
        </w:rPr>
        <w:t>National Aeronautics and Space Administration</w:t>
      </w:r>
      <w:r w:rsidR="0090276B">
        <w:rPr>
          <w:rFonts w:ascii="Times New Roman" w:hAnsi="Times New Roman" w:cs="Times New Roman"/>
          <w:sz w:val="24"/>
          <w:szCs w:val="24"/>
        </w:rPr>
        <w:t xml:space="preserve"> (NASA)</w:t>
      </w:r>
      <w:r w:rsidR="004A09E8" w:rsidRPr="00B62D96">
        <w:rPr>
          <w:rFonts w:ascii="Times New Roman" w:hAnsi="Times New Roman" w:cs="Times New Roman"/>
          <w:sz w:val="24"/>
          <w:szCs w:val="24"/>
        </w:rPr>
        <w:t xml:space="preserve"> </w:t>
      </w:r>
      <w:r w:rsidR="00FE6E7F" w:rsidRPr="00B62D96">
        <w:rPr>
          <w:rFonts w:ascii="Times New Roman" w:hAnsi="Times New Roman" w:cs="Times New Roman"/>
          <w:sz w:val="24"/>
          <w:szCs w:val="24"/>
        </w:rPr>
        <w:t>Ames</w:t>
      </w:r>
      <w:r w:rsidR="002A2451" w:rsidRPr="00B62D96">
        <w:rPr>
          <w:rFonts w:ascii="Times New Roman" w:hAnsi="Times New Roman" w:cs="Times New Roman"/>
          <w:sz w:val="24"/>
          <w:szCs w:val="24"/>
        </w:rPr>
        <w:t xml:space="preserve"> </w:t>
      </w:r>
      <w:r w:rsidR="00715E44">
        <w:rPr>
          <w:rFonts w:ascii="Times New Roman" w:hAnsi="Times New Roman" w:cs="Times New Roman"/>
          <w:sz w:val="24"/>
          <w:szCs w:val="24"/>
        </w:rPr>
        <w:t xml:space="preserve">Implementation </w:t>
      </w:r>
      <w:r w:rsidR="002A2451" w:rsidRPr="00B62D96">
        <w:rPr>
          <w:rFonts w:ascii="Times New Roman" w:hAnsi="Times New Roman" w:cs="Times New Roman"/>
          <w:sz w:val="24"/>
          <w:szCs w:val="24"/>
        </w:rPr>
        <w:t>Research</w:t>
      </w:r>
      <w:r w:rsidR="00FE6E7F" w:rsidRPr="00B62D96">
        <w:rPr>
          <w:rFonts w:ascii="Times New Roman" w:hAnsi="Times New Roman" w:cs="Times New Roman"/>
          <w:sz w:val="24"/>
          <w:szCs w:val="24"/>
        </w:rPr>
        <w:t xml:space="preserve"> </w:t>
      </w:r>
      <w:r w:rsidR="0030705F" w:rsidRPr="00B62D96">
        <w:rPr>
          <w:rFonts w:ascii="Times New Roman" w:hAnsi="Times New Roman" w:cs="Times New Roman"/>
          <w:sz w:val="24"/>
          <w:szCs w:val="24"/>
        </w:rPr>
        <w:t>T</w:t>
      </w:r>
      <w:r w:rsidR="00FE6E7F" w:rsidRPr="00B62D96">
        <w:rPr>
          <w:rFonts w:ascii="Times New Roman" w:hAnsi="Times New Roman" w:cs="Times New Roman"/>
          <w:sz w:val="24"/>
          <w:szCs w:val="24"/>
        </w:rPr>
        <w:t>eam</w:t>
      </w:r>
      <w:r w:rsidR="00C668BF">
        <w:rPr>
          <w:rFonts w:ascii="Times New Roman" w:hAnsi="Times New Roman" w:cs="Times New Roman"/>
          <w:sz w:val="24"/>
          <w:szCs w:val="24"/>
        </w:rPr>
        <w:t xml:space="preserve"> and</w:t>
      </w:r>
      <w:r w:rsidR="00F715D0">
        <w:rPr>
          <w:rFonts w:ascii="Times New Roman" w:hAnsi="Times New Roman" w:cs="Times New Roman"/>
          <w:sz w:val="24"/>
          <w:szCs w:val="24"/>
        </w:rPr>
        <w:t xml:space="preserve"> the</w:t>
      </w:r>
      <w:r w:rsidR="0008527B">
        <w:rPr>
          <w:rFonts w:ascii="Times New Roman" w:hAnsi="Times New Roman" w:cs="Times New Roman"/>
          <w:sz w:val="24"/>
          <w:szCs w:val="24"/>
        </w:rPr>
        <w:t xml:space="preserve"> Kennedy Space Center</w:t>
      </w:r>
      <w:r w:rsidR="00715E44">
        <w:rPr>
          <w:rFonts w:ascii="Times New Roman" w:hAnsi="Times New Roman" w:cs="Times New Roman"/>
          <w:sz w:val="24"/>
          <w:szCs w:val="24"/>
        </w:rPr>
        <w:t xml:space="preserve"> </w:t>
      </w:r>
      <w:r w:rsidR="00C668BF">
        <w:rPr>
          <w:rFonts w:ascii="Times New Roman" w:hAnsi="Times New Roman" w:cs="Times New Roman"/>
          <w:sz w:val="24"/>
          <w:szCs w:val="24"/>
        </w:rPr>
        <w:t>as well as</w:t>
      </w:r>
      <w:r w:rsidR="006B1A66">
        <w:rPr>
          <w:rFonts w:ascii="Times New Roman" w:hAnsi="Times New Roman" w:cs="Times New Roman"/>
          <w:sz w:val="24"/>
          <w:szCs w:val="24"/>
        </w:rPr>
        <w:t xml:space="preserve"> the </w:t>
      </w:r>
      <w:r w:rsidR="00715E44">
        <w:rPr>
          <w:rFonts w:ascii="Times New Roman" w:hAnsi="Times New Roman" w:cs="Times New Roman"/>
          <w:sz w:val="24"/>
          <w:szCs w:val="24"/>
        </w:rPr>
        <w:t xml:space="preserve">Space Station Processing Facility </w:t>
      </w:r>
      <w:r w:rsidR="003133F6">
        <w:rPr>
          <w:rFonts w:ascii="Times New Roman" w:hAnsi="Times New Roman" w:cs="Times New Roman"/>
          <w:sz w:val="24"/>
          <w:szCs w:val="24"/>
        </w:rPr>
        <w:t>Annex</w:t>
      </w:r>
      <w:r w:rsidR="000C0389">
        <w:rPr>
          <w:rFonts w:ascii="Times New Roman" w:hAnsi="Times New Roman" w:cs="Times New Roman"/>
          <w:sz w:val="24"/>
          <w:szCs w:val="24"/>
        </w:rPr>
        <w:t xml:space="preserve"> Team</w:t>
      </w:r>
      <w:r w:rsidR="00F715D0">
        <w:rPr>
          <w:rFonts w:ascii="Times New Roman" w:hAnsi="Times New Roman" w:cs="Times New Roman"/>
          <w:sz w:val="24"/>
          <w:szCs w:val="24"/>
        </w:rPr>
        <w:t xml:space="preserve">, </w:t>
      </w:r>
      <w:r w:rsidR="003133F6">
        <w:rPr>
          <w:rFonts w:ascii="Times New Roman" w:hAnsi="Times New Roman" w:cs="Times New Roman"/>
          <w:sz w:val="24"/>
          <w:szCs w:val="24"/>
        </w:rPr>
        <w:t>especially</w:t>
      </w:r>
      <w:r w:rsidR="00715E44">
        <w:rPr>
          <w:rFonts w:ascii="Times New Roman" w:hAnsi="Times New Roman" w:cs="Times New Roman"/>
          <w:sz w:val="24"/>
          <w:szCs w:val="24"/>
        </w:rPr>
        <w:t xml:space="preserve"> Ramona </w:t>
      </w:r>
      <w:proofErr w:type="spellStart"/>
      <w:r w:rsidR="00715E44">
        <w:rPr>
          <w:rFonts w:ascii="Times New Roman" w:hAnsi="Times New Roman" w:cs="Times New Roman"/>
          <w:sz w:val="24"/>
          <w:szCs w:val="24"/>
        </w:rPr>
        <w:t>Bober</w:t>
      </w:r>
      <w:proofErr w:type="spellEnd"/>
      <w:r w:rsidR="006B1A66">
        <w:rPr>
          <w:rFonts w:ascii="Times New Roman" w:hAnsi="Times New Roman" w:cs="Times New Roman"/>
          <w:sz w:val="24"/>
          <w:szCs w:val="24"/>
        </w:rPr>
        <w:t>, for</w:t>
      </w:r>
      <w:r w:rsidR="004163DB">
        <w:rPr>
          <w:rFonts w:ascii="Times New Roman" w:hAnsi="Times New Roman" w:cs="Times New Roman"/>
          <w:sz w:val="24"/>
          <w:szCs w:val="24"/>
        </w:rPr>
        <w:t xml:space="preserve"> experimental preparation</w:t>
      </w:r>
      <w:r w:rsidR="000C0389">
        <w:rPr>
          <w:rFonts w:ascii="Times New Roman" w:hAnsi="Times New Roman" w:cs="Times New Roman"/>
          <w:sz w:val="24"/>
          <w:szCs w:val="24"/>
        </w:rPr>
        <w:t xml:space="preserve">. A special thanks to </w:t>
      </w:r>
      <w:proofErr w:type="spellStart"/>
      <w:r w:rsidR="0008527B">
        <w:rPr>
          <w:rFonts w:ascii="Times New Roman" w:hAnsi="Times New Roman" w:cs="Times New Roman"/>
          <w:sz w:val="24"/>
          <w:szCs w:val="24"/>
        </w:rPr>
        <w:t>BioServe</w:t>
      </w:r>
      <w:proofErr w:type="spellEnd"/>
      <w:r w:rsidR="0008527B">
        <w:rPr>
          <w:rFonts w:ascii="Times New Roman" w:hAnsi="Times New Roman" w:cs="Times New Roman"/>
          <w:sz w:val="24"/>
          <w:szCs w:val="24"/>
        </w:rPr>
        <w:t xml:space="preserve"> Technologies,</w:t>
      </w:r>
      <w:r w:rsidR="00715E44">
        <w:rPr>
          <w:rFonts w:ascii="Times New Roman" w:hAnsi="Times New Roman" w:cs="Times New Roman"/>
          <w:sz w:val="24"/>
          <w:szCs w:val="24"/>
        </w:rPr>
        <w:t xml:space="preserve"> parti</w:t>
      </w:r>
      <w:r w:rsidR="006F327D">
        <w:rPr>
          <w:rFonts w:ascii="Times New Roman" w:hAnsi="Times New Roman" w:cs="Times New Roman"/>
          <w:sz w:val="24"/>
          <w:szCs w:val="24"/>
        </w:rPr>
        <w:t xml:space="preserve">cularly </w:t>
      </w:r>
      <w:proofErr w:type="spellStart"/>
      <w:r w:rsidR="006F327D" w:rsidRPr="006F327D">
        <w:rPr>
          <w:rFonts w:ascii="Times New Roman" w:hAnsi="Times New Roman" w:cs="Times New Roman"/>
          <w:sz w:val="24"/>
          <w:szCs w:val="24"/>
        </w:rPr>
        <w:t>Shankini</w:t>
      </w:r>
      <w:proofErr w:type="spellEnd"/>
      <w:r w:rsidR="006F327D" w:rsidRPr="006F327D">
        <w:rPr>
          <w:rFonts w:ascii="Times New Roman" w:hAnsi="Times New Roman" w:cs="Times New Roman"/>
          <w:sz w:val="24"/>
          <w:szCs w:val="24"/>
        </w:rPr>
        <w:t xml:space="preserve"> </w:t>
      </w:r>
      <w:proofErr w:type="spellStart"/>
      <w:r w:rsidR="006F327D" w:rsidRPr="006F327D">
        <w:rPr>
          <w:rFonts w:ascii="Times New Roman" w:hAnsi="Times New Roman" w:cs="Times New Roman"/>
          <w:sz w:val="24"/>
          <w:szCs w:val="24"/>
        </w:rPr>
        <w:t>Doraisingam</w:t>
      </w:r>
      <w:proofErr w:type="spellEnd"/>
      <w:r w:rsidR="006F327D">
        <w:rPr>
          <w:rFonts w:ascii="Times New Roman" w:hAnsi="Times New Roman" w:cs="Times New Roman"/>
          <w:sz w:val="24"/>
          <w:szCs w:val="24"/>
        </w:rPr>
        <w:t xml:space="preserve">, </w:t>
      </w:r>
      <w:r w:rsidR="006F327D" w:rsidRPr="006F327D">
        <w:rPr>
          <w:rFonts w:ascii="Times New Roman" w:hAnsi="Times New Roman" w:cs="Times New Roman"/>
          <w:sz w:val="24"/>
          <w:szCs w:val="24"/>
        </w:rPr>
        <w:t>Mark Rupert</w:t>
      </w:r>
      <w:r w:rsidR="006F327D">
        <w:rPr>
          <w:rFonts w:ascii="Times New Roman" w:hAnsi="Times New Roman" w:cs="Times New Roman"/>
          <w:sz w:val="24"/>
          <w:szCs w:val="24"/>
        </w:rPr>
        <w:t xml:space="preserve">, and </w:t>
      </w:r>
      <w:r w:rsidR="006F327D" w:rsidRPr="006F327D">
        <w:rPr>
          <w:rFonts w:ascii="Times New Roman" w:hAnsi="Times New Roman" w:cs="Times New Roman"/>
          <w:sz w:val="24"/>
          <w:szCs w:val="24"/>
        </w:rPr>
        <w:t>Shannon Floyd</w:t>
      </w:r>
      <w:r w:rsidR="004163DB">
        <w:rPr>
          <w:rFonts w:ascii="Times New Roman" w:hAnsi="Times New Roman" w:cs="Times New Roman"/>
          <w:sz w:val="24"/>
          <w:szCs w:val="24"/>
        </w:rPr>
        <w:t xml:space="preserve"> </w:t>
      </w:r>
      <w:r w:rsidR="00CD37AA">
        <w:rPr>
          <w:rFonts w:ascii="Times New Roman" w:hAnsi="Times New Roman" w:cs="Times New Roman"/>
          <w:sz w:val="24"/>
          <w:szCs w:val="24"/>
        </w:rPr>
        <w:t xml:space="preserve">for </w:t>
      </w:r>
      <w:r w:rsidR="00907102">
        <w:rPr>
          <w:rFonts w:ascii="Times New Roman" w:hAnsi="Times New Roman" w:cs="Times New Roman"/>
          <w:sz w:val="24"/>
          <w:szCs w:val="24"/>
        </w:rPr>
        <w:t>experimental preparation and facilitation</w:t>
      </w:r>
      <w:r w:rsidR="00C65CD3">
        <w:rPr>
          <w:rFonts w:ascii="Times New Roman" w:hAnsi="Times New Roman" w:cs="Times New Roman"/>
          <w:sz w:val="24"/>
          <w:szCs w:val="24"/>
        </w:rPr>
        <w:t>. The authors would also like to thank</w:t>
      </w:r>
      <w:r w:rsidR="0090276B">
        <w:rPr>
          <w:rFonts w:ascii="Times New Roman" w:hAnsi="Times New Roman" w:cs="Times New Roman"/>
          <w:sz w:val="24"/>
          <w:szCs w:val="24"/>
        </w:rPr>
        <w:t xml:space="preserve"> </w:t>
      </w:r>
      <w:r w:rsidR="002A2451" w:rsidRPr="00B62D96">
        <w:rPr>
          <w:rFonts w:ascii="Times New Roman" w:hAnsi="Times New Roman" w:cs="Times New Roman"/>
          <w:sz w:val="24"/>
          <w:szCs w:val="24"/>
        </w:rPr>
        <w:t xml:space="preserve">the </w:t>
      </w:r>
      <w:r w:rsidR="004E753C" w:rsidRPr="00B62D96">
        <w:rPr>
          <w:rFonts w:ascii="Times New Roman" w:hAnsi="Times New Roman" w:cs="Times New Roman"/>
          <w:sz w:val="24"/>
          <w:szCs w:val="24"/>
        </w:rPr>
        <w:t>C</w:t>
      </w:r>
      <w:r w:rsidR="002A2451" w:rsidRPr="00B62D96">
        <w:rPr>
          <w:rFonts w:ascii="Times New Roman" w:hAnsi="Times New Roman" w:cs="Times New Roman"/>
          <w:sz w:val="24"/>
          <w:szCs w:val="24"/>
        </w:rPr>
        <w:t xml:space="preserve">enter for </w:t>
      </w:r>
      <w:r w:rsidR="004E753C" w:rsidRPr="00B62D96">
        <w:rPr>
          <w:rFonts w:ascii="Times New Roman" w:hAnsi="Times New Roman" w:cs="Times New Roman"/>
          <w:sz w:val="24"/>
          <w:szCs w:val="24"/>
        </w:rPr>
        <w:t>A</w:t>
      </w:r>
      <w:r w:rsidR="002A2451" w:rsidRPr="00B62D96">
        <w:rPr>
          <w:rFonts w:ascii="Times New Roman" w:hAnsi="Times New Roman" w:cs="Times New Roman"/>
          <w:sz w:val="24"/>
          <w:szCs w:val="24"/>
        </w:rPr>
        <w:t xml:space="preserve">dvancement </w:t>
      </w:r>
      <w:r w:rsidR="00D04C8F" w:rsidRPr="00B62D96">
        <w:rPr>
          <w:rFonts w:ascii="Times New Roman" w:hAnsi="Times New Roman" w:cs="Times New Roman"/>
          <w:sz w:val="24"/>
          <w:szCs w:val="24"/>
        </w:rPr>
        <w:t>of</w:t>
      </w:r>
      <w:r w:rsidR="002A2451" w:rsidRPr="00B62D96">
        <w:rPr>
          <w:rFonts w:ascii="Times New Roman" w:hAnsi="Times New Roman" w:cs="Times New Roman"/>
          <w:sz w:val="24"/>
          <w:szCs w:val="24"/>
        </w:rPr>
        <w:t xml:space="preserve"> </w:t>
      </w:r>
      <w:r w:rsidR="004E753C" w:rsidRPr="00B62D96">
        <w:rPr>
          <w:rFonts w:ascii="Times New Roman" w:hAnsi="Times New Roman" w:cs="Times New Roman"/>
          <w:sz w:val="24"/>
          <w:szCs w:val="24"/>
        </w:rPr>
        <w:t>S</w:t>
      </w:r>
      <w:r w:rsidR="002A2451" w:rsidRPr="00B62D96">
        <w:rPr>
          <w:rFonts w:ascii="Times New Roman" w:hAnsi="Times New Roman" w:cs="Times New Roman"/>
          <w:sz w:val="24"/>
          <w:szCs w:val="24"/>
        </w:rPr>
        <w:t xml:space="preserve">cience </w:t>
      </w:r>
      <w:proofErr w:type="gramStart"/>
      <w:r w:rsidR="004E753C" w:rsidRPr="00B62D96">
        <w:rPr>
          <w:rFonts w:ascii="Times New Roman" w:hAnsi="Times New Roman" w:cs="Times New Roman"/>
          <w:sz w:val="24"/>
          <w:szCs w:val="24"/>
        </w:rPr>
        <w:t>I</w:t>
      </w:r>
      <w:r w:rsidR="002A2451" w:rsidRPr="00B62D96">
        <w:rPr>
          <w:rFonts w:ascii="Times New Roman" w:hAnsi="Times New Roman" w:cs="Times New Roman"/>
          <w:sz w:val="24"/>
          <w:szCs w:val="24"/>
        </w:rPr>
        <w:t>n</w:t>
      </w:r>
      <w:proofErr w:type="gramEnd"/>
      <w:r w:rsidR="002A2451" w:rsidRPr="00B62D96">
        <w:rPr>
          <w:rFonts w:ascii="Times New Roman" w:hAnsi="Times New Roman" w:cs="Times New Roman"/>
          <w:sz w:val="24"/>
          <w:szCs w:val="24"/>
        </w:rPr>
        <w:t xml:space="preserve"> </w:t>
      </w:r>
      <w:r w:rsidR="004E753C" w:rsidRPr="00B62D96">
        <w:rPr>
          <w:rFonts w:ascii="Times New Roman" w:hAnsi="Times New Roman" w:cs="Times New Roman"/>
          <w:sz w:val="24"/>
          <w:szCs w:val="24"/>
        </w:rPr>
        <w:t>S</w:t>
      </w:r>
      <w:r w:rsidR="002A2451" w:rsidRPr="00B62D96">
        <w:rPr>
          <w:rFonts w:ascii="Times New Roman" w:hAnsi="Times New Roman" w:cs="Times New Roman"/>
          <w:sz w:val="24"/>
          <w:szCs w:val="24"/>
        </w:rPr>
        <w:t>pace</w:t>
      </w:r>
      <w:r w:rsidR="00D04C8F" w:rsidRPr="00B62D96">
        <w:rPr>
          <w:rFonts w:ascii="Times New Roman" w:hAnsi="Times New Roman" w:cs="Times New Roman"/>
          <w:sz w:val="24"/>
          <w:szCs w:val="24"/>
        </w:rPr>
        <w:t xml:space="preserve"> </w:t>
      </w:r>
      <w:r w:rsidR="00EE3B85" w:rsidRPr="00B62D96">
        <w:rPr>
          <w:rFonts w:ascii="Times New Roman" w:hAnsi="Times New Roman" w:cs="Times New Roman"/>
          <w:sz w:val="24"/>
          <w:szCs w:val="24"/>
        </w:rPr>
        <w:t xml:space="preserve">and </w:t>
      </w:r>
      <w:r w:rsidR="0090276B">
        <w:rPr>
          <w:rFonts w:ascii="Times New Roman" w:hAnsi="Times New Roman" w:cs="Times New Roman"/>
          <w:sz w:val="24"/>
          <w:szCs w:val="24"/>
        </w:rPr>
        <w:t>the two NASA Astronauts</w:t>
      </w:r>
      <w:r w:rsidR="005F0A45">
        <w:rPr>
          <w:rFonts w:ascii="Times New Roman" w:hAnsi="Times New Roman" w:cs="Times New Roman"/>
          <w:sz w:val="24"/>
          <w:szCs w:val="24"/>
        </w:rPr>
        <w:t xml:space="preserve">, Peggy Whitson and </w:t>
      </w:r>
      <w:r w:rsidR="00587FCD">
        <w:rPr>
          <w:rFonts w:ascii="Times New Roman" w:hAnsi="Times New Roman" w:cs="Times New Roman"/>
          <w:sz w:val="24"/>
          <w:szCs w:val="24"/>
        </w:rPr>
        <w:t>Jack Fischer, for</w:t>
      </w:r>
      <w:r w:rsidR="005F0A45">
        <w:rPr>
          <w:rFonts w:ascii="Times New Roman" w:hAnsi="Times New Roman" w:cs="Times New Roman"/>
          <w:sz w:val="24"/>
          <w:szCs w:val="24"/>
        </w:rPr>
        <w:t xml:space="preserve"> </w:t>
      </w:r>
      <w:r w:rsidR="00C65CD3">
        <w:rPr>
          <w:rFonts w:ascii="Times New Roman" w:hAnsi="Times New Roman" w:cs="Times New Roman"/>
          <w:sz w:val="24"/>
          <w:szCs w:val="24"/>
        </w:rPr>
        <w:t xml:space="preserve">their expertise and </w:t>
      </w:r>
      <w:r w:rsidR="0030705F" w:rsidRPr="00B62D96">
        <w:rPr>
          <w:rFonts w:ascii="Times New Roman" w:hAnsi="Times New Roman" w:cs="Times New Roman"/>
          <w:sz w:val="24"/>
          <w:szCs w:val="24"/>
        </w:rPr>
        <w:t>background support</w:t>
      </w:r>
      <w:r w:rsidR="00C65CD3">
        <w:rPr>
          <w:rFonts w:ascii="Times New Roman" w:hAnsi="Times New Roman" w:cs="Times New Roman"/>
          <w:sz w:val="24"/>
          <w:szCs w:val="24"/>
        </w:rPr>
        <w:t>, which enabled</w:t>
      </w:r>
      <w:r w:rsidR="0030705F" w:rsidRPr="00B62D96">
        <w:rPr>
          <w:rFonts w:ascii="Times New Roman" w:hAnsi="Times New Roman" w:cs="Times New Roman"/>
          <w:sz w:val="24"/>
          <w:szCs w:val="24"/>
        </w:rPr>
        <w:t xml:space="preserve"> high quality sample </w:t>
      </w:r>
      <w:r w:rsidR="002A14A4" w:rsidRPr="00B62D96">
        <w:rPr>
          <w:rFonts w:ascii="Times New Roman" w:hAnsi="Times New Roman" w:cs="Times New Roman"/>
          <w:sz w:val="24"/>
          <w:szCs w:val="24"/>
        </w:rPr>
        <w:t>acquisition</w:t>
      </w:r>
      <w:r w:rsidR="002A2451" w:rsidRPr="00B62D96">
        <w:rPr>
          <w:rFonts w:ascii="Times New Roman" w:hAnsi="Times New Roman" w:cs="Times New Roman"/>
          <w:sz w:val="24"/>
          <w:szCs w:val="24"/>
        </w:rPr>
        <w:t>.</w:t>
      </w:r>
      <w:r w:rsidR="004E753C" w:rsidRPr="00B62D96">
        <w:rPr>
          <w:rFonts w:ascii="Times New Roman" w:hAnsi="Times New Roman" w:cs="Times New Roman"/>
          <w:sz w:val="24"/>
          <w:szCs w:val="24"/>
        </w:rPr>
        <w:t xml:space="preserve"> </w:t>
      </w:r>
      <w:r w:rsidR="00727645" w:rsidRPr="00B62D96">
        <w:rPr>
          <w:rFonts w:ascii="Times New Roman" w:hAnsi="Times New Roman" w:cs="Times New Roman"/>
          <w:sz w:val="24"/>
          <w:szCs w:val="24"/>
        </w:rPr>
        <w:t xml:space="preserve">We would like to thank </w:t>
      </w:r>
      <w:r w:rsidR="001A01FB">
        <w:rPr>
          <w:rFonts w:ascii="Times New Roman" w:hAnsi="Times New Roman" w:cs="Times New Roman"/>
          <w:sz w:val="24"/>
          <w:szCs w:val="24"/>
        </w:rPr>
        <w:t xml:space="preserve">and the </w:t>
      </w:r>
      <w:r w:rsidR="00727645" w:rsidRPr="00B62D96">
        <w:rPr>
          <w:rFonts w:ascii="Times New Roman" w:hAnsi="Times New Roman" w:cs="Times New Roman"/>
          <w:sz w:val="24"/>
          <w:szCs w:val="24"/>
        </w:rPr>
        <w:t>UCLA Microbiome Center</w:t>
      </w:r>
      <w:r w:rsidR="007F328F">
        <w:rPr>
          <w:rFonts w:ascii="Times New Roman" w:hAnsi="Times New Roman" w:cs="Times New Roman"/>
          <w:sz w:val="24"/>
          <w:szCs w:val="24"/>
        </w:rPr>
        <w:t>’s Microbiome Core</w:t>
      </w:r>
      <w:r w:rsidR="00727645" w:rsidRPr="00B62D96">
        <w:rPr>
          <w:rFonts w:ascii="Times New Roman" w:hAnsi="Times New Roman" w:cs="Times New Roman"/>
          <w:sz w:val="24"/>
          <w:szCs w:val="24"/>
        </w:rPr>
        <w:t>, particularly the director, Jonathan Jacobs, M.D., Ph.D., and</w:t>
      </w:r>
      <w:r w:rsidR="004A0A4B">
        <w:rPr>
          <w:rFonts w:ascii="Times New Roman" w:hAnsi="Times New Roman" w:cs="Times New Roman"/>
          <w:sz w:val="24"/>
          <w:szCs w:val="24"/>
        </w:rPr>
        <w:t xml:space="preserve"> core </w:t>
      </w:r>
      <w:r w:rsidR="00727645" w:rsidRPr="00B62D96">
        <w:rPr>
          <w:rFonts w:ascii="Times New Roman" w:hAnsi="Times New Roman" w:cs="Times New Roman"/>
          <w:sz w:val="24"/>
          <w:szCs w:val="24"/>
        </w:rPr>
        <w:t xml:space="preserve">manager, </w:t>
      </w:r>
      <w:proofErr w:type="spellStart"/>
      <w:r w:rsidR="00727645" w:rsidRPr="00B62D96">
        <w:rPr>
          <w:rFonts w:ascii="Times New Roman" w:hAnsi="Times New Roman" w:cs="Times New Roman"/>
          <w:sz w:val="24"/>
          <w:szCs w:val="24"/>
        </w:rPr>
        <w:t>Venu</w:t>
      </w:r>
      <w:proofErr w:type="spellEnd"/>
      <w:r w:rsidR="00727645" w:rsidRPr="00B62D96">
        <w:rPr>
          <w:rFonts w:ascii="Times New Roman" w:hAnsi="Times New Roman" w:cs="Times New Roman"/>
          <w:sz w:val="24"/>
          <w:szCs w:val="24"/>
        </w:rPr>
        <w:t xml:space="preserve"> </w:t>
      </w:r>
      <w:proofErr w:type="spellStart"/>
      <w:r w:rsidR="00727645" w:rsidRPr="00B62D96">
        <w:rPr>
          <w:rFonts w:ascii="Times New Roman" w:hAnsi="Times New Roman" w:cs="Times New Roman"/>
          <w:sz w:val="24"/>
          <w:szCs w:val="24"/>
        </w:rPr>
        <w:t>Lagishetty</w:t>
      </w:r>
      <w:proofErr w:type="spellEnd"/>
      <w:r w:rsidR="00727645" w:rsidRPr="00B62D96">
        <w:rPr>
          <w:rFonts w:ascii="Times New Roman" w:hAnsi="Times New Roman" w:cs="Times New Roman"/>
          <w:sz w:val="24"/>
          <w:szCs w:val="24"/>
        </w:rPr>
        <w:t>, Ph.D., for consultation and performing the</w:t>
      </w:r>
      <w:r w:rsidR="00DC7107">
        <w:rPr>
          <w:rFonts w:ascii="Times New Roman" w:hAnsi="Times New Roman" w:cs="Times New Roman"/>
          <w:sz w:val="24"/>
          <w:szCs w:val="24"/>
        </w:rPr>
        <w:t xml:space="preserve"> gut</w:t>
      </w:r>
      <w:r w:rsidR="00727645" w:rsidRPr="00B62D96">
        <w:rPr>
          <w:rFonts w:ascii="Times New Roman" w:hAnsi="Times New Roman" w:cs="Times New Roman"/>
          <w:sz w:val="24"/>
          <w:szCs w:val="24"/>
        </w:rPr>
        <w:t xml:space="preserve"> </w:t>
      </w:r>
      <w:r w:rsidR="009747E1" w:rsidRPr="00B62D96">
        <w:rPr>
          <w:rFonts w:ascii="Times New Roman" w:hAnsi="Times New Roman" w:cs="Times New Roman"/>
          <w:sz w:val="24"/>
          <w:szCs w:val="24"/>
        </w:rPr>
        <w:t xml:space="preserve">V4 </w:t>
      </w:r>
      <w:r w:rsidR="00727645" w:rsidRPr="00B62D96">
        <w:rPr>
          <w:rFonts w:ascii="Times New Roman" w:hAnsi="Times New Roman" w:cs="Times New Roman"/>
          <w:sz w:val="24"/>
          <w:szCs w:val="24"/>
        </w:rPr>
        <w:t>16S</w:t>
      </w:r>
      <w:r w:rsidR="00B81492">
        <w:rPr>
          <w:rFonts w:ascii="Times New Roman" w:hAnsi="Times New Roman" w:cs="Times New Roman"/>
          <w:sz w:val="24"/>
          <w:szCs w:val="24"/>
        </w:rPr>
        <w:t xml:space="preserve"> rRNA</w:t>
      </w:r>
      <w:r w:rsidR="00727645" w:rsidRPr="00B62D96">
        <w:rPr>
          <w:rFonts w:ascii="Times New Roman" w:hAnsi="Times New Roman" w:cs="Times New Roman"/>
          <w:sz w:val="24"/>
          <w:szCs w:val="24"/>
        </w:rPr>
        <w:t xml:space="preserve"> sequencing</w:t>
      </w:r>
      <w:r w:rsidR="0093304E">
        <w:rPr>
          <w:rFonts w:ascii="Times New Roman" w:hAnsi="Times New Roman" w:cs="Times New Roman"/>
          <w:sz w:val="24"/>
          <w:szCs w:val="24"/>
        </w:rPr>
        <w:t xml:space="preserve"> data</w:t>
      </w:r>
      <w:r w:rsidR="00727645" w:rsidRPr="00B62D96">
        <w:rPr>
          <w:rFonts w:ascii="Times New Roman" w:hAnsi="Times New Roman" w:cs="Times New Roman"/>
          <w:sz w:val="24"/>
          <w:szCs w:val="24"/>
        </w:rPr>
        <w:t xml:space="preserve"> generated in this study</w:t>
      </w:r>
      <w:r w:rsidR="00377D7D">
        <w:rPr>
          <w:rFonts w:ascii="Times New Roman" w:hAnsi="Times New Roman" w:cs="Times New Roman"/>
          <w:sz w:val="24"/>
          <w:szCs w:val="24"/>
        </w:rPr>
        <w:t>.</w:t>
      </w:r>
      <w:r w:rsidR="007F328F">
        <w:rPr>
          <w:rFonts w:ascii="Times New Roman" w:hAnsi="Times New Roman" w:cs="Times New Roman"/>
          <w:sz w:val="24"/>
          <w:szCs w:val="24"/>
        </w:rPr>
        <w:t xml:space="preserve"> </w:t>
      </w:r>
      <w:r w:rsidR="00377D7D">
        <w:rPr>
          <w:rFonts w:ascii="Times New Roman" w:hAnsi="Times New Roman" w:cs="Times New Roman"/>
          <w:sz w:val="24"/>
          <w:szCs w:val="24"/>
        </w:rPr>
        <w:t xml:space="preserve">The authors would like to thank </w:t>
      </w:r>
      <w:r w:rsidR="007F328F">
        <w:rPr>
          <w:rFonts w:ascii="Times New Roman" w:hAnsi="Times New Roman" w:cs="Times New Roman"/>
          <w:sz w:val="24"/>
          <w:szCs w:val="24"/>
        </w:rPr>
        <w:t>the</w:t>
      </w:r>
      <w:r w:rsidR="007F328F" w:rsidRPr="00B62D96">
        <w:rPr>
          <w:rFonts w:ascii="Times New Roman" w:hAnsi="Times New Roman" w:cs="Times New Roman"/>
          <w:sz w:val="24"/>
          <w:szCs w:val="24"/>
        </w:rPr>
        <w:t xml:space="preserve"> </w:t>
      </w:r>
      <w:r w:rsidR="007F328F">
        <w:rPr>
          <w:rFonts w:ascii="Times New Roman" w:hAnsi="Times New Roman" w:cs="Times New Roman"/>
          <w:sz w:val="24"/>
          <w:szCs w:val="24"/>
        </w:rPr>
        <w:t xml:space="preserve">Forsyth Institute </w:t>
      </w:r>
      <w:r w:rsidR="00DC7107">
        <w:rPr>
          <w:rFonts w:ascii="Times New Roman" w:hAnsi="Times New Roman" w:cs="Times New Roman"/>
          <w:sz w:val="24"/>
          <w:szCs w:val="24"/>
        </w:rPr>
        <w:t xml:space="preserve">Oral Microbiome </w:t>
      </w:r>
      <w:r w:rsidR="007F328F">
        <w:rPr>
          <w:rFonts w:ascii="Times New Roman" w:hAnsi="Times New Roman" w:cs="Times New Roman"/>
          <w:sz w:val="24"/>
          <w:szCs w:val="24"/>
        </w:rPr>
        <w:t>Sequencing Core</w:t>
      </w:r>
      <w:r w:rsidR="00377D7D">
        <w:rPr>
          <w:rFonts w:ascii="Times New Roman" w:hAnsi="Times New Roman" w:cs="Times New Roman"/>
          <w:sz w:val="24"/>
          <w:szCs w:val="24"/>
        </w:rPr>
        <w:t xml:space="preserve"> for consultation </w:t>
      </w:r>
      <w:r w:rsidR="00910ACE">
        <w:rPr>
          <w:rFonts w:ascii="Times New Roman" w:hAnsi="Times New Roman" w:cs="Times New Roman"/>
          <w:sz w:val="24"/>
          <w:szCs w:val="24"/>
        </w:rPr>
        <w:t>for performing the</w:t>
      </w:r>
      <w:r w:rsidR="00274559">
        <w:rPr>
          <w:rFonts w:ascii="Times New Roman" w:hAnsi="Times New Roman" w:cs="Times New Roman"/>
          <w:sz w:val="24"/>
          <w:szCs w:val="24"/>
        </w:rPr>
        <w:t xml:space="preserve"> oral</w:t>
      </w:r>
      <w:r w:rsidR="00910ACE">
        <w:rPr>
          <w:rFonts w:ascii="Times New Roman" w:hAnsi="Times New Roman" w:cs="Times New Roman"/>
          <w:sz w:val="24"/>
          <w:szCs w:val="24"/>
        </w:rPr>
        <w:t xml:space="preserve"> V1-V3 16S</w:t>
      </w:r>
      <w:r w:rsidR="00B81492">
        <w:rPr>
          <w:rFonts w:ascii="Times New Roman" w:hAnsi="Times New Roman" w:cs="Times New Roman"/>
          <w:sz w:val="24"/>
          <w:szCs w:val="24"/>
        </w:rPr>
        <w:t xml:space="preserve"> rRNA</w:t>
      </w:r>
      <w:r w:rsidR="00910ACE">
        <w:rPr>
          <w:rFonts w:ascii="Times New Roman" w:hAnsi="Times New Roman" w:cs="Times New Roman"/>
          <w:sz w:val="24"/>
          <w:szCs w:val="24"/>
        </w:rPr>
        <w:t xml:space="preserve"> sequencing generated in this study</w:t>
      </w:r>
      <w:r w:rsidR="00D50D62">
        <w:rPr>
          <w:rFonts w:ascii="Times New Roman" w:hAnsi="Times New Roman" w:cs="Times New Roman"/>
          <w:sz w:val="24"/>
          <w:szCs w:val="24"/>
        </w:rPr>
        <w:t xml:space="preserve"> as well as </w:t>
      </w:r>
      <w:proofErr w:type="spellStart"/>
      <w:r w:rsidR="00D50D62">
        <w:rPr>
          <w:rFonts w:ascii="Times New Roman" w:hAnsi="Times New Roman" w:cs="Times New Roman"/>
          <w:sz w:val="24"/>
          <w:szCs w:val="24"/>
        </w:rPr>
        <w:t>Yanmei</w:t>
      </w:r>
      <w:proofErr w:type="spellEnd"/>
      <w:r w:rsidR="00D50D62">
        <w:rPr>
          <w:rFonts w:ascii="Times New Roman" w:hAnsi="Times New Roman" w:cs="Times New Roman"/>
          <w:sz w:val="24"/>
          <w:szCs w:val="24"/>
        </w:rPr>
        <w:t xml:space="preserve"> Huang, </w:t>
      </w:r>
      <w:proofErr w:type="spellStart"/>
      <w:proofErr w:type="gramStart"/>
      <w:r w:rsidR="00D50D62">
        <w:rPr>
          <w:rFonts w:ascii="Times New Roman" w:hAnsi="Times New Roman" w:cs="Times New Roman"/>
          <w:sz w:val="24"/>
          <w:szCs w:val="24"/>
        </w:rPr>
        <w:t>Ph.D</w:t>
      </w:r>
      <w:proofErr w:type="spellEnd"/>
      <w:proofErr w:type="gramEnd"/>
      <w:r w:rsidR="00D50D62">
        <w:rPr>
          <w:rFonts w:ascii="Times New Roman" w:hAnsi="Times New Roman" w:cs="Times New Roman"/>
          <w:sz w:val="24"/>
          <w:szCs w:val="24"/>
        </w:rPr>
        <w:t xml:space="preserve">, for initial </w:t>
      </w:r>
      <w:r w:rsidR="00206D8B">
        <w:rPr>
          <w:rFonts w:ascii="Times New Roman" w:hAnsi="Times New Roman" w:cs="Times New Roman"/>
          <w:sz w:val="24"/>
          <w:szCs w:val="24"/>
        </w:rPr>
        <w:t>consultations for the preliminary</w:t>
      </w:r>
      <w:r w:rsidR="00AF7F8F">
        <w:rPr>
          <w:rFonts w:ascii="Times New Roman" w:hAnsi="Times New Roman" w:cs="Times New Roman"/>
          <w:sz w:val="24"/>
          <w:szCs w:val="24"/>
        </w:rPr>
        <w:t xml:space="preserve"> gut</w:t>
      </w:r>
      <w:r w:rsidR="00206D8B">
        <w:rPr>
          <w:rFonts w:ascii="Times New Roman" w:hAnsi="Times New Roman" w:cs="Times New Roman"/>
          <w:sz w:val="24"/>
          <w:szCs w:val="24"/>
        </w:rPr>
        <w:t xml:space="preserve"> </w:t>
      </w:r>
      <w:r w:rsidR="0021556A">
        <w:rPr>
          <w:rFonts w:ascii="Times New Roman" w:hAnsi="Times New Roman" w:cs="Times New Roman"/>
          <w:sz w:val="24"/>
          <w:szCs w:val="24"/>
        </w:rPr>
        <w:t>V4</w:t>
      </w:r>
      <w:r w:rsidR="006D5F0B">
        <w:rPr>
          <w:rFonts w:ascii="Times New Roman" w:hAnsi="Times New Roman" w:cs="Times New Roman"/>
          <w:sz w:val="24"/>
          <w:szCs w:val="24"/>
        </w:rPr>
        <w:t xml:space="preserve"> </w:t>
      </w:r>
      <w:r w:rsidR="00206D8B">
        <w:rPr>
          <w:rFonts w:ascii="Times New Roman" w:hAnsi="Times New Roman" w:cs="Times New Roman"/>
          <w:sz w:val="24"/>
          <w:szCs w:val="24"/>
        </w:rPr>
        <w:t>16S</w:t>
      </w:r>
      <w:r w:rsidR="007E7879">
        <w:rPr>
          <w:rFonts w:ascii="Times New Roman" w:hAnsi="Times New Roman" w:cs="Times New Roman"/>
          <w:sz w:val="24"/>
          <w:szCs w:val="24"/>
        </w:rPr>
        <w:t xml:space="preserve"> rRNA</w:t>
      </w:r>
      <w:r w:rsidR="00651219">
        <w:rPr>
          <w:rFonts w:ascii="Times New Roman" w:hAnsi="Times New Roman" w:cs="Times New Roman"/>
          <w:sz w:val="24"/>
          <w:szCs w:val="24"/>
        </w:rPr>
        <w:t xml:space="preserve"> </w:t>
      </w:r>
      <w:r w:rsidR="007E7879">
        <w:rPr>
          <w:rFonts w:ascii="Times New Roman" w:hAnsi="Times New Roman" w:cs="Times New Roman"/>
          <w:sz w:val="24"/>
          <w:szCs w:val="24"/>
        </w:rPr>
        <w:t xml:space="preserve">sequencing </w:t>
      </w:r>
      <w:r w:rsidR="00651219">
        <w:rPr>
          <w:rFonts w:ascii="Times New Roman" w:hAnsi="Times New Roman" w:cs="Times New Roman"/>
          <w:sz w:val="24"/>
          <w:szCs w:val="24"/>
        </w:rPr>
        <w:t>analysis</w:t>
      </w:r>
      <w:r w:rsidR="00727645" w:rsidRPr="00B62D96">
        <w:rPr>
          <w:rFonts w:ascii="Times New Roman" w:hAnsi="Times New Roman" w:cs="Times New Roman"/>
          <w:sz w:val="24"/>
          <w:szCs w:val="24"/>
        </w:rPr>
        <w:t>.</w:t>
      </w:r>
      <w:r w:rsidR="00D2295D">
        <w:rPr>
          <w:rFonts w:ascii="Times New Roman" w:hAnsi="Times New Roman" w:cs="Times New Roman"/>
          <w:sz w:val="24"/>
          <w:szCs w:val="24"/>
        </w:rPr>
        <w:t xml:space="preserve"> </w:t>
      </w:r>
      <w:r w:rsidR="0047227B">
        <w:rPr>
          <w:rFonts w:ascii="Times New Roman" w:hAnsi="Times New Roman" w:cs="Times New Roman"/>
          <w:sz w:val="24"/>
          <w:szCs w:val="24"/>
        </w:rPr>
        <w:t>T</w:t>
      </w:r>
      <w:r w:rsidR="000A6B19">
        <w:rPr>
          <w:rFonts w:ascii="Times New Roman" w:hAnsi="Times New Roman" w:cs="Times New Roman"/>
          <w:sz w:val="24"/>
          <w:szCs w:val="24"/>
        </w:rPr>
        <w:t xml:space="preserve">he authors would like to thank </w:t>
      </w:r>
      <w:proofErr w:type="spellStart"/>
      <w:r w:rsidR="000A6B19" w:rsidRPr="00651219">
        <w:rPr>
          <w:rFonts w:ascii="Times New Roman" w:hAnsi="Times New Roman" w:cs="Times New Roman"/>
          <w:sz w:val="24"/>
          <w:szCs w:val="24"/>
        </w:rPr>
        <w:t>Archita</w:t>
      </w:r>
      <w:proofErr w:type="spellEnd"/>
      <w:r w:rsidR="000A6B19" w:rsidRPr="00651219">
        <w:rPr>
          <w:rFonts w:ascii="Times New Roman" w:hAnsi="Times New Roman" w:cs="Times New Roman"/>
          <w:sz w:val="24"/>
          <w:szCs w:val="24"/>
        </w:rPr>
        <w:t xml:space="preserve"> Gadkari</w:t>
      </w:r>
      <w:r w:rsidR="000A6B19">
        <w:rPr>
          <w:rFonts w:ascii="Times New Roman" w:hAnsi="Times New Roman" w:cs="Times New Roman"/>
          <w:sz w:val="24"/>
          <w:szCs w:val="24"/>
        </w:rPr>
        <w:t xml:space="preserve"> for processing the ISS and ISS_G </w:t>
      </w:r>
      <w:r w:rsidR="0047227B">
        <w:rPr>
          <w:rFonts w:ascii="Times New Roman" w:hAnsi="Times New Roman" w:cs="Times New Roman"/>
          <w:sz w:val="24"/>
          <w:szCs w:val="24"/>
        </w:rPr>
        <w:t xml:space="preserve">DNA </w:t>
      </w:r>
      <w:r w:rsidR="000A6B19">
        <w:rPr>
          <w:rFonts w:ascii="Times New Roman" w:hAnsi="Times New Roman" w:cs="Times New Roman"/>
          <w:sz w:val="24"/>
          <w:szCs w:val="24"/>
        </w:rPr>
        <w:t>samples</w:t>
      </w:r>
      <w:r w:rsidR="004B7E24">
        <w:rPr>
          <w:rFonts w:ascii="Times New Roman" w:hAnsi="Times New Roman" w:cs="Times New Roman"/>
          <w:sz w:val="24"/>
          <w:szCs w:val="24"/>
        </w:rPr>
        <w:t xml:space="preserve"> further</w:t>
      </w:r>
      <w:r w:rsidR="000D529C">
        <w:rPr>
          <w:rFonts w:ascii="Times New Roman" w:hAnsi="Times New Roman" w:cs="Times New Roman"/>
          <w:sz w:val="24"/>
          <w:szCs w:val="24"/>
        </w:rPr>
        <w:t xml:space="preserve"> and the </w:t>
      </w:r>
      <w:r w:rsidR="000D529C" w:rsidRPr="005D6C43">
        <w:rPr>
          <w:rFonts w:ascii="Times New Roman" w:hAnsi="Times New Roman" w:cs="Times New Roman"/>
          <w:sz w:val="24"/>
          <w:szCs w:val="24"/>
        </w:rPr>
        <w:t>University of Washington’s Northwest Genomics Center</w:t>
      </w:r>
      <w:r w:rsidR="000A6B19">
        <w:rPr>
          <w:rFonts w:ascii="Times New Roman" w:hAnsi="Times New Roman" w:cs="Times New Roman"/>
          <w:sz w:val="24"/>
          <w:szCs w:val="24"/>
        </w:rPr>
        <w:t xml:space="preserve"> for </w:t>
      </w:r>
      <w:r w:rsidR="000D529C">
        <w:rPr>
          <w:rFonts w:ascii="Times New Roman" w:hAnsi="Times New Roman" w:cs="Times New Roman"/>
          <w:sz w:val="24"/>
          <w:szCs w:val="24"/>
        </w:rPr>
        <w:t xml:space="preserve">performing the </w:t>
      </w:r>
      <w:r w:rsidR="000A6B19">
        <w:rPr>
          <w:rFonts w:ascii="Times New Roman" w:hAnsi="Times New Roman" w:cs="Times New Roman"/>
          <w:sz w:val="24"/>
          <w:szCs w:val="24"/>
        </w:rPr>
        <w:t>metagenom</w:t>
      </w:r>
      <w:r w:rsidR="004952AC">
        <w:rPr>
          <w:rFonts w:ascii="Times New Roman" w:hAnsi="Times New Roman" w:cs="Times New Roman"/>
          <w:sz w:val="24"/>
          <w:szCs w:val="24"/>
        </w:rPr>
        <w:t>ic</w:t>
      </w:r>
      <w:r w:rsidR="000A6B19">
        <w:rPr>
          <w:rFonts w:ascii="Times New Roman" w:hAnsi="Times New Roman" w:cs="Times New Roman"/>
          <w:sz w:val="24"/>
          <w:szCs w:val="24"/>
        </w:rPr>
        <w:t xml:space="preserve"> sequencing. </w:t>
      </w:r>
      <w:r w:rsidR="00A519A7" w:rsidRPr="00A519A7">
        <w:rPr>
          <w:rFonts w:ascii="Times New Roman" w:hAnsi="Times New Roman" w:cs="Times New Roman"/>
          <w:sz w:val="24"/>
          <w:szCs w:val="24"/>
        </w:rPr>
        <w:t xml:space="preserve">We thank the Multiplex Core at The Forsyth Institute (Cambridge, MA), which provided all multiplex </w:t>
      </w:r>
      <w:r w:rsidR="00FF1CA3">
        <w:rPr>
          <w:rFonts w:ascii="Times New Roman" w:hAnsi="Times New Roman" w:cs="Times New Roman"/>
          <w:sz w:val="24"/>
          <w:szCs w:val="24"/>
        </w:rPr>
        <w:t>ELISA</w:t>
      </w:r>
      <w:r w:rsidR="000A6B19">
        <w:rPr>
          <w:rFonts w:ascii="Times New Roman" w:hAnsi="Times New Roman" w:cs="Times New Roman"/>
          <w:sz w:val="24"/>
          <w:szCs w:val="24"/>
        </w:rPr>
        <w:t xml:space="preserve"> protocol </w:t>
      </w:r>
      <w:r w:rsidR="00377F2F">
        <w:rPr>
          <w:rFonts w:ascii="Times New Roman" w:hAnsi="Times New Roman" w:cs="Times New Roman"/>
          <w:sz w:val="24"/>
          <w:szCs w:val="24"/>
        </w:rPr>
        <w:t>execution</w:t>
      </w:r>
      <w:r w:rsidR="000A6B19">
        <w:rPr>
          <w:rFonts w:ascii="Times New Roman" w:hAnsi="Times New Roman" w:cs="Times New Roman"/>
          <w:sz w:val="24"/>
          <w:szCs w:val="24"/>
        </w:rPr>
        <w:t xml:space="preserve"> and</w:t>
      </w:r>
      <w:r w:rsidR="00FF1CA3">
        <w:rPr>
          <w:rFonts w:ascii="Times New Roman" w:hAnsi="Times New Roman" w:cs="Times New Roman"/>
          <w:sz w:val="24"/>
          <w:szCs w:val="24"/>
        </w:rPr>
        <w:t xml:space="preserve"> </w:t>
      </w:r>
      <w:r w:rsidR="00A519A7" w:rsidRPr="00A519A7">
        <w:rPr>
          <w:rFonts w:ascii="Times New Roman" w:hAnsi="Times New Roman" w:cs="Times New Roman"/>
          <w:sz w:val="24"/>
          <w:szCs w:val="24"/>
        </w:rPr>
        <w:t>protein analysis services.</w:t>
      </w:r>
      <w:r w:rsidR="00A519A7">
        <w:rPr>
          <w:rFonts w:ascii="Times New Roman" w:hAnsi="Times New Roman" w:cs="Times New Roman"/>
          <w:sz w:val="24"/>
          <w:szCs w:val="24"/>
        </w:rPr>
        <w:t xml:space="preserve"> </w:t>
      </w:r>
      <w:r w:rsidR="0047227B">
        <w:rPr>
          <w:rFonts w:ascii="Times New Roman" w:hAnsi="Times New Roman" w:cs="Times New Roman"/>
          <w:sz w:val="24"/>
          <w:szCs w:val="24"/>
        </w:rPr>
        <w:t>Lastly, t</w:t>
      </w:r>
      <w:r w:rsidR="00D2295D">
        <w:rPr>
          <w:rFonts w:ascii="Times New Roman" w:hAnsi="Times New Roman" w:cs="Times New Roman"/>
          <w:sz w:val="24"/>
          <w:szCs w:val="24"/>
        </w:rPr>
        <w:t xml:space="preserve">he authors would also like to thank </w:t>
      </w:r>
      <w:r w:rsidR="00B003B9">
        <w:rPr>
          <w:rFonts w:ascii="Times New Roman" w:hAnsi="Times New Roman" w:cs="Times New Roman"/>
          <w:sz w:val="24"/>
          <w:szCs w:val="24"/>
        </w:rPr>
        <w:t>Lauren Quig</w:t>
      </w:r>
      <w:r w:rsidR="000326E1">
        <w:rPr>
          <w:rFonts w:ascii="Times New Roman" w:hAnsi="Times New Roman" w:cs="Times New Roman"/>
          <w:sz w:val="24"/>
          <w:szCs w:val="24"/>
        </w:rPr>
        <w:t>le</w:t>
      </w:r>
      <w:r w:rsidR="00B003B9">
        <w:rPr>
          <w:rFonts w:ascii="Times New Roman" w:hAnsi="Times New Roman" w:cs="Times New Roman"/>
          <w:sz w:val="24"/>
          <w:szCs w:val="24"/>
        </w:rPr>
        <w:t>y, Ph.D.</w:t>
      </w:r>
      <w:r w:rsidR="00060520">
        <w:rPr>
          <w:rFonts w:ascii="Times New Roman" w:hAnsi="Times New Roman" w:cs="Times New Roman"/>
          <w:sz w:val="24"/>
          <w:szCs w:val="24"/>
        </w:rPr>
        <w:t xml:space="preserve"> and</w:t>
      </w:r>
      <w:r w:rsidR="00B003B9">
        <w:rPr>
          <w:rFonts w:ascii="Times New Roman" w:hAnsi="Times New Roman" w:cs="Times New Roman"/>
          <w:sz w:val="24"/>
          <w:szCs w:val="24"/>
        </w:rPr>
        <w:t xml:space="preserve"> </w:t>
      </w:r>
      <w:r w:rsidR="00D2295D">
        <w:rPr>
          <w:rFonts w:ascii="Times New Roman" w:hAnsi="Times New Roman" w:cs="Times New Roman"/>
          <w:sz w:val="24"/>
          <w:szCs w:val="24"/>
        </w:rPr>
        <w:t>Jacqueline Starr</w:t>
      </w:r>
      <w:r w:rsidR="00B02968">
        <w:rPr>
          <w:rFonts w:ascii="Times New Roman" w:hAnsi="Times New Roman" w:cs="Times New Roman"/>
          <w:sz w:val="24"/>
          <w:szCs w:val="24"/>
        </w:rPr>
        <w:t xml:space="preserve">, Ph.D. for </w:t>
      </w:r>
      <w:r w:rsidR="00060520">
        <w:rPr>
          <w:rFonts w:ascii="Times New Roman" w:hAnsi="Times New Roman" w:cs="Times New Roman"/>
          <w:sz w:val="24"/>
          <w:szCs w:val="24"/>
        </w:rPr>
        <w:t xml:space="preserve">microbial </w:t>
      </w:r>
      <w:r w:rsidR="00951DC9">
        <w:rPr>
          <w:rFonts w:ascii="Times New Roman" w:hAnsi="Times New Roman" w:cs="Times New Roman"/>
          <w:sz w:val="24"/>
          <w:szCs w:val="24"/>
        </w:rPr>
        <w:t>diversity assessment</w:t>
      </w:r>
      <w:r w:rsidR="00060520">
        <w:rPr>
          <w:rFonts w:ascii="Times New Roman" w:hAnsi="Times New Roman" w:cs="Times New Roman"/>
          <w:sz w:val="24"/>
          <w:szCs w:val="24"/>
        </w:rPr>
        <w:t xml:space="preserve"> and </w:t>
      </w:r>
      <w:r w:rsidR="00B02968">
        <w:rPr>
          <w:rFonts w:ascii="Times New Roman" w:hAnsi="Times New Roman" w:cs="Times New Roman"/>
          <w:sz w:val="24"/>
          <w:szCs w:val="24"/>
        </w:rPr>
        <w:t>biostatistic</w:t>
      </w:r>
      <w:r w:rsidR="0074046F">
        <w:rPr>
          <w:rFonts w:ascii="Times New Roman" w:hAnsi="Times New Roman" w:cs="Times New Roman"/>
          <w:sz w:val="24"/>
          <w:szCs w:val="24"/>
        </w:rPr>
        <w:t>al</w:t>
      </w:r>
      <w:r w:rsidR="005C6F6A">
        <w:rPr>
          <w:rFonts w:ascii="Times New Roman" w:hAnsi="Times New Roman" w:cs="Times New Roman"/>
          <w:sz w:val="24"/>
          <w:szCs w:val="24"/>
        </w:rPr>
        <w:t xml:space="preserve"> consultatio</w:t>
      </w:r>
      <w:r w:rsidR="000C1CFC">
        <w:rPr>
          <w:rFonts w:ascii="Times New Roman" w:hAnsi="Times New Roman" w:cs="Times New Roman"/>
          <w:sz w:val="24"/>
          <w:szCs w:val="24"/>
        </w:rPr>
        <w:t>n</w:t>
      </w:r>
      <w:r w:rsidR="008E10BD">
        <w:rPr>
          <w:rFonts w:ascii="Times New Roman" w:hAnsi="Times New Roman" w:cs="Times New Roman"/>
          <w:sz w:val="24"/>
          <w:szCs w:val="24"/>
        </w:rPr>
        <w:t xml:space="preserve"> in this study</w:t>
      </w:r>
      <w:r w:rsidR="00060520">
        <w:rPr>
          <w:rFonts w:ascii="Times New Roman" w:hAnsi="Times New Roman" w:cs="Times New Roman"/>
          <w:sz w:val="24"/>
          <w:szCs w:val="24"/>
        </w:rPr>
        <w:t>, respectively</w:t>
      </w:r>
      <w:r w:rsidR="00B02968">
        <w:rPr>
          <w:rFonts w:ascii="Times New Roman" w:hAnsi="Times New Roman" w:cs="Times New Roman"/>
          <w:sz w:val="24"/>
          <w:szCs w:val="24"/>
        </w:rPr>
        <w:t>.</w:t>
      </w:r>
      <w:r w:rsidR="00651219">
        <w:rPr>
          <w:rFonts w:ascii="Times New Roman" w:hAnsi="Times New Roman" w:cs="Times New Roman"/>
          <w:sz w:val="24"/>
          <w:szCs w:val="24"/>
        </w:rPr>
        <w:t xml:space="preserve"> </w:t>
      </w:r>
      <w:r w:rsidR="00E402BD" w:rsidRPr="00745E87">
        <w:rPr>
          <w:rFonts w:ascii="Times New Roman" w:eastAsia="Calibri" w:hAnsi="Times New Roman" w:cs="Times New Roman"/>
          <w:color w:val="000000"/>
          <w:sz w:val="24"/>
          <w:szCs w:val="24"/>
          <w:shd w:val="clear" w:color="auto" w:fill="FFFFFF"/>
        </w:rPr>
        <w:t xml:space="preserve">Research reported in this study was supported by </w:t>
      </w:r>
      <w:r w:rsidR="006B0E22">
        <w:rPr>
          <w:rFonts w:ascii="Times New Roman" w:eastAsia="Calibri" w:hAnsi="Times New Roman" w:cs="Times New Roman"/>
          <w:color w:val="000000"/>
          <w:sz w:val="24"/>
          <w:szCs w:val="24"/>
          <w:shd w:val="clear" w:color="auto" w:fill="FFFFFF"/>
        </w:rPr>
        <w:t>the For</w:t>
      </w:r>
      <w:r w:rsidR="00D174CD">
        <w:rPr>
          <w:rFonts w:ascii="Times New Roman" w:eastAsia="Calibri" w:hAnsi="Times New Roman" w:cs="Times New Roman"/>
          <w:color w:val="000000"/>
          <w:sz w:val="24"/>
          <w:szCs w:val="24"/>
          <w:shd w:val="clear" w:color="auto" w:fill="FFFFFF"/>
        </w:rPr>
        <w:t>s</w:t>
      </w:r>
      <w:r w:rsidR="006B0E22">
        <w:rPr>
          <w:rFonts w:ascii="Times New Roman" w:eastAsia="Calibri" w:hAnsi="Times New Roman" w:cs="Times New Roman"/>
          <w:color w:val="000000"/>
          <w:sz w:val="24"/>
          <w:szCs w:val="24"/>
          <w:shd w:val="clear" w:color="auto" w:fill="FFFFFF"/>
        </w:rPr>
        <w:t xml:space="preserve">yth Pilot </w:t>
      </w:r>
      <w:r w:rsidR="007B60B2">
        <w:rPr>
          <w:rFonts w:ascii="Times New Roman" w:eastAsia="Calibri" w:hAnsi="Times New Roman" w:cs="Times New Roman"/>
          <w:color w:val="000000"/>
          <w:sz w:val="24"/>
          <w:szCs w:val="24"/>
          <w:shd w:val="clear" w:color="auto" w:fill="FFFFFF"/>
        </w:rPr>
        <w:t>Grant Program</w:t>
      </w:r>
      <w:r w:rsidR="00B16281" w:rsidRPr="00B16281">
        <w:t xml:space="preserve"> </w:t>
      </w:r>
      <w:r w:rsidR="00B16281">
        <w:t>(</w:t>
      </w:r>
      <w:r w:rsidR="00B16281" w:rsidRPr="00B16281">
        <w:rPr>
          <w:rFonts w:ascii="Times New Roman" w:eastAsia="Calibri" w:hAnsi="Times New Roman" w:cs="Times New Roman"/>
          <w:color w:val="000000"/>
          <w:sz w:val="24"/>
          <w:szCs w:val="24"/>
          <w:shd w:val="clear" w:color="auto" w:fill="FFFFFF"/>
        </w:rPr>
        <w:t>FPILOT59</w:t>
      </w:r>
      <w:r w:rsidR="00B16281">
        <w:rPr>
          <w:rFonts w:ascii="Times New Roman" w:eastAsia="Calibri" w:hAnsi="Times New Roman" w:cs="Times New Roman"/>
          <w:color w:val="000000"/>
          <w:sz w:val="24"/>
          <w:szCs w:val="24"/>
          <w:shd w:val="clear" w:color="auto" w:fill="FFFFFF"/>
        </w:rPr>
        <w:t>)</w:t>
      </w:r>
      <w:r w:rsidR="00982108">
        <w:rPr>
          <w:rFonts w:ascii="Times New Roman" w:eastAsia="Calibri" w:hAnsi="Times New Roman" w:cs="Times New Roman"/>
          <w:color w:val="000000"/>
          <w:sz w:val="24"/>
          <w:szCs w:val="24"/>
          <w:shd w:val="clear" w:color="auto" w:fill="FFFFFF"/>
        </w:rPr>
        <w:t xml:space="preserve">, </w:t>
      </w:r>
      <w:commentRangeStart w:id="21"/>
      <w:r w:rsidR="00982108">
        <w:rPr>
          <w:rFonts w:ascii="Times New Roman" w:eastAsia="Calibri" w:hAnsi="Times New Roman" w:cs="Times New Roman"/>
          <w:color w:val="000000"/>
          <w:sz w:val="24"/>
          <w:szCs w:val="24"/>
          <w:shd w:val="clear" w:color="auto" w:fill="FFFFFF"/>
        </w:rPr>
        <w:t>t</w:t>
      </w:r>
      <w:r w:rsidR="00982108" w:rsidRPr="00982108">
        <w:rPr>
          <w:rFonts w:ascii="Times New Roman" w:eastAsia="Calibri" w:hAnsi="Times New Roman" w:cs="Times New Roman"/>
          <w:color w:val="000000"/>
          <w:sz w:val="24"/>
          <w:szCs w:val="24"/>
          <w:shd w:val="clear" w:color="auto" w:fill="FFFFFF"/>
        </w:rPr>
        <w:t>he Forsyth Center for Salivary Diagnostics</w:t>
      </w:r>
      <w:r w:rsidR="00D6473B">
        <w:rPr>
          <w:rFonts w:ascii="Times New Roman" w:eastAsia="Calibri" w:hAnsi="Times New Roman" w:cs="Times New Roman"/>
          <w:color w:val="000000"/>
          <w:sz w:val="24"/>
          <w:szCs w:val="24"/>
          <w:shd w:val="clear" w:color="auto" w:fill="FFFFFF"/>
        </w:rPr>
        <w:t xml:space="preserve"> through</w:t>
      </w:r>
      <w:r w:rsidR="00FC1C61">
        <w:rPr>
          <w:rFonts w:ascii="Times New Roman" w:eastAsia="Calibri" w:hAnsi="Times New Roman" w:cs="Times New Roman"/>
          <w:color w:val="000000"/>
          <w:sz w:val="24"/>
          <w:szCs w:val="24"/>
          <w:shd w:val="clear" w:color="auto" w:fill="FFFFFF"/>
        </w:rPr>
        <w:t xml:space="preserve"> </w:t>
      </w:r>
      <w:r w:rsidR="00982108" w:rsidRPr="00982108">
        <w:rPr>
          <w:rFonts w:ascii="Times New Roman" w:eastAsia="Calibri" w:hAnsi="Times New Roman" w:cs="Times New Roman"/>
          <w:color w:val="000000"/>
          <w:sz w:val="24"/>
          <w:szCs w:val="24"/>
          <w:shd w:val="clear" w:color="auto" w:fill="FFFFFF"/>
        </w:rPr>
        <w:t>the Massachusetts Life Science Center</w:t>
      </w:r>
      <w:r w:rsidR="007B60B2">
        <w:rPr>
          <w:rFonts w:ascii="Times New Roman" w:eastAsia="Calibri" w:hAnsi="Times New Roman" w:cs="Times New Roman"/>
          <w:color w:val="000000"/>
          <w:sz w:val="24"/>
          <w:szCs w:val="24"/>
          <w:shd w:val="clear" w:color="auto" w:fill="FFFFFF"/>
        </w:rPr>
        <w:t>,</w:t>
      </w:r>
      <w:r w:rsidR="005F0141">
        <w:rPr>
          <w:rFonts w:ascii="Times New Roman" w:eastAsia="Calibri" w:hAnsi="Times New Roman" w:cs="Times New Roman"/>
          <w:color w:val="000000"/>
          <w:sz w:val="24"/>
          <w:szCs w:val="24"/>
          <w:shd w:val="clear" w:color="auto" w:fill="FFFFFF"/>
        </w:rPr>
        <w:t xml:space="preserve"> and partially supported by</w:t>
      </w:r>
      <w:r w:rsidR="007B60B2">
        <w:rPr>
          <w:rFonts w:ascii="Times New Roman" w:eastAsia="Calibri" w:hAnsi="Times New Roman" w:cs="Times New Roman"/>
          <w:color w:val="000000"/>
          <w:sz w:val="24"/>
          <w:szCs w:val="24"/>
          <w:shd w:val="clear" w:color="auto" w:fill="FFFFFF"/>
        </w:rPr>
        <w:t xml:space="preserve"> </w:t>
      </w:r>
      <w:r w:rsidR="00E402BD" w:rsidRPr="00745E87">
        <w:rPr>
          <w:rFonts w:ascii="Times New Roman" w:eastAsia="Calibri" w:hAnsi="Times New Roman" w:cs="Times New Roman"/>
          <w:color w:val="000000"/>
          <w:sz w:val="24"/>
          <w:szCs w:val="24"/>
          <w:shd w:val="clear" w:color="auto" w:fill="FFFFFF"/>
        </w:rPr>
        <w:t xml:space="preserve">the National Institute </w:t>
      </w:r>
      <w:r w:rsidR="00E402BD">
        <w:rPr>
          <w:rFonts w:ascii="Times New Roman" w:eastAsia="Calibri" w:hAnsi="Times New Roman" w:cs="Times New Roman"/>
          <w:color w:val="000000"/>
          <w:sz w:val="24"/>
          <w:szCs w:val="24"/>
          <w:shd w:val="clear" w:color="auto" w:fill="FFFFFF"/>
        </w:rPr>
        <w:t>o</w:t>
      </w:r>
      <w:r w:rsidR="00E402BD" w:rsidRPr="00745E87">
        <w:rPr>
          <w:rFonts w:ascii="Times New Roman" w:eastAsia="Calibri" w:hAnsi="Times New Roman" w:cs="Times New Roman"/>
          <w:color w:val="000000"/>
          <w:sz w:val="24"/>
          <w:szCs w:val="24"/>
          <w:shd w:val="clear" w:color="auto" w:fill="FFFFFF"/>
        </w:rPr>
        <w:t xml:space="preserve">f Dental </w:t>
      </w:r>
      <w:r w:rsidR="00E402BD">
        <w:rPr>
          <w:rFonts w:ascii="Times New Roman" w:eastAsia="Calibri" w:hAnsi="Times New Roman" w:cs="Times New Roman"/>
          <w:color w:val="000000"/>
          <w:sz w:val="24"/>
          <w:szCs w:val="24"/>
          <w:shd w:val="clear" w:color="auto" w:fill="FFFFFF"/>
        </w:rPr>
        <w:t>and</w:t>
      </w:r>
      <w:r w:rsidR="00E402BD" w:rsidRPr="00745E87">
        <w:rPr>
          <w:rFonts w:ascii="Times New Roman" w:eastAsia="Calibri" w:hAnsi="Times New Roman" w:cs="Times New Roman"/>
          <w:color w:val="000000"/>
          <w:sz w:val="24"/>
          <w:szCs w:val="24"/>
          <w:shd w:val="clear" w:color="auto" w:fill="FFFFFF"/>
        </w:rPr>
        <w:t xml:space="preserve"> Craniofacial </w:t>
      </w:r>
      <w:commentRangeEnd w:id="21"/>
      <w:r w:rsidR="00D6473B">
        <w:rPr>
          <w:rStyle w:val="CommentReference"/>
        </w:rPr>
        <w:commentReference w:id="21"/>
      </w:r>
      <w:r w:rsidR="00E402BD" w:rsidRPr="00745E87">
        <w:rPr>
          <w:rFonts w:ascii="Times New Roman" w:eastAsia="Calibri" w:hAnsi="Times New Roman" w:cs="Times New Roman"/>
          <w:color w:val="000000"/>
          <w:sz w:val="24"/>
          <w:szCs w:val="24"/>
          <w:shd w:val="clear" w:color="auto" w:fill="FFFFFF"/>
        </w:rPr>
        <w:t>Research of the National Institutes of Health under Award Numbers</w:t>
      </w:r>
      <w:r w:rsidR="00E402BD" w:rsidRPr="00745E87">
        <w:rPr>
          <w:rFonts w:ascii="Times New Roman" w:eastAsia="Calibri" w:hAnsi="Times New Roman" w:cs="Times New Roman"/>
          <w:sz w:val="24"/>
          <w:szCs w:val="24"/>
        </w:rPr>
        <w:t xml:space="preserve"> F31DE026057</w:t>
      </w:r>
      <w:r w:rsidR="005F0141">
        <w:rPr>
          <w:rFonts w:ascii="Times New Roman" w:eastAsia="Calibri" w:hAnsi="Times New Roman" w:cs="Times New Roman"/>
          <w:sz w:val="24"/>
          <w:szCs w:val="24"/>
        </w:rPr>
        <w:t xml:space="preserve"> and</w:t>
      </w:r>
      <w:r w:rsidR="00A86A2F">
        <w:rPr>
          <w:rFonts w:ascii="Times New Roman" w:eastAsia="Calibri" w:hAnsi="Times New Roman" w:cs="Times New Roman"/>
          <w:sz w:val="24"/>
          <w:szCs w:val="24"/>
        </w:rPr>
        <w:t xml:space="preserve"> </w:t>
      </w:r>
      <w:r w:rsidR="005F0141" w:rsidRPr="005F0141">
        <w:rPr>
          <w:rFonts w:ascii="Times New Roman" w:eastAsia="Calibri" w:hAnsi="Times New Roman" w:cs="Times New Roman"/>
          <w:color w:val="131413"/>
          <w:sz w:val="24"/>
          <w:szCs w:val="24"/>
        </w:rPr>
        <w:t>R01DE023810</w:t>
      </w:r>
      <w:r w:rsidR="005F0141">
        <w:rPr>
          <w:rFonts w:ascii="Times New Roman" w:eastAsia="Calibri" w:hAnsi="Times New Roman" w:cs="Times New Roman"/>
          <w:color w:val="131413"/>
          <w:sz w:val="24"/>
          <w:szCs w:val="24"/>
        </w:rPr>
        <w:t>.</w:t>
      </w:r>
    </w:p>
    <w:p w14:paraId="24F1AEEC" w14:textId="77777777" w:rsidR="005F0141" w:rsidRDefault="005F0141" w:rsidP="00586712">
      <w:pPr>
        <w:rPr>
          <w:rFonts w:ascii="Times New Roman" w:hAnsi="Times New Roman" w:cs="Times New Roman"/>
          <w:b/>
          <w:sz w:val="24"/>
          <w:szCs w:val="24"/>
        </w:rPr>
      </w:pPr>
    </w:p>
    <w:p w14:paraId="290762D6" w14:textId="2E0185AF" w:rsidR="00474B40" w:rsidRDefault="00474B40" w:rsidP="00586712">
      <w:pPr>
        <w:rPr>
          <w:rFonts w:ascii="Times New Roman" w:hAnsi="Times New Roman" w:cs="Times New Roman"/>
          <w:b/>
          <w:sz w:val="24"/>
          <w:szCs w:val="24"/>
        </w:rPr>
      </w:pPr>
      <w:r>
        <w:rPr>
          <w:rFonts w:ascii="Times New Roman" w:hAnsi="Times New Roman" w:cs="Times New Roman"/>
          <w:b/>
          <w:sz w:val="24"/>
          <w:szCs w:val="24"/>
        </w:rPr>
        <w:t>AUTHOR CONTRIBUTIONS</w:t>
      </w:r>
    </w:p>
    <w:p w14:paraId="39A0A070" w14:textId="77777777" w:rsidR="00474B40" w:rsidRDefault="00474B40" w:rsidP="00586712">
      <w:pPr>
        <w:rPr>
          <w:rFonts w:ascii="Times New Roman" w:hAnsi="Times New Roman" w:cs="Times New Roman"/>
          <w:b/>
          <w:sz w:val="24"/>
          <w:szCs w:val="24"/>
        </w:rPr>
      </w:pPr>
    </w:p>
    <w:p w14:paraId="60F85514" w14:textId="0F1B49FA" w:rsidR="00586712" w:rsidRPr="00B62D96" w:rsidRDefault="00577401" w:rsidP="00586712">
      <w:pPr>
        <w:rPr>
          <w:rFonts w:ascii="Times New Roman" w:hAnsi="Times New Roman" w:cs="Times New Roman"/>
          <w:b/>
          <w:sz w:val="24"/>
          <w:szCs w:val="24"/>
        </w:rPr>
      </w:pPr>
      <w:r>
        <w:rPr>
          <w:rFonts w:ascii="Times New Roman" w:hAnsi="Times New Roman" w:cs="Times New Roman"/>
          <w:b/>
          <w:sz w:val="24"/>
          <w:szCs w:val="24"/>
        </w:rPr>
        <w:t>STAR*</w:t>
      </w:r>
      <w:r w:rsidR="00586712" w:rsidRPr="00577401">
        <w:rPr>
          <w:rFonts w:ascii="Times New Roman" w:hAnsi="Times New Roman" w:cs="Times New Roman"/>
          <w:b/>
          <w:caps/>
          <w:sz w:val="24"/>
          <w:szCs w:val="24"/>
        </w:rPr>
        <w:t>Methods</w:t>
      </w:r>
    </w:p>
    <w:p w14:paraId="31E4CB31" w14:textId="77777777" w:rsidR="00586712" w:rsidRDefault="00586712" w:rsidP="00586712">
      <w:pPr>
        <w:widowControl w:val="0"/>
        <w:tabs>
          <w:tab w:val="left" w:pos="360"/>
          <w:tab w:val="left" w:pos="6480"/>
        </w:tabs>
        <w:rPr>
          <w:rFonts w:ascii="Times New Roman" w:hAnsi="Times New Roman" w:cs="Times New Roman"/>
          <w:b/>
          <w:sz w:val="24"/>
          <w:szCs w:val="24"/>
        </w:rPr>
      </w:pPr>
      <w:r w:rsidRPr="00B62D96">
        <w:rPr>
          <w:rFonts w:ascii="Times New Roman" w:hAnsi="Times New Roman" w:cs="Times New Roman"/>
          <w:b/>
          <w:sz w:val="24"/>
          <w:szCs w:val="24"/>
        </w:rPr>
        <w:t xml:space="preserve">Experimental </w:t>
      </w:r>
      <w:r>
        <w:rPr>
          <w:rFonts w:ascii="Times New Roman" w:hAnsi="Times New Roman" w:cs="Times New Roman"/>
          <w:b/>
          <w:sz w:val="24"/>
          <w:szCs w:val="24"/>
        </w:rPr>
        <w:t xml:space="preserve">Design and </w:t>
      </w:r>
      <w:r w:rsidRPr="00B62D96">
        <w:rPr>
          <w:rFonts w:ascii="Times New Roman" w:hAnsi="Times New Roman" w:cs="Times New Roman"/>
          <w:b/>
          <w:sz w:val="24"/>
          <w:szCs w:val="24"/>
        </w:rPr>
        <w:t xml:space="preserve">Timeline </w:t>
      </w:r>
    </w:p>
    <w:p w14:paraId="6ED66327" w14:textId="32E3C9C2" w:rsidR="00226A1B" w:rsidRDefault="00F83DC1" w:rsidP="00F83DC1">
      <w:pPr>
        <w:widowControl w:val="0"/>
        <w:tabs>
          <w:tab w:val="left" w:pos="360"/>
          <w:tab w:val="left" w:pos="6480"/>
        </w:tabs>
        <w:spacing w:after="0"/>
        <w:rPr>
          <w:rFonts w:ascii="Times New Roman" w:hAnsi="Times New Roman" w:cs="Times New Roman"/>
          <w:sz w:val="24"/>
          <w:szCs w:val="24"/>
        </w:rPr>
      </w:pPr>
      <w:r w:rsidRPr="00F83DC1">
        <w:rPr>
          <w:rFonts w:ascii="Times New Roman" w:hAnsi="Times New Roman" w:cs="Times New Roman"/>
          <w:sz w:val="24"/>
          <w:szCs w:val="24"/>
        </w:rPr>
        <w:t>All animals were handled in accordance with the</w:t>
      </w:r>
      <w:r>
        <w:rPr>
          <w:rFonts w:ascii="Times New Roman" w:hAnsi="Times New Roman" w:cs="Times New Roman"/>
          <w:sz w:val="24"/>
          <w:szCs w:val="24"/>
        </w:rPr>
        <w:t xml:space="preserve"> inst</w:t>
      </w:r>
      <w:r w:rsidR="008C4FCF">
        <w:rPr>
          <w:rFonts w:ascii="Times New Roman" w:hAnsi="Times New Roman" w:cs="Times New Roman"/>
          <w:sz w:val="24"/>
          <w:szCs w:val="24"/>
        </w:rPr>
        <w:t>it</w:t>
      </w:r>
      <w:r>
        <w:rPr>
          <w:rFonts w:ascii="Times New Roman" w:hAnsi="Times New Roman" w:cs="Times New Roman"/>
          <w:sz w:val="24"/>
          <w:szCs w:val="24"/>
        </w:rPr>
        <w:t>utional guidelines of the</w:t>
      </w:r>
      <w:r w:rsidRPr="00F83DC1">
        <w:rPr>
          <w:rFonts w:ascii="Times New Roman" w:hAnsi="Times New Roman" w:cs="Times New Roman"/>
          <w:sz w:val="24"/>
          <w:szCs w:val="24"/>
        </w:rPr>
        <w:t xml:space="preserve"> Institutional Animal Care and Use Committee </w:t>
      </w:r>
      <w:r>
        <w:rPr>
          <w:rFonts w:ascii="Times New Roman" w:hAnsi="Times New Roman" w:cs="Times New Roman"/>
          <w:sz w:val="24"/>
          <w:szCs w:val="24"/>
        </w:rPr>
        <w:t xml:space="preserve">(IACUC) of the </w:t>
      </w:r>
      <w:r w:rsidRPr="00F83DC1">
        <w:rPr>
          <w:rFonts w:ascii="Times New Roman" w:hAnsi="Times New Roman" w:cs="Times New Roman"/>
          <w:sz w:val="24"/>
          <w:szCs w:val="24"/>
        </w:rPr>
        <w:t>National Aeronautics and Space Administration</w:t>
      </w:r>
      <w:r>
        <w:rPr>
          <w:rFonts w:ascii="Times New Roman" w:hAnsi="Times New Roman" w:cs="Times New Roman"/>
          <w:sz w:val="24"/>
          <w:szCs w:val="24"/>
        </w:rPr>
        <w:t xml:space="preserve"> (NASA)and the University of California, Los Angeles (UCLA). </w:t>
      </w:r>
      <w:r w:rsidRPr="00F83DC1">
        <w:rPr>
          <w:rFonts w:ascii="Times New Roman" w:hAnsi="Times New Roman" w:cs="Times New Roman"/>
          <w:sz w:val="24"/>
          <w:szCs w:val="24"/>
        </w:rPr>
        <w:t xml:space="preserve">Animals were housed in a light- and temperature-controlled environment and given </w:t>
      </w:r>
      <w:r w:rsidR="00BA20E7">
        <w:rPr>
          <w:rFonts w:ascii="Times New Roman" w:hAnsi="Times New Roman" w:cs="Times New Roman"/>
          <w:sz w:val="24"/>
          <w:szCs w:val="24"/>
        </w:rPr>
        <w:t xml:space="preserve">moisturized food or </w:t>
      </w:r>
      <w:r w:rsidRPr="00F83DC1">
        <w:rPr>
          <w:rFonts w:ascii="Times New Roman" w:hAnsi="Times New Roman" w:cs="Times New Roman"/>
          <w:sz w:val="24"/>
          <w:szCs w:val="24"/>
        </w:rPr>
        <w:t xml:space="preserve">food and water </w:t>
      </w:r>
      <w:r w:rsidRPr="00DD4D63">
        <w:rPr>
          <w:rFonts w:ascii="Times New Roman" w:hAnsi="Times New Roman" w:cs="Times New Roman"/>
          <w:i/>
          <w:iCs/>
          <w:sz w:val="24"/>
          <w:szCs w:val="24"/>
        </w:rPr>
        <w:t>ad</w:t>
      </w:r>
      <w:r w:rsidR="00BA20E7" w:rsidRPr="00DD4D63">
        <w:rPr>
          <w:rFonts w:ascii="Times New Roman" w:hAnsi="Times New Roman" w:cs="Times New Roman"/>
          <w:i/>
          <w:iCs/>
          <w:sz w:val="24"/>
          <w:szCs w:val="24"/>
        </w:rPr>
        <w:t xml:space="preserve"> </w:t>
      </w:r>
      <w:r w:rsidRPr="00DD4D63">
        <w:rPr>
          <w:rFonts w:ascii="Times New Roman" w:hAnsi="Times New Roman" w:cs="Times New Roman"/>
          <w:i/>
          <w:iCs/>
          <w:sz w:val="24"/>
          <w:szCs w:val="24"/>
        </w:rPr>
        <w:t>libitum</w:t>
      </w:r>
      <w:r w:rsidRPr="00F83DC1">
        <w:rPr>
          <w:rFonts w:ascii="Times New Roman" w:hAnsi="Times New Roman" w:cs="Times New Roman"/>
          <w:sz w:val="24"/>
          <w:szCs w:val="24"/>
        </w:rPr>
        <w:t>.</w:t>
      </w:r>
      <w:r w:rsidRPr="00F83DC1" w:rsidDel="00DF65B9">
        <w:rPr>
          <w:rFonts w:ascii="Times New Roman" w:hAnsi="Times New Roman" w:cs="Times New Roman"/>
          <w:sz w:val="24"/>
          <w:szCs w:val="24"/>
        </w:rPr>
        <w:t xml:space="preserve"> </w:t>
      </w:r>
      <w:r w:rsidR="002D5CB5">
        <w:rPr>
          <w:rFonts w:ascii="Times New Roman" w:hAnsi="Times New Roman" w:cs="Times New Roman"/>
          <w:sz w:val="24"/>
          <w:szCs w:val="24"/>
        </w:rPr>
        <w:t>The animals used in this study are from the Rodent Research (RR)</w:t>
      </w:r>
      <w:r w:rsidR="00421AA8">
        <w:rPr>
          <w:rFonts w:ascii="Times New Roman" w:hAnsi="Times New Roman" w:cs="Times New Roman"/>
          <w:sz w:val="24"/>
          <w:szCs w:val="24"/>
        </w:rPr>
        <w:t xml:space="preserve"> 5</w:t>
      </w:r>
      <w:r w:rsidR="002D5CB5">
        <w:rPr>
          <w:rFonts w:ascii="Times New Roman" w:hAnsi="Times New Roman" w:cs="Times New Roman"/>
          <w:sz w:val="24"/>
          <w:szCs w:val="24"/>
        </w:rPr>
        <w:t xml:space="preserve"> mission with its primary objective to test an osteoporosis therapy, BP-NELL-PEG</w:t>
      </w:r>
      <w:r w:rsidR="001B2882">
        <w:rPr>
          <w:rFonts w:ascii="Times New Roman" w:hAnsi="Times New Roman" w:cs="Times New Roman"/>
          <w:sz w:val="24"/>
          <w:szCs w:val="24"/>
        </w:rPr>
        <w:t xml:space="preserve"> </w:t>
      </w:r>
      <w:r w:rsidR="00110FC9">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&lt;EndNote&gt;&lt;Cite&gt;&lt;Author&gt;Shi&lt;/Author&gt;&lt;Year&gt;2019&lt;/Year&gt;&lt;RecNum&gt;544&lt;/RecNum&gt;&lt;DisplayText&gt;(Shi, 2019)&lt;/DisplayText&gt;&lt;record&gt;&lt;rec-number&gt;544&lt;/rec-number&gt;&lt;foreign-keys&gt;&lt;key app="EN" db-id="adxzrpzxnrpwdveztp7v9tvwsaapwz5ade9w" timestamp="1585840103"&gt;544&lt;/key&gt;&lt;/foreign-keys&gt;&lt;ref-type name="Journal Article"&gt;17&lt;/ref-type&gt;&lt;contributors&gt;&lt;authors&gt;&lt;author&gt;Shi, Jiayu&lt;/author&gt;&lt;/authors&gt;&lt;/contributors&gt;&lt;titles&gt;&lt;title&gt;Systemic Therapy of Inactivated-Bisphosphonate-Conjugated PEGylated NELL-1 (BP-NELL-PEG) for Spaceflight-Induced Osteoporosis&lt;/title&gt;&lt;/titles&gt;&lt;dates&gt;&lt;year&gt;2019&lt;/year&gt;&lt;/dates&gt;&lt;publisher&gt;UCLA&lt;/publisher&gt;&lt;urls&gt;&lt;/urls&gt;&lt;/record&gt;&lt;/Cite&gt;&lt;/EndNote&gt;</w:instrText>
      </w:r>
      <w:r w:rsidR="00110FC9">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93" w:tooltip="Shi, 2019 #544" w:history="1">
        <w:r w:rsidR="00352BCC">
          <w:rPr>
            <w:rFonts w:ascii="Times New Roman" w:hAnsi="Times New Roman" w:cs="Times New Roman"/>
            <w:noProof/>
            <w:sz w:val="24"/>
            <w:szCs w:val="24"/>
          </w:rPr>
          <w:t>Shi, 2019</w:t>
        </w:r>
      </w:hyperlink>
      <w:r w:rsidR="00AD2343">
        <w:rPr>
          <w:rFonts w:ascii="Times New Roman" w:hAnsi="Times New Roman" w:cs="Times New Roman"/>
          <w:noProof/>
          <w:sz w:val="24"/>
          <w:szCs w:val="24"/>
        </w:rPr>
        <w:t>)</w:t>
      </w:r>
      <w:r w:rsidR="00110FC9">
        <w:rPr>
          <w:rFonts w:ascii="Times New Roman" w:hAnsi="Times New Roman" w:cs="Times New Roman"/>
          <w:sz w:val="24"/>
          <w:szCs w:val="24"/>
        </w:rPr>
        <w:fldChar w:fldCharType="end"/>
      </w:r>
      <w:ins w:id="22" w:author="Joseph Bedree" w:date="2021-05-03T17:52:00Z">
        <w:r w:rsidR="00D250A1" w:rsidRPr="00D250A1">
          <w:rPr>
            <w:rFonts w:ascii="Times New Roman" w:hAnsi="Times New Roman" w:cs="Times New Roman"/>
            <w:b/>
            <w:bCs/>
            <w:color w:val="FF0000"/>
            <w:sz w:val="24"/>
            <w:szCs w:val="24"/>
          </w:rPr>
          <w:t xml:space="preserve"> </w:t>
        </w:r>
        <w:r w:rsidR="00D250A1" w:rsidRPr="00152A80">
          <w:rPr>
            <w:rFonts w:ascii="Times New Roman" w:hAnsi="Times New Roman" w:cs="Times New Roman"/>
            <w:b/>
            <w:bCs/>
            <w:color w:val="FF0000"/>
            <w:sz w:val="24"/>
            <w:szCs w:val="24"/>
          </w:rPr>
          <w:t>(CITE</w:t>
        </w:r>
        <w:r w:rsidR="00D250A1">
          <w:rPr>
            <w:rFonts w:ascii="Times New Roman" w:hAnsi="Times New Roman" w:cs="Times New Roman"/>
            <w:b/>
            <w:bCs/>
            <w:color w:val="FF0000"/>
            <w:sz w:val="24"/>
            <w:szCs w:val="24"/>
          </w:rPr>
          <w:t xml:space="preserve"> RR5 primary</w:t>
        </w:r>
        <w:r w:rsidR="00D250A1" w:rsidRPr="00152A80">
          <w:rPr>
            <w:rFonts w:ascii="Times New Roman" w:hAnsi="Times New Roman" w:cs="Times New Roman"/>
            <w:b/>
            <w:bCs/>
            <w:color w:val="FF0000"/>
            <w:sz w:val="24"/>
            <w:szCs w:val="24"/>
          </w:rPr>
          <w:t xml:space="preserve"> </w:t>
        </w:r>
        <w:proofErr w:type="spellStart"/>
        <w:r w:rsidR="00D250A1" w:rsidRPr="00152A80">
          <w:rPr>
            <w:rFonts w:ascii="Times New Roman" w:hAnsi="Times New Roman" w:cs="Times New Roman"/>
            <w:b/>
            <w:bCs/>
            <w:color w:val="FF0000"/>
            <w:sz w:val="24"/>
            <w:szCs w:val="24"/>
          </w:rPr>
          <w:t>Ting,Kwak,Soo</w:t>
        </w:r>
        <w:proofErr w:type="spellEnd"/>
        <w:r w:rsidR="00D250A1" w:rsidRPr="00152A80">
          <w:rPr>
            <w:rFonts w:ascii="Times New Roman" w:hAnsi="Times New Roman" w:cs="Times New Roman"/>
            <w:b/>
            <w:bCs/>
            <w:color w:val="FF0000"/>
            <w:sz w:val="24"/>
            <w:szCs w:val="24"/>
          </w:rPr>
          <w:t xml:space="preserve"> pape</w:t>
        </w:r>
        <w:r w:rsidR="00D250A1">
          <w:rPr>
            <w:rFonts w:ascii="Times New Roman" w:hAnsi="Times New Roman" w:cs="Times New Roman"/>
            <w:b/>
            <w:bCs/>
            <w:color w:val="FF0000"/>
            <w:sz w:val="24"/>
            <w:szCs w:val="24"/>
          </w:rPr>
          <w:t>r</w:t>
        </w:r>
        <w:r w:rsidR="00D250A1" w:rsidRPr="00152A80">
          <w:rPr>
            <w:rFonts w:ascii="Times New Roman" w:hAnsi="Times New Roman" w:cs="Times New Roman"/>
            <w:b/>
            <w:bCs/>
            <w:color w:val="FF0000"/>
            <w:sz w:val="24"/>
            <w:szCs w:val="24"/>
          </w:rPr>
          <w:t>)</w:t>
        </w:r>
        <w:r w:rsidR="00D250A1">
          <w:rPr>
            <w:rFonts w:ascii="Times New Roman" w:hAnsi="Times New Roman" w:cs="Times New Roman"/>
            <w:sz w:val="24"/>
            <w:szCs w:val="24"/>
          </w:rPr>
          <w:t>.</w:t>
        </w:r>
        <w:commentRangeStart w:id="23"/>
        <w:commentRangeEnd w:id="23"/>
        <w:r w:rsidR="00D250A1">
          <w:rPr>
            <w:rStyle w:val="CommentReference"/>
          </w:rPr>
          <w:commentReference w:id="23"/>
        </w:r>
      </w:ins>
      <w:r w:rsidR="002D5CB5" w:rsidRPr="00D250A1">
        <w:rPr>
          <w:rFonts w:ascii="Times New Roman" w:hAnsi="Times New Roman" w:cs="Times New Roman"/>
          <w:sz w:val="24"/>
          <w:szCs w:val="24"/>
        </w:rPr>
        <w:t>.</w:t>
      </w:r>
      <w:r w:rsidR="002D5CB5">
        <w:rPr>
          <w:rFonts w:ascii="Times New Roman" w:hAnsi="Times New Roman" w:cs="Times New Roman"/>
          <w:sz w:val="24"/>
          <w:szCs w:val="24"/>
        </w:rPr>
        <w:t xml:space="preserve"> In this study, only animals that received control PBS therapy were used</w:t>
      </w:r>
      <w:r w:rsidR="008A245A">
        <w:rPr>
          <w:rFonts w:ascii="Times New Roman" w:hAnsi="Times New Roman" w:cs="Times New Roman"/>
          <w:sz w:val="24"/>
          <w:szCs w:val="24"/>
        </w:rPr>
        <w:t>, and thus only control animals and procedures are described in t</w:t>
      </w:r>
      <w:r w:rsidR="00E22B60">
        <w:rPr>
          <w:rFonts w:ascii="Times New Roman" w:hAnsi="Times New Roman" w:cs="Times New Roman"/>
          <w:sz w:val="24"/>
          <w:szCs w:val="24"/>
        </w:rPr>
        <w:t xml:space="preserve">he </w:t>
      </w:r>
      <w:r w:rsidR="008A245A">
        <w:rPr>
          <w:rFonts w:ascii="Times New Roman" w:hAnsi="Times New Roman" w:cs="Times New Roman"/>
          <w:sz w:val="24"/>
          <w:szCs w:val="24"/>
        </w:rPr>
        <w:t>methods below.</w:t>
      </w:r>
    </w:p>
    <w:p w14:paraId="18297CE9" w14:textId="77777777" w:rsidR="00226A1B" w:rsidRDefault="00226A1B" w:rsidP="00F83DC1">
      <w:pPr>
        <w:widowControl w:val="0"/>
        <w:tabs>
          <w:tab w:val="left" w:pos="360"/>
          <w:tab w:val="left" w:pos="6480"/>
        </w:tabs>
        <w:spacing w:after="0"/>
        <w:rPr>
          <w:rFonts w:ascii="Times New Roman" w:hAnsi="Times New Roman" w:cs="Times New Roman"/>
          <w:sz w:val="24"/>
          <w:szCs w:val="24"/>
        </w:rPr>
      </w:pPr>
    </w:p>
    <w:p w14:paraId="1493C46F" w14:textId="0DE67CFE" w:rsidR="006D792B" w:rsidRDefault="00DF65B9" w:rsidP="00402F39">
      <w:pPr>
        <w:widowControl w:val="0"/>
        <w:tabs>
          <w:tab w:val="left" w:pos="360"/>
          <w:tab w:val="left" w:pos="6480"/>
        </w:tabs>
        <w:spacing w:after="0"/>
        <w:rPr>
          <w:rFonts w:ascii="Times New Roman" w:hAnsi="Times New Roman" w:cs="Times New Roman"/>
          <w:sz w:val="24"/>
          <w:szCs w:val="24"/>
        </w:rPr>
      </w:pPr>
      <w:r w:rsidRPr="00B62D96">
        <w:rPr>
          <w:rFonts w:ascii="Times New Roman" w:hAnsi="Times New Roman" w:cs="Times New Roman"/>
          <w:sz w:val="24"/>
          <w:szCs w:val="24"/>
        </w:rPr>
        <w:t>3</w:t>
      </w:r>
      <w:r>
        <w:rPr>
          <w:rFonts w:ascii="Times New Roman" w:hAnsi="Times New Roman" w:cs="Times New Roman"/>
          <w:sz w:val="24"/>
          <w:szCs w:val="24"/>
        </w:rPr>
        <w:t>2</w:t>
      </w:r>
      <w:r w:rsidR="00586712">
        <w:rPr>
          <w:rFonts w:ascii="Times New Roman" w:hAnsi="Times New Roman" w:cs="Times New Roman"/>
          <w:sz w:val="24"/>
          <w:szCs w:val="24"/>
        </w:rPr>
        <w:t>-</w:t>
      </w:r>
      <w:r w:rsidR="00586712" w:rsidRPr="00B62D96">
        <w:rPr>
          <w:rFonts w:ascii="Times New Roman" w:hAnsi="Times New Roman" w:cs="Times New Roman"/>
          <w:sz w:val="24"/>
          <w:szCs w:val="24"/>
        </w:rPr>
        <w:t>week</w:t>
      </w:r>
      <w:r>
        <w:rPr>
          <w:rFonts w:ascii="Times New Roman" w:hAnsi="Times New Roman" w:cs="Times New Roman"/>
          <w:sz w:val="24"/>
          <w:szCs w:val="24"/>
        </w:rPr>
        <w:t>-</w:t>
      </w:r>
      <w:r w:rsidR="00586712" w:rsidRPr="00B62D96">
        <w:rPr>
          <w:rFonts w:ascii="Times New Roman" w:hAnsi="Times New Roman" w:cs="Times New Roman"/>
          <w:sz w:val="24"/>
          <w:szCs w:val="24"/>
        </w:rPr>
        <w:t xml:space="preserve">old BALB/c female </w:t>
      </w:r>
      <w:r>
        <w:rPr>
          <w:rFonts w:ascii="Times New Roman" w:hAnsi="Times New Roman" w:cs="Times New Roman"/>
          <w:sz w:val="24"/>
          <w:szCs w:val="24"/>
        </w:rPr>
        <w:t>mice</w:t>
      </w:r>
      <w:r w:rsidR="00545054">
        <w:rPr>
          <w:rFonts w:ascii="Times New Roman" w:hAnsi="Times New Roman" w:cs="Times New Roman"/>
          <w:sz w:val="24"/>
          <w:szCs w:val="24"/>
        </w:rPr>
        <w:t xml:space="preserve"> were obtained from</w:t>
      </w:r>
      <w:r>
        <w:rPr>
          <w:rFonts w:ascii="Times New Roman" w:hAnsi="Times New Roman" w:cs="Times New Roman"/>
          <w:sz w:val="24"/>
          <w:szCs w:val="24"/>
        </w:rPr>
        <w:t xml:space="preserve"> Taconic Biosciences</w:t>
      </w:r>
      <w:r w:rsidR="00545054">
        <w:rPr>
          <w:rFonts w:ascii="Times New Roman" w:hAnsi="Times New Roman" w:cs="Times New Roman"/>
          <w:sz w:val="24"/>
          <w:szCs w:val="24"/>
        </w:rPr>
        <w:t xml:space="preserve"> (New York, U.S.A.) and acclimated in the Kennedy Space Center</w:t>
      </w:r>
      <w:r w:rsidR="00B5593B">
        <w:rPr>
          <w:rFonts w:ascii="Times New Roman" w:hAnsi="Times New Roman" w:cs="Times New Roman"/>
          <w:sz w:val="24"/>
          <w:szCs w:val="24"/>
        </w:rPr>
        <w:t xml:space="preserve"> </w:t>
      </w:r>
      <w:r w:rsidR="00545054">
        <w:rPr>
          <w:rFonts w:ascii="Times New Roman" w:hAnsi="Times New Roman" w:cs="Times New Roman"/>
          <w:sz w:val="24"/>
          <w:szCs w:val="24"/>
        </w:rPr>
        <w:t>in Florida, U.S.A.</w:t>
      </w:r>
      <w:r w:rsidR="006D792B">
        <w:rPr>
          <w:rFonts w:ascii="Times New Roman" w:hAnsi="Times New Roman" w:cs="Times New Roman"/>
          <w:sz w:val="24"/>
          <w:szCs w:val="24"/>
        </w:rPr>
        <w:t xml:space="preserve"> for 2 weeks in vivarium cages and provided with water and standard chow.</w:t>
      </w:r>
      <w:r w:rsidR="00545054">
        <w:rPr>
          <w:rFonts w:ascii="Times New Roman" w:hAnsi="Times New Roman" w:cs="Times New Roman"/>
          <w:sz w:val="24"/>
          <w:szCs w:val="24"/>
        </w:rPr>
        <w:t xml:space="preserve"> </w:t>
      </w:r>
      <w:r w:rsidR="00B5593B">
        <w:rPr>
          <w:rFonts w:ascii="Times New Roman" w:hAnsi="Times New Roman" w:cs="Times New Roman"/>
          <w:sz w:val="24"/>
          <w:szCs w:val="24"/>
        </w:rPr>
        <w:t>Baseline animals (n=20) were examined and euthanized immediately before rocket launch. Experimental animals</w:t>
      </w:r>
      <w:r w:rsidR="00545054">
        <w:rPr>
          <w:rFonts w:ascii="Times New Roman" w:hAnsi="Times New Roman" w:cs="Times New Roman"/>
          <w:sz w:val="24"/>
          <w:szCs w:val="24"/>
        </w:rPr>
        <w:t xml:space="preserve"> </w:t>
      </w:r>
      <w:r w:rsidR="001326F0">
        <w:rPr>
          <w:rFonts w:ascii="Times New Roman" w:hAnsi="Times New Roman" w:cs="Times New Roman"/>
          <w:sz w:val="24"/>
          <w:szCs w:val="24"/>
        </w:rPr>
        <w:t xml:space="preserve">were randomly assigned </w:t>
      </w:r>
      <w:r w:rsidR="00E7374B">
        <w:rPr>
          <w:rFonts w:ascii="Times New Roman" w:hAnsi="Times New Roman" w:cs="Times New Roman"/>
          <w:sz w:val="24"/>
          <w:szCs w:val="24"/>
        </w:rPr>
        <w:t>to the</w:t>
      </w:r>
      <w:r w:rsidR="001326F0">
        <w:rPr>
          <w:rFonts w:ascii="Times New Roman" w:hAnsi="Times New Roman" w:cs="Times New Roman"/>
          <w:sz w:val="24"/>
          <w:szCs w:val="24"/>
        </w:rPr>
        <w:t xml:space="preserve"> following groups (n=10/group): Live-Animal Return group (LAR), Full-Term Flight group (ISS), Ground control group for LAR (LAR_G), and Ground control group for ISS (ISS_G).</w:t>
      </w:r>
      <w:r w:rsidR="000B6F98">
        <w:rPr>
          <w:rFonts w:ascii="Times New Roman" w:hAnsi="Times New Roman" w:cs="Times New Roman"/>
          <w:sz w:val="24"/>
          <w:szCs w:val="24"/>
        </w:rPr>
        <w:t xml:space="preserve"> </w:t>
      </w:r>
      <w:r w:rsidR="00413101">
        <w:rPr>
          <w:rFonts w:ascii="Times New Roman" w:hAnsi="Times New Roman" w:cs="Times New Roman"/>
          <w:sz w:val="24"/>
          <w:szCs w:val="24"/>
        </w:rPr>
        <w:t>Flight groups (LAR and ISS)</w:t>
      </w:r>
      <w:r w:rsidR="00402F39">
        <w:rPr>
          <w:rFonts w:ascii="Times New Roman" w:hAnsi="Times New Roman" w:cs="Times New Roman"/>
          <w:sz w:val="24"/>
          <w:szCs w:val="24"/>
        </w:rPr>
        <w:t xml:space="preserve"> were </w:t>
      </w:r>
      <w:r w:rsidR="001326F0">
        <w:rPr>
          <w:rFonts w:ascii="Times New Roman" w:hAnsi="Times New Roman" w:cs="Times New Roman"/>
          <w:sz w:val="24"/>
          <w:szCs w:val="24"/>
        </w:rPr>
        <w:t>flown to space via</w:t>
      </w:r>
      <w:r w:rsidR="001326F0" w:rsidRPr="001326F0">
        <w:rPr>
          <w:rFonts w:ascii="Times New Roman" w:hAnsi="Times New Roman" w:cs="Times New Roman"/>
          <w:sz w:val="24"/>
          <w:szCs w:val="24"/>
        </w:rPr>
        <w:t xml:space="preserve"> </w:t>
      </w:r>
      <w:r w:rsidR="001326F0" w:rsidRPr="00B62D96">
        <w:rPr>
          <w:rFonts w:ascii="Times New Roman" w:hAnsi="Times New Roman" w:cs="Times New Roman"/>
          <w:sz w:val="24"/>
          <w:szCs w:val="24"/>
        </w:rPr>
        <w:t>SpaceX Dragon (CRS-11)</w:t>
      </w:r>
      <w:r w:rsidR="001326F0">
        <w:rPr>
          <w:rFonts w:ascii="Times New Roman" w:hAnsi="Times New Roman" w:cs="Times New Roman"/>
          <w:sz w:val="24"/>
          <w:szCs w:val="24"/>
        </w:rPr>
        <w:t xml:space="preserve"> and housed onboard the International Space Station.</w:t>
      </w:r>
      <w:r w:rsidR="00402F39">
        <w:rPr>
          <w:rFonts w:ascii="Times New Roman" w:hAnsi="Times New Roman" w:cs="Times New Roman"/>
          <w:sz w:val="24"/>
          <w:szCs w:val="24"/>
        </w:rPr>
        <w:t xml:space="preserve"> Matching ground control groups</w:t>
      </w:r>
      <w:r w:rsidR="00413101">
        <w:rPr>
          <w:rFonts w:ascii="Times New Roman" w:hAnsi="Times New Roman" w:cs="Times New Roman"/>
          <w:sz w:val="24"/>
          <w:szCs w:val="24"/>
        </w:rPr>
        <w:t xml:space="preserve"> (LAR_G and ISS_G)</w:t>
      </w:r>
      <w:r w:rsidR="00402F39">
        <w:rPr>
          <w:rFonts w:ascii="Times New Roman" w:hAnsi="Times New Roman" w:cs="Times New Roman"/>
          <w:sz w:val="24"/>
          <w:szCs w:val="24"/>
        </w:rPr>
        <w:t xml:space="preserve"> were housed at </w:t>
      </w:r>
      <w:r w:rsidR="00413101">
        <w:rPr>
          <w:rFonts w:ascii="Times New Roman" w:hAnsi="Times New Roman" w:cs="Times New Roman"/>
          <w:sz w:val="24"/>
          <w:szCs w:val="24"/>
        </w:rPr>
        <w:t>the</w:t>
      </w:r>
      <w:r w:rsidR="006F61D5">
        <w:rPr>
          <w:rFonts w:ascii="Times New Roman" w:hAnsi="Times New Roman" w:cs="Times New Roman"/>
          <w:sz w:val="24"/>
          <w:szCs w:val="24"/>
        </w:rPr>
        <w:t xml:space="preserve"> </w:t>
      </w:r>
      <w:r w:rsidR="00FD0E47">
        <w:rPr>
          <w:rFonts w:ascii="Times New Roman" w:hAnsi="Times New Roman" w:cs="Times New Roman"/>
          <w:sz w:val="24"/>
          <w:szCs w:val="24"/>
        </w:rPr>
        <w:t>NASA</w:t>
      </w:r>
      <w:r w:rsidR="00413101">
        <w:rPr>
          <w:rFonts w:ascii="Times New Roman" w:hAnsi="Times New Roman" w:cs="Times New Roman"/>
          <w:sz w:val="24"/>
          <w:szCs w:val="24"/>
        </w:rPr>
        <w:t xml:space="preserve"> Kennedy Space Cente</w:t>
      </w:r>
      <w:r w:rsidR="00EF75B6">
        <w:rPr>
          <w:rFonts w:ascii="Times New Roman" w:hAnsi="Times New Roman" w:cs="Times New Roman"/>
          <w:sz w:val="24"/>
          <w:szCs w:val="24"/>
        </w:rPr>
        <w:t>r, where CO2, temperature</w:t>
      </w:r>
      <w:r w:rsidR="00E42788">
        <w:rPr>
          <w:rFonts w:ascii="Times New Roman" w:hAnsi="Times New Roman" w:cs="Times New Roman"/>
          <w:sz w:val="24"/>
          <w:szCs w:val="24"/>
        </w:rPr>
        <w:t>,</w:t>
      </w:r>
      <w:r w:rsidR="00EF75B6">
        <w:rPr>
          <w:rFonts w:ascii="Times New Roman" w:hAnsi="Times New Roman" w:cs="Times New Roman"/>
          <w:sz w:val="24"/>
          <w:szCs w:val="24"/>
        </w:rPr>
        <w:t xml:space="preserve"> and humidity were matched to that of</w:t>
      </w:r>
      <w:r w:rsidR="00E42788">
        <w:rPr>
          <w:rFonts w:ascii="Times New Roman" w:hAnsi="Times New Roman" w:cs="Times New Roman"/>
          <w:sz w:val="24"/>
          <w:szCs w:val="24"/>
        </w:rPr>
        <w:t xml:space="preserve"> International Space Station</w:t>
      </w:r>
      <w:r w:rsidR="006F560E">
        <w:rPr>
          <w:rFonts w:ascii="Times New Roman" w:hAnsi="Times New Roman" w:cs="Times New Roman"/>
          <w:sz w:val="24"/>
          <w:szCs w:val="24"/>
        </w:rPr>
        <w:t xml:space="preserve"> in the International Space Station Environmental Simulator (ISSES)</w:t>
      </w:r>
      <w:r w:rsidR="00EF75B6">
        <w:rPr>
          <w:rFonts w:ascii="Times New Roman" w:hAnsi="Times New Roman" w:cs="Times New Roman"/>
          <w:sz w:val="24"/>
          <w:szCs w:val="24"/>
        </w:rPr>
        <w:t>.</w:t>
      </w:r>
      <w:r w:rsidR="00402F39">
        <w:rPr>
          <w:rFonts w:ascii="Times New Roman" w:hAnsi="Times New Roman" w:cs="Times New Roman"/>
          <w:sz w:val="24"/>
          <w:szCs w:val="24"/>
        </w:rPr>
        <w:t xml:space="preserve"> At week</w:t>
      </w:r>
      <w:r w:rsidR="00D025B1">
        <w:rPr>
          <w:rFonts w:ascii="Times New Roman" w:hAnsi="Times New Roman" w:cs="Times New Roman"/>
          <w:sz w:val="24"/>
          <w:szCs w:val="24"/>
        </w:rPr>
        <w:t xml:space="preserve"> 5</w:t>
      </w:r>
      <w:r w:rsidR="00402F39">
        <w:rPr>
          <w:rFonts w:ascii="Times New Roman" w:hAnsi="Times New Roman" w:cs="Times New Roman"/>
          <w:sz w:val="24"/>
          <w:szCs w:val="24"/>
        </w:rPr>
        <w:t xml:space="preserve"> post-</w:t>
      </w:r>
      <w:r w:rsidR="00386551">
        <w:rPr>
          <w:rFonts w:ascii="Times New Roman" w:hAnsi="Times New Roman" w:cs="Times New Roman"/>
          <w:sz w:val="24"/>
          <w:szCs w:val="24"/>
        </w:rPr>
        <w:t>flight</w:t>
      </w:r>
      <w:r w:rsidR="00402F39">
        <w:rPr>
          <w:rFonts w:ascii="Times New Roman" w:hAnsi="Times New Roman" w:cs="Times New Roman"/>
          <w:sz w:val="24"/>
          <w:szCs w:val="24"/>
        </w:rPr>
        <w:t xml:space="preserve">, LAR </w:t>
      </w:r>
      <w:r w:rsidR="00413101">
        <w:rPr>
          <w:rFonts w:ascii="Times New Roman" w:hAnsi="Times New Roman" w:cs="Times New Roman"/>
          <w:sz w:val="24"/>
          <w:szCs w:val="24"/>
        </w:rPr>
        <w:t>group was returned live to Earth</w:t>
      </w:r>
      <w:r w:rsidR="00AB036E">
        <w:rPr>
          <w:rFonts w:ascii="Times New Roman" w:hAnsi="Times New Roman" w:cs="Times New Roman"/>
          <w:sz w:val="24"/>
          <w:szCs w:val="24"/>
        </w:rPr>
        <w:t xml:space="preserve"> (UCLA) from </w:t>
      </w:r>
      <w:r w:rsidR="006F560E">
        <w:rPr>
          <w:rFonts w:ascii="Times New Roman" w:hAnsi="Times New Roman" w:cs="Times New Roman"/>
          <w:sz w:val="24"/>
          <w:szCs w:val="24"/>
        </w:rPr>
        <w:t>the International Space Station</w:t>
      </w:r>
      <w:r w:rsidR="00AB036E">
        <w:rPr>
          <w:rFonts w:ascii="Times New Roman" w:hAnsi="Times New Roman" w:cs="Times New Roman"/>
          <w:sz w:val="24"/>
          <w:szCs w:val="24"/>
        </w:rPr>
        <w:t>, and LAR_G group mice were shipped to UCLA from KSC</w:t>
      </w:r>
      <w:r w:rsidR="00D025B1">
        <w:rPr>
          <w:rFonts w:ascii="Times New Roman" w:hAnsi="Times New Roman" w:cs="Times New Roman"/>
          <w:sz w:val="24"/>
          <w:szCs w:val="24"/>
        </w:rPr>
        <w:t>/ISSES</w:t>
      </w:r>
      <w:r w:rsidR="00AB036E">
        <w:rPr>
          <w:rFonts w:ascii="Times New Roman" w:hAnsi="Times New Roman" w:cs="Times New Roman"/>
          <w:sz w:val="24"/>
          <w:szCs w:val="24"/>
        </w:rPr>
        <w:t xml:space="preserve">. </w:t>
      </w:r>
      <w:r w:rsidR="00413101">
        <w:rPr>
          <w:rFonts w:ascii="Times New Roman" w:hAnsi="Times New Roman" w:cs="Times New Roman"/>
          <w:sz w:val="24"/>
          <w:szCs w:val="24"/>
        </w:rPr>
        <w:t xml:space="preserve">LAR and LAR_G groups were </w:t>
      </w:r>
      <w:r w:rsidR="00AB036E">
        <w:rPr>
          <w:rFonts w:ascii="Times New Roman" w:hAnsi="Times New Roman" w:cs="Times New Roman"/>
          <w:sz w:val="24"/>
          <w:szCs w:val="24"/>
        </w:rPr>
        <w:t xml:space="preserve">both kept at </w:t>
      </w:r>
      <w:r w:rsidR="00402F39">
        <w:rPr>
          <w:rFonts w:ascii="Times New Roman" w:hAnsi="Times New Roman" w:cs="Times New Roman"/>
          <w:sz w:val="24"/>
          <w:szCs w:val="24"/>
        </w:rPr>
        <w:t xml:space="preserve">UCLA to examine the effects of recovery for 4 </w:t>
      </w:r>
      <w:r w:rsidR="00413101">
        <w:rPr>
          <w:rFonts w:ascii="Times New Roman" w:hAnsi="Times New Roman" w:cs="Times New Roman"/>
          <w:sz w:val="24"/>
          <w:szCs w:val="24"/>
        </w:rPr>
        <w:t xml:space="preserve">additional </w:t>
      </w:r>
      <w:r w:rsidR="00402F39">
        <w:rPr>
          <w:rFonts w:ascii="Times New Roman" w:hAnsi="Times New Roman" w:cs="Times New Roman"/>
          <w:sz w:val="24"/>
          <w:szCs w:val="24"/>
        </w:rPr>
        <w:t>weeks. ISS and ISS_G groups remained in the Space Station and the Kennedy Space Center</w:t>
      </w:r>
      <w:r w:rsidR="005424B7">
        <w:rPr>
          <w:rFonts w:ascii="Times New Roman" w:hAnsi="Times New Roman" w:cs="Times New Roman"/>
          <w:sz w:val="24"/>
          <w:szCs w:val="24"/>
        </w:rPr>
        <w:t>, respectively,</w:t>
      </w:r>
      <w:r w:rsidR="00402F39">
        <w:rPr>
          <w:rFonts w:ascii="Times New Roman" w:hAnsi="Times New Roman" w:cs="Times New Roman"/>
          <w:sz w:val="24"/>
          <w:szCs w:val="24"/>
        </w:rPr>
        <w:t xml:space="preserve"> for</w:t>
      </w:r>
      <w:r w:rsidR="00E74408">
        <w:rPr>
          <w:rFonts w:ascii="Times New Roman" w:hAnsi="Times New Roman" w:cs="Times New Roman"/>
          <w:sz w:val="24"/>
          <w:szCs w:val="24"/>
        </w:rPr>
        <w:t xml:space="preserve"> the</w:t>
      </w:r>
      <w:r w:rsidR="00402F39">
        <w:rPr>
          <w:rFonts w:ascii="Times New Roman" w:hAnsi="Times New Roman" w:cs="Times New Roman"/>
          <w:sz w:val="24"/>
          <w:szCs w:val="24"/>
        </w:rPr>
        <w:t xml:space="preserve"> 4 weeks. All animals were euthanized at </w:t>
      </w:r>
      <w:r w:rsidR="00FC564A">
        <w:rPr>
          <w:rFonts w:ascii="Times New Roman" w:hAnsi="Times New Roman" w:cs="Times New Roman"/>
          <w:sz w:val="24"/>
          <w:szCs w:val="24"/>
        </w:rPr>
        <w:t>termination (</w:t>
      </w:r>
      <w:r w:rsidR="00402F39">
        <w:rPr>
          <w:rFonts w:ascii="Times New Roman" w:hAnsi="Times New Roman" w:cs="Times New Roman"/>
          <w:sz w:val="24"/>
          <w:szCs w:val="24"/>
        </w:rPr>
        <w:t>9 weeks post-launch</w:t>
      </w:r>
      <w:r w:rsidR="00FC564A">
        <w:rPr>
          <w:rFonts w:ascii="Times New Roman" w:hAnsi="Times New Roman" w:cs="Times New Roman"/>
          <w:sz w:val="24"/>
          <w:szCs w:val="24"/>
        </w:rPr>
        <w:t>)</w:t>
      </w:r>
      <w:r w:rsidR="00402F39">
        <w:rPr>
          <w:rFonts w:ascii="Times New Roman" w:hAnsi="Times New Roman" w:cs="Times New Roman"/>
          <w:sz w:val="24"/>
          <w:szCs w:val="24"/>
        </w:rPr>
        <w:t>.</w:t>
      </w:r>
      <w:r w:rsidR="00DB328D">
        <w:rPr>
          <w:rFonts w:ascii="Times New Roman" w:hAnsi="Times New Roman" w:cs="Times New Roman"/>
          <w:sz w:val="24"/>
          <w:szCs w:val="24"/>
        </w:rPr>
        <w:t xml:space="preserve"> </w:t>
      </w:r>
    </w:p>
    <w:p w14:paraId="1F5C43E2" w14:textId="31A4E7AE" w:rsidR="00023A84" w:rsidRDefault="00023A84" w:rsidP="00402F39">
      <w:pPr>
        <w:widowControl w:val="0"/>
        <w:tabs>
          <w:tab w:val="left" w:pos="360"/>
          <w:tab w:val="left" w:pos="6480"/>
        </w:tabs>
        <w:spacing w:after="0"/>
        <w:rPr>
          <w:rFonts w:ascii="Times New Roman" w:hAnsi="Times New Roman" w:cs="Times New Roman"/>
          <w:sz w:val="24"/>
          <w:szCs w:val="24"/>
        </w:rPr>
      </w:pPr>
    </w:p>
    <w:p w14:paraId="1E58C8FE" w14:textId="7163E24A" w:rsidR="00023A84" w:rsidRPr="00184D40" w:rsidRDefault="00184D40" w:rsidP="00402F39">
      <w:pPr>
        <w:widowControl w:val="0"/>
        <w:tabs>
          <w:tab w:val="left" w:pos="360"/>
          <w:tab w:val="left" w:pos="6480"/>
        </w:tabs>
        <w:spacing w:after="0"/>
        <w:rPr>
          <w:rFonts w:ascii="Times New Roman" w:hAnsi="Times New Roman" w:cs="Times New Roman"/>
          <w:sz w:val="24"/>
          <w:szCs w:val="24"/>
        </w:rPr>
      </w:pPr>
      <w:r w:rsidRPr="00184D40">
        <w:rPr>
          <w:rFonts w:ascii="Times New Roman" w:hAnsi="Times New Roman" w:cs="Times New Roman"/>
          <w:b/>
          <w:sz w:val="24"/>
          <w:szCs w:val="24"/>
        </w:rPr>
        <w:t>Animal Husbandry</w:t>
      </w:r>
      <w:r w:rsidR="00023A84" w:rsidRPr="00184D40">
        <w:rPr>
          <w:rFonts w:ascii="Times New Roman" w:hAnsi="Times New Roman" w:cs="Times New Roman"/>
          <w:sz w:val="24"/>
          <w:szCs w:val="24"/>
        </w:rPr>
        <w:t>:</w:t>
      </w:r>
    </w:p>
    <w:p w14:paraId="3153D1FF" w14:textId="48209055" w:rsidR="00586712" w:rsidRDefault="00023A84" w:rsidP="00F747BA">
      <w:pPr>
        <w:widowControl w:val="0"/>
        <w:tabs>
          <w:tab w:val="left" w:pos="360"/>
          <w:tab w:val="left" w:pos="6480"/>
        </w:tabs>
        <w:spacing w:after="0"/>
        <w:rPr>
          <w:ins w:id="24" w:author="Joseph Bedree" w:date="2020-03-03T14:50:00Z"/>
          <w:rFonts w:ascii="Times New Roman" w:hAnsi="Times New Roman" w:cs="Times New Roman"/>
          <w:sz w:val="24"/>
          <w:szCs w:val="24"/>
        </w:rPr>
      </w:pPr>
      <w:r>
        <w:rPr>
          <w:rFonts w:ascii="Times New Roman" w:hAnsi="Times New Roman" w:cs="Times New Roman"/>
          <w:sz w:val="24"/>
          <w:szCs w:val="24"/>
        </w:rPr>
        <w:t>All Flight</w:t>
      </w:r>
      <w:r w:rsidR="00F353E9">
        <w:rPr>
          <w:rFonts w:ascii="Times New Roman" w:hAnsi="Times New Roman" w:cs="Times New Roman"/>
          <w:sz w:val="24"/>
          <w:szCs w:val="24"/>
        </w:rPr>
        <w:t xml:space="preserve"> (IS</w:t>
      </w:r>
      <w:r w:rsidR="009A5965">
        <w:rPr>
          <w:rFonts w:ascii="Times New Roman" w:hAnsi="Times New Roman" w:cs="Times New Roman"/>
          <w:sz w:val="24"/>
          <w:szCs w:val="24"/>
        </w:rPr>
        <w:t>S and LAR)</w:t>
      </w:r>
      <w:r w:rsidR="00F353E9">
        <w:rPr>
          <w:rFonts w:ascii="Times New Roman" w:hAnsi="Times New Roman" w:cs="Times New Roman"/>
          <w:sz w:val="24"/>
          <w:szCs w:val="24"/>
        </w:rPr>
        <w:t xml:space="preserve"> </w:t>
      </w:r>
      <w:r>
        <w:rPr>
          <w:rFonts w:ascii="Times New Roman" w:hAnsi="Times New Roman" w:cs="Times New Roman"/>
          <w:sz w:val="24"/>
          <w:szCs w:val="24"/>
        </w:rPr>
        <w:t>and Ground groups</w:t>
      </w:r>
      <w:r w:rsidR="009A5965">
        <w:rPr>
          <w:rFonts w:ascii="Times New Roman" w:hAnsi="Times New Roman" w:cs="Times New Roman"/>
          <w:sz w:val="24"/>
          <w:szCs w:val="24"/>
        </w:rPr>
        <w:t xml:space="preserve"> (ISS_G and LAR_G)</w:t>
      </w:r>
      <w:r>
        <w:rPr>
          <w:rFonts w:ascii="Times New Roman" w:hAnsi="Times New Roman" w:cs="Times New Roman"/>
          <w:sz w:val="24"/>
          <w:szCs w:val="24"/>
        </w:rPr>
        <w:t xml:space="preserve"> were housed in</w:t>
      </w:r>
      <w:r w:rsidR="006B6C5B">
        <w:rPr>
          <w:rFonts w:ascii="Times New Roman" w:hAnsi="Times New Roman" w:cs="Times New Roman"/>
          <w:sz w:val="24"/>
          <w:szCs w:val="24"/>
        </w:rPr>
        <w:t xml:space="preserve"> the </w:t>
      </w:r>
      <w:r w:rsidR="00761F77">
        <w:rPr>
          <w:rFonts w:ascii="Times New Roman" w:hAnsi="Times New Roman" w:cs="Times New Roman"/>
          <w:sz w:val="24"/>
          <w:szCs w:val="24"/>
        </w:rPr>
        <w:t xml:space="preserve">NASA </w:t>
      </w:r>
      <w:r w:rsidR="006B6C5B">
        <w:rPr>
          <w:rFonts w:ascii="Times New Roman" w:hAnsi="Times New Roman" w:cs="Times New Roman"/>
          <w:sz w:val="24"/>
          <w:szCs w:val="24"/>
        </w:rPr>
        <w:t>Rodent Habitat</w:t>
      </w:r>
      <w:r w:rsidR="001B2882">
        <w:rPr>
          <w:rFonts w:ascii="Times New Roman" w:hAnsi="Times New Roman" w:cs="Times New Roman"/>
          <w:sz w:val="24"/>
          <w:szCs w:val="24"/>
        </w:rPr>
        <w:t xml:space="preserve"> </w:t>
      </w:r>
      <w:r w:rsidR="006B6C5B">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5054AD">
        <w:rPr>
          <w:rFonts w:ascii="Times New Roman" w:hAnsi="Times New Roman" w:cs="Times New Roman"/>
          <w:sz w:val="24"/>
          <w:szCs w:val="24"/>
        </w:rPr>
        <w:instrText xml:space="preserve"> ADDIN EN.CITE </w:instrText>
      </w:r>
      <w:r w:rsidR="005054AD">
        <w:rPr>
          <w:rFonts w:ascii="Times New Roman" w:hAnsi="Times New Roman" w:cs="Times New Roman"/>
          <w:sz w:val="24"/>
          <w:szCs w:val="24"/>
        </w:rPr>
        <w:fldChar w:fldCharType="begin">
          <w:fldData xml:space="preserve">PEVuZE5vdGU+PENpdGU+PEF1dGhvcj5DaG9pPC9BdXRob3I+PFllYXI+MjAyMDwvWWVhcj48UmVj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=
</w:fldData>
        </w:fldChar>
      </w:r>
      <w:r w:rsidR="005054AD">
        <w:rPr>
          <w:rFonts w:ascii="Times New Roman" w:hAnsi="Times New Roman" w:cs="Times New Roman"/>
          <w:sz w:val="24"/>
          <w:szCs w:val="24"/>
        </w:rPr>
        <w:instrText xml:space="preserve"> ADDIN EN.CITE.DATA </w:instrText>
      </w:r>
      <w:r w:rsidR="005054AD">
        <w:rPr>
          <w:rFonts w:ascii="Times New Roman" w:hAnsi="Times New Roman" w:cs="Times New Roman"/>
          <w:sz w:val="24"/>
          <w:szCs w:val="24"/>
        </w:rPr>
      </w:r>
      <w:r w:rsidR="005054AD">
        <w:rPr>
          <w:rFonts w:ascii="Times New Roman" w:hAnsi="Times New Roman" w:cs="Times New Roman"/>
          <w:sz w:val="24"/>
          <w:szCs w:val="24"/>
        </w:rPr>
        <w:fldChar w:fldCharType="end"/>
      </w:r>
      <w:r w:rsidR="006B6C5B">
        <w:rPr>
          <w:rFonts w:ascii="Times New Roman" w:hAnsi="Times New Roman" w:cs="Times New Roman"/>
          <w:sz w:val="24"/>
          <w:szCs w:val="24"/>
        </w:rPr>
      </w:r>
      <w:r w:rsidR="006B6C5B">
        <w:rPr>
          <w:rFonts w:ascii="Times New Roman" w:hAnsi="Times New Roman" w:cs="Times New Roman"/>
          <w:sz w:val="24"/>
          <w:szCs w:val="24"/>
        </w:rPr>
        <w:fldChar w:fldCharType="separate"/>
      </w:r>
      <w:r w:rsidR="005054AD">
        <w:rPr>
          <w:rFonts w:ascii="Times New Roman" w:hAnsi="Times New Roman" w:cs="Times New Roman"/>
          <w:noProof/>
          <w:sz w:val="24"/>
          <w:szCs w:val="24"/>
        </w:rPr>
        <w:t>(</w:t>
      </w:r>
      <w:hyperlink w:anchor="_ENREF_87" w:tooltip="Ronca, 2019 #617" w:history="1">
        <w:r w:rsidR="00352BCC">
          <w:rPr>
            <w:rFonts w:ascii="Times New Roman" w:hAnsi="Times New Roman" w:cs="Times New Roman"/>
            <w:noProof/>
            <w:sz w:val="24"/>
            <w:szCs w:val="24"/>
          </w:rPr>
          <w:t>Ronca et al., 2019</w:t>
        </w:r>
      </w:hyperlink>
      <w:r w:rsidR="005054AD">
        <w:rPr>
          <w:rFonts w:ascii="Times New Roman" w:hAnsi="Times New Roman" w:cs="Times New Roman"/>
          <w:noProof/>
          <w:sz w:val="24"/>
          <w:szCs w:val="24"/>
        </w:rPr>
        <w:t xml:space="preserve">; </w:t>
      </w:r>
      <w:hyperlink w:anchor="_ENREF_20" w:tooltip="Choi, 2020 #616" w:history="1">
        <w:r w:rsidR="00352BCC">
          <w:rPr>
            <w:rFonts w:ascii="Times New Roman" w:hAnsi="Times New Roman" w:cs="Times New Roman"/>
            <w:noProof/>
            <w:sz w:val="24"/>
            <w:szCs w:val="24"/>
          </w:rPr>
          <w:t>Choi et al., 2020</w:t>
        </w:r>
      </w:hyperlink>
      <w:r w:rsidR="005054AD">
        <w:rPr>
          <w:rFonts w:ascii="Times New Roman" w:hAnsi="Times New Roman" w:cs="Times New Roman"/>
          <w:noProof/>
          <w:sz w:val="24"/>
          <w:szCs w:val="24"/>
        </w:rPr>
        <w:t>)</w:t>
      </w:r>
      <w:r w:rsidR="006B6C5B">
        <w:rPr>
          <w:rFonts w:ascii="Times New Roman" w:hAnsi="Times New Roman" w:cs="Times New Roman"/>
          <w:sz w:val="24"/>
          <w:szCs w:val="24"/>
        </w:rPr>
        <w:fldChar w:fldCharType="end"/>
      </w:r>
      <w:r w:rsidR="005033CE">
        <w:rPr>
          <w:rFonts w:ascii="Times New Roman" w:hAnsi="Times New Roman" w:cs="Times New Roman"/>
          <w:sz w:val="24"/>
          <w:szCs w:val="24"/>
        </w:rPr>
        <w:t xml:space="preserve"> </w:t>
      </w:r>
      <w:r>
        <w:rPr>
          <w:rFonts w:ascii="Times New Roman" w:hAnsi="Times New Roman" w:cs="Times New Roman"/>
          <w:sz w:val="24"/>
          <w:szCs w:val="24"/>
        </w:rPr>
        <w:t xml:space="preserve">and provided with </w:t>
      </w:r>
      <w:r w:rsidR="0085124E">
        <w:rPr>
          <w:rFonts w:ascii="Times New Roman" w:hAnsi="Times New Roman" w:cs="Times New Roman"/>
          <w:sz w:val="24"/>
          <w:szCs w:val="24"/>
        </w:rPr>
        <w:t>NASA Rodent Food Bar</w:t>
      </w:r>
      <w:r w:rsidR="00D03651">
        <w:rPr>
          <w:rFonts w:ascii="Times New Roman" w:hAnsi="Times New Roman" w:cs="Times New Roman"/>
          <w:sz w:val="24"/>
          <w:szCs w:val="24"/>
        </w:rPr>
        <w:t xml:space="preserve"> </w:t>
      </w:r>
      <w:r w:rsidR="00D03651">
        <w:rPr>
          <w:rFonts w:ascii="Times New Roman" w:hAnsi="Times New Roman" w:cs="Times New Roman"/>
          <w:sz w:val="24"/>
          <w:szCs w:val="24"/>
        </w:rPr>
        <w:fldChar w:fldCharType="begin"/>
      </w:r>
      <w:r w:rsidR="00D03651">
        <w:rPr>
          <w:rFonts w:ascii="Times New Roman" w:hAnsi="Times New Roman" w:cs="Times New Roman"/>
          <w:sz w:val="24"/>
          <w:szCs w:val="24"/>
        </w:rPr>
        <w:instrText xml:space="preserve"> ADDIN EN.CITE &lt;EndNote&gt;&lt;Cite&gt;&lt;Author&gt;Sun&lt;/Author&gt;&lt;Year&gt;2010&lt;/Year&gt;&lt;RecNum&gt;690&lt;/RecNum&gt;&lt;DisplayText&gt;(Sun et al., 2010)&lt;/DisplayText&gt;&lt;record&gt;&lt;rec-number&gt;690&lt;/rec-number&gt;&lt;foreign-keys&gt;&lt;key app="EN" db-id="adxzrpzxnrpwdveztp7v9tvwsaapwz5ade9w" timestamp="1620239476"&gt;690&lt;/key&gt;&lt;/foreign-keys&gt;&lt;ref-type name="Journal Article"&gt;17&lt;/ref-type&gt;&lt;contributors&gt;&lt;authors&gt;&lt;author&gt;Sun, Gwo-Shing&lt;/author&gt;&lt;author&gt;Tou, Janet C.&lt;/author&gt;&lt;author&gt;Liittschwager, Kurt&lt;/author&gt;&lt;author&gt;Herrera, Anna M.&lt;/author&gt;&lt;author&gt;Hill, Esther L.&lt;/author&gt;&lt;author&gt;Girten, Beverly&lt;/author&gt;&lt;author&gt;Reiss-Bubenheim, Debra&lt;/author&gt;&lt;author&gt;Vasques, Marilyn&lt;/author&gt;&lt;/authors&gt;&lt;/contributors&gt;&lt;titles&gt;&lt;title&gt;Evaluation of the nutrient-upgraded rodent food bar for rodent spaceflight experiments&lt;/title&gt;&lt;secondary-title&gt;Nutrition&lt;/secondary-title&gt;&lt;/titles&gt;&lt;periodical&gt;&lt;full-title&gt;Nutrition&lt;/full-title&gt;&lt;/periodical&gt;&lt;pages&gt;1163-1169&lt;/pages&gt;&lt;volume&gt;26&lt;/volume&gt;&lt;number&gt;11-12&lt;/number&gt;&lt;dates&gt;&lt;year&gt;2010&lt;/year&gt;&lt;/dates&gt;&lt;publisher&gt;Elsevier&lt;/publisher&gt;&lt;isbn&gt;0899-9007&lt;/isbn&gt;&lt;urls&gt;&lt;/urls&gt;&lt;/record&gt;&lt;/Cite&gt;&lt;/EndNote&gt;</w:instrText>
      </w:r>
      <w:r w:rsidR="00D03651">
        <w:rPr>
          <w:rFonts w:ascii="Times New Roman" w:hAnsi="Times New Roman" w:cs="Times New Roman"/>
          <w:sz w:val="24"/>
          <w:szCs w:val="24"/>
        </w:rPr>
        <w:fldChar w:fldCharType="separate"/>
      </w:r>
      <w:r w:rsidR="00D03651">
        <w:rPr>
          <w:rFonts w:ascii="Times New Roman" w:hAnsi="Times New Roman" w:cs="Times New Roman"/>
          <w:noProof/>
          <w:sz w:val="24"/>
          <w:szCs w:val="24"/>
        </w:rPr>
        <w:t>(</w:t>
      </w:r>
      <w:hyperlink w:anchor="_ENREF_97" w:tooltip="Sun, 2010 #690" w:history="1">
        <w:r w:rsidR="00352BCC">
          <w:rPr>
            <w:rFonts w:ascii="Times New Roman" w:hAnsi="Times New Roman" w:cs="Times New Roman"/>
            <w:noProof/>
            <w:sz w:val="24"/>
            <w:szCs w:val="24"/>
          </w:rPr>
          <w:t>Sun et al., 2010</w:t>
        </w:r>
      </w:hyperlink>
      <w:r w:rsidR="00D03651">
        <w:rPr>
          <w:rFonts w:ascii="Times New Roman" w:hAnsi="Times New Roman" w:cs="Times New Roman"/>
          <w:noProof/>
          <w:sz w:val="24"/>
          <w:szCs w:val="24"/>
        </w:rPr>
        <w:t>)</w:t>
      </w:r>
      <w:r w:rsidR="00D03651">
        <w:rPr>
          <w:rFonts w:ascii="Times New Roman" w:hAnsi="Times New Roman" w:cs="Times New Roman"/>
          <w:sz w:val="24"/>
          <w:szCs w:val="24"/>
        </w:rPr>
        <w:fldChar w:fldCharType="end"/>
      </w:r>
      <w:r>
        <w:rPr>
          <w:rFonts w:ascii="Times New Roman" w:hAnsi="Times New Roman" w:cs="Times New Roman"/>
          <w:sz w:val="24"/>
          <w:szCs w:val="24"/>
        </w:rPr>
        <w:t xml:space="preserve"> until delivery to UCLA, where they were placed in </w:t>
      </w:r>
      <w:r w:rsidR="008034C2">
        <w:rPr>
          <w:rFonts w:ascii="Times New Roman" w:hAnsi="Times New Roman" w:cs="Times New Roman"/>
          <w:sz w:val="24"/>
          <w:szCs w:val="24"/>
        </w:rPr>
        <w:t xml:space="preserve">standard </w:t>
      </w:r>
      <w:r>
        <w:rPr>
          <w:rFonts w:ascii="Times New Roman" w:hAnsi="Times New Roman" w:cs="Times New Roman"/>
          <w:sz w:val="24"/>
          <w:szCs w:val="24"/>
        </w:rPr>
        <w:t xml:space="preserve">vivarium cages and provided with </w:t>
      </w:r>
      <w:commentRangeStart w:id="25"/>
      <w:r>
        <w:rPr>
          <w:rFonts w:ascii="Times New Roman" w:hAnsi="Times New Roman" w:cs="Times New Roman"/>
          <w:sz w:val="24"/>
          <w:szCs w:val="24"/>
        </w:rPr>
        <w:t>water and standard chow.</w:t>
      </w:r>
      <w:r w:rsidR="009A5965">
        <w:rPr>
          <w:rFonts w:ascii="Times New Roman" w:hAnsi="Times New Roman" w:cs="Times New Roman"/>
          <w:sz w:val="24"/>
          <w:szCs w:val="24"/>
        </w:rPr>
        <w:t xml:space="preserve"> </w:t>
      </w:r>
      <w:commentRangeEnd w:id="25"/>
      <w:r w:rsidR="00C333E4">
        <w:rPr>
          <w:rStyle w:val="CommentReference"/>
        </w:rPr>
        <w:commentReference w:id="25"/>
      </w:r>
      <w:r w:rsidR="00353987" w:rsidRPr="00B62D96">
        <w:rPr>
          <w:rFonts w:ascii="Times New Roman" w:hAnsi="Times New Roman" w:cs="Times New Roman"/>
          <w:sz w:val="24"/>
          <w:szCs w:val="24"/>
        </w:rPr>
        <w:t xml:space="preserve">All </w:t>
      </w:r>
      <w:r w:rsidR="00353987">
        <w:rPr>
          <w:rFonts w:ascii="Times New Roman" w:hAnsi="Times New Roman" w:cs="Times New Roman"/>
          <w:sz w:val="24"/>
          <w:szCs w:val="24"/>
        </w:rPr>
        <w:t>rodents</w:t>
      </w:r>
      <w:r w:rsidR="00353987" w:rsidRPr="00B62D96">
        <w:rPr>
          <w:rFonts w:ascii="Times New Roman" w:hAnsi="Times New Roman" w:cs="Times New Roman"/>
          <w:sz w:val="24"/>
          <w:szCs w:val="24"/>
        </w:rPr>
        <w:t xml:space="preserve"> continued with the same diet </w:t>
      </w:r>
      <w:r w:rsidR="00353987">
        <w:rPr>
          <w:rFonts w:ascii="Times New Roman" w:hAnsi="Times New Roman" w:cs="Times New Roman"/>
          <w:sz w:val="24"/>
          <w:szCs w:val="24"/>
        </w:rPr>
        <w:t>(NASA Rodent Food Bar</w:t>
      </w:r>
      <w:r w:rsidR="001F3C42">
        <w:rPr>
          <w:rFonts w:ascii="Times New Roman" w:hAnsi="Times New Roman" w:cs="Times New Roman"/>
          <w:sz w:val="24"/>
          <w:szCs w:val="24"/>
        </w:rPr>
        <w:t xml:space="preserve"> </w:t>
      </w:r>
      <w:r w:rsidR="00352BCC">
        <w:rPr>
          <w:rFonts w:ascii="Times New Roman" w:hAnsi="Times New Roman" w:cs="Times New Roman"/>
          <w:sz w:val="24"/>
          <w:szCs w:val="24"/>
        </w:rPr>
        <w:fldChar w:fldCharType="begin"/>
      </w:r>
      <w:r w:rsidR="00352BCC">
        <w:rPr>
          <w:rFonts w:ascii="Times New Roman" w:hAnsi="Times New Roman" w:cs="Times New Roman"/>
          <w:sz w:val="24"/>
          <w:szCs w:val="24"/>
        </w:rPr>
        <w:instrText xml:space="preserve"> ADDIN EN.CITE &lt;EndNote&gt;&lt;Cite&gt;&lt;Author&gt;Sun&lt;/Author&gt;&lt;Year&gt;2010&lt;/Year&gt;&lt;RecNum&gt;690&lt;/RecNum&gt;&lt;DisplayText&gt;(Sun et al., 2010)&lt;/DisplayText&gt;&lt;record&gt;&lt;rec-number&gt;690&lt;/rec-number&gt;&lt;foreign-keys&gt;&lt;key app="EN" db-id="adxzrpzxnrpwdveztp7v9tvwsaapwz5ade9w" timestamp="1620239476"&gt;690&lt;/key&gt;&lt;/foreign-keys&gt;&lt;ref-type name="Journal Article"&gt;17&lt;/ref-type&gt;&lt;contributors&gt;&lt;authors&gt;&lt;author&gt;Sun, Gwo-Shing&lt;/author&gt;&lt;author&gt;Tou, Janet C.&lt;/author&gt;&lt;author&gt;Liittschwager, Kurt&lt;/author&gt;&lt;author&gt;Herrera, Anna M.&lt;/author&gt;&lt;author&gt;Hill, Esther L.&lt;/author&gt;&lt;author&gt;Girten, Beverly&lt;/author&gt;&lt;author&gt;Reiss-Bubenheim, Debra&lt;/author&gt;&lt;author&gt;Vasques, Marilyn&lt;/author&gt;&lt;/authors&gt;&lt;/contributors&gt;&lt;titles&gt;&lt;title&gt;Evaluation of the nutrient-upgraded rodent food bar for rodent spaceflight experiments&lt;/title&gt;&lt;secondary-title&gt;Nutrition&lt;/secondary-title&gt;&lt;/titles&gt;&lt;periodical&gt;&lt;full-title&gt;Nutrition&lt;/full-title&gt;&lt;/periodical&gt;&lt;pages&gt;1163-1169&lt;/pages&gt;&lt;volume&gt;26&lt;/volume&gt;&lt;number&gt;11-12&lt;/number&gt;&lt;dates&gt;&lt;year&gt;2010&lt;/year&gt;&lt;/dates&gt;&lt;publisher&gt;Elsevier&lt;/publisher&gt;&lt;isbn&gt;0899-9007&lt;/isbn&gt;&lt;urls&gt;&lt;/urls&gt;&lt;/record&gt;&lt;/Cite&gt;&lt;/EndNote&gt;</w:instrText>
      </w:r>
      <w:r w:rsidR="00352BCC">
        <w:rPr>
          <w:rFonts w:ascii="Times New Roman" w:hAnsi="Times New Roman" w:cs="Times New Roman"/>
          <w:sz w:val="24"/>
          <w:szCs w:val="24"/>
        </w:rPr>
        <w:fldChar w:fldCharType="separate"/>
      </w:r>
      <w:r w:rsidR="00352BCC">
        <w:rPr>
          <w:rFonts w:ascii="Times New Roman" w:hAnsi="Times New Roman" w:cs="Times New Roman"/>
          <w:noProof/>
          <w:sz w:val="24"/>
          <w:szCs w:val="24"/>
        </w:rPr>
        <w:t>(</w:t>
      </w:r>
      <w:hyperlink w:anchor="_ENREF_97" w:tooltip="Sun, 2010 #690" w:history="1">
        <w:r w:rsidR="00352BCC">
          <w:rPr>
            <w:rFonts w:ascii="Times New Roman" w:hAnsi="Times New Roman" w:cs="Times New Roman"/>
            <w:noProof/>
            <w:sz w:val="24"/>
            <w:szCs w:val="24"/>
          </w:rPr>
          <w:t>Sun et al., 2010</w:t>
        </w:r>
      </w:hyperlink>
      <w:r w:rsidR="00352BCC">
        <w:rPr>
          <w:rFonts w:ascii="Times New Roman" w:hAnsi="Times New Roman" w:cs="Times New Roman"/>
          <w:noProof/>
          <w:sz w:val="24"/>
          <w:szCs w:val="24"/>
        </w:rPr>
        <w:t>)</w:t>
      </w:r>
      <w:r w:rsidR="00352BCC">
        <w:rPr>
          <w:rFonts w:ascii="Times New Roman" w:hAnsi="Times New Roman" w:cs="Times New Roman"/>
          <w:sz w:val="24"/>
          <w:szCs w:val="24"/>
        </w:rPr>
        <w:fldChar w:fldCharType="end"/>
      </w:r>
      <w:r w:rsidR="00353987">
        <w:rPr>
          <w:rFonts w:ascii="Times New Roman" w:hAnsi="Times New Roman" w:cs="Times New Roman"/>
          <w:sz w:val="24"/>
          <w:szCs w:val="24"/>
        </w:rPr>
        <w:t xml:space="preserve">) </w:t>
      </w:r>
      <w:r w:rsidR="00353987" w:rsidRPr="00B62D96">
        <w:rPr>
          <w:rFonts w:ascii="Times New Roman" w:hAnsi="Times New Roman" w:cs="Times New Roman"/>
          <w:sz w:val="24"/>
          <w:szCs w:val="24"/>
        </w:rPr>
        <w:t>throughout the entire study</w:t>
      </w:r>
      <w:r w:rsidR="00353987">
        <w:rPr>
          <w:rFonts w:ascii="Times New Roman" w:hAnsi="Times New Roman" w:cs="Times New Roman"/>
          <w:sz w:val="24"/>
          <w:szCs w:val="24"/>
        </w:rPr>
        <w:t xml:space="preserve"> (</w:t>
      </w:r>
      <w:r w:rsidR="00F95C74">
        <w:rPr>
          <w:rFonts w:ascii="Times New Roman" w:hAnsi="Times New Roman" w:cs="Times New Roman"/>
          <w:sz w:val="24"/>
          <w:szCs w:val="24"/>
        </w:rPr>
        <w:t>Table S1</w:t>
      </w:r>
      <w:r w:rsidR="004D0E64">
        <w:rPr>
          <w:rFonts w:ascii="Times New Roman" w:hAnsi="Times New Roman" w:cs="Times New Roman"/>
          <w:sz w:val="24"/>
          <w:szCs w:val="24"/>
        </w:rPr>
        <w:t>3</w:t>
      </w:r>
      <w:r w:rsidR="00353987">
        <w:rPr>
          <w:rFonts w:ascii="Times New Roman" w:hAnsi="Times New Roman" w:cs="Times New Roman"/>
          <w:sz w:val="24"/>
          <w:szCs w:val="24"/>
        </w:rPr>
        <w:t>)</w:t>
      </w:r>
      <w:r w:rsidR="00353987" w:rsidRPr="00B62D96">
        <w:rPr>
          <w:rFonts w:ascii="Times New Roman" w:hAnsi="Times New Roman" w:cs="Times New Roman"/>
          <w:sz w:val="24"/>
          <w:szCs w:val="24"/>
        </w:rPr>
        <w:t>.</w:t>
      </w:r>
      <w:r w:rsidR="00C9056E">
        <w:rPr>
          <w:rFonts w:ascii="Times New Roman" w:hAnsi="Times New Roman" w:cs="Times New Roman"/>
          <w:sz w:val="24"/>
          <w:szCs w:val="24"/>
        </w:rPr>
        <w:t xml:space="preserve"> </w:t>
      </w:r>
      <w:r w:rsidR="001A1440">
        <w:rPr>
          <w:rFonts w:ascii="Times New Roman" w:hAnsi="Times New Roman" w:cs="Times New Roman"/>
          <w:sz w:val="24"/>
          <w:szCs w:val="24"/>
        </w:rPr>
        <w:t xml:space="preserve">Throughout the </w:t>
      </w:r>
      <w:r w:rsidR="00E35E72">
        <w:rPr>
          <w:rFonts w:ascii="Times New Roman" w:hAnsi="Times New Roman" w:cs="Times New Roman"/>
          <w:sz w:val="24"/>
          <w:szCs w:val="24"/>
        </w:rPr>
        <w:t>duration of the</w:t>
      </w:r>
      <w:r w:rsidR="001A1440">
        <w:rPr>
          <w:rFonts w:ascii="Times New Roman" w:hAnsi="Times New Roman" w:cs="Times New Roman"/>
          <w:sz w:val="24"/>
          <w:szCs w:val="24"/>
        </w:rPr>
        <w:t xml:space="preserve"> experiment</w:t>
      </w:r>
      <w:r w:rsidR="00E35E72">
        <w:rPr>
          <w:rFonts w:ascii="Times New Roman" w:hAnsi="Times New Roman" w:cs="Times New Roman"/>
          <w:sz w:val="24"/>
          <w:szCs w:val="24"/>
        </w:rPr>
        <w:t xml:space="preserve"> (9 weeks</w:t>
      </w:r>
      <w:r w:rsidR="00F95C74">
        <w:rPr>
          <w:rFonts w:ascii="Times New Roman" w:hAnsi="Times New Roman" w:cs="Times New Roman"/>
          <w:sz w:val="24"/>
          <w:szCs w:val="24"/>
        </w:rPr>
        <w:t xml:space="preserve"> total</w:t>
      </w:r>
      <w:r w:rsidR="00E35E72">
        <w:rPr>
          <w:rFonts w:ascii="Times New Roman" w:hAnsi="Times New Roman" w:cs="Times New Roman"/>
          <w:sz w:val="24"/>
          <w:szCs w:val="24"/>
        </w:rPr>
        <w:t>)</w:t>
      </w:r>
      <w:r w:rsidR="001A1440">
        <w:rPr>
          <w:rFonts w:ascii="Times New Roman" w:hAnsi="Times New Roman" w:cs="Times New Roman"/>
          <w:sz w:val="24"/>
          <w:szCs w:val="24"/>
        </w:rPr>
        <w:t xml:space="preserve">, animals received phosphate-buffered saline (PBS) injection peritoneally every 2 weeks. </w:t>
      </w:r>
      <w:r w:rsidR="00586712">
        <w:rPr>
          <w:rFonts w:ascii="Times New Roman" w:hAnsi="Times New Roman" w:cs="Times New Roman"/>
          <w:sz w:val="24"/>
          <w:szCs w:val="24"/>
        </w:rPr>
        <w:t xml:space="preserve">LAR and LAR_G groups were sampled </w:t>
      </w:r>
      <w:r w:rsidR="00444C58">
        <w:rPr>
          <w:rFonts w:ascii="Times New Roman" w:hAnsi="Times New Roman" w:cs="Times New Roman"/>
          <w:sz w:val="24"/>
          <w:szCs w:val="24"/>
        </w:rPr>
        <w:t>pre-flight</w:t>
      </w:r>
      <w:r w:rsidR="00D13EC3">
        <w:rPr>
          <w:rFonts w:ascii="Times New Roman" w:hAnsi="Times New Roman" w:cs="Times New Roman"/>
          <w:sz w:val="24"/>
          <w:szCs w:val="24"/>
        </w:rPr>
        <w:t xml:space="preserve"> </w:t>
      </w:r>
      <w:r w:rsidR="00586712">
        <w:rPr>
          <w:rFonts w:ascii="Times New Roman" w:hAnsi="Times New Roman" w:cs="Times New Roman"/>
          <w:sz w:val="24"/>
          <w:szCs w:val="24"/>
        </w:rPr>
        <w:t xml:space="preserve">and </w:t>
      </w:r>
      <w:r w:rsidR="001A1440">
        <w:rPr>
          <w:rFonts w:ascii="Times New Roman" w:hAnsi="Times New Roman" w:cs="Times New Roman"/>
          <w:sz w:val="24"/>
          <w:szCs w:val="24"/>
        </w:rPr>
        <w:t>immediately upon live-return</w:t>
      </w:r>
      <w:r w:rsidR="00D13EC3">
        <w:rPr>
          <w:rFonts w:ascii="Times New Roman" w:hAnsi="Times New Roman" w:cs="Times New Roman"/>
          <w:sz w:val="24"/>
          <w:szCs w:val="24"/>
        </w:rPr>
        <w:t xml:space="preserve"> (</w:t>
      </w:r>
      <w:r w:rsidR="005B2875">
        <w:rPr>
          <w:rFonts w:ascii="Times New Roman" w:hAnsi="Times New Roman" w:cs="Times New Roman"/>
          <w:sz w:val="24"/>
          <w:szCs w:val="24"/>
        </w:rPr>
        <w:t>4.5 weeks</w:t>
      </w:r>
      <w:r w:rsidR="001A1440">
        <w:rPr>
          <w:rFonts w:ascii="Times New Roman" w:hAnsi="Times New Roman" w:cs="Times New Roman"/>
          <w:sz w:val="24"/>
          <w:szCs w:val="24"/>
        </w:rPr>
        <w:t xml:space="preserve"> post-</w:t>
      </w:r>
      <w:r w:rsidR="005F7816">
        <w:rPr>
          <w:rFonts w:ascii="Times New Roman" w:hAnsi="Times New Roman" w:cs="Times New Roman"/>
          <w:sz w:val="24"/>
          <w:szCs w:val="24"/>
        </w:rPr>
        <w:t>Live Animal Return to Earth</w:t>
      </w:r>
      <w:r w:rsidR="000A6E0E">
        <w:rPr>
          <w:rFonts w:ascii="Times New Roman" w:hAnsi="Times New Roman" w:cs="Times New Roman"/>
          <w:sz w:val="24"/>
          <w:szCs w:val="24"/>
        </w:rPr>
        <w:t>)</w:t>
      </w:r>
      <w:r w:rsidR="00F9468E">
        <w:rPr>
          <w:rFonts w:ascii="Times New Roman" w:hAnsi="Times New Roman" w:cs="Times New Roman"/>
          <w:sz w:val="24"/>
          <w:szCs w:val="24"/>
        </w:rPr>
        <w:t>, and at terminal time-point (9 weeks post-</w:t>
      </w:r>
      <w:r w:rsidR="00EF6608">
        <w:rPr>
          <w:rFonts w:ascii="Times New Roman" w:hAnsi="Times New Roman" w:cs="Times New Roman"/>
          <w:sz w:val="24"/>
          <w:szCs w:val="24"/>
        </w:rPr>
        <w:t>flight</w:t>
      </w:r>
      <w:r w:rsidR="00F9468E">
        <w:rPr>
          <w:rFonts w:ascii="Times New Roman" w:hAnsi="Times New Roman" w:cs="Times New Roman"/>
          <w:sz w:val="24"/>
          <w:szCs w:val="24"/>
        </w:rPr>
        <w:t>).</w:t>
      </w:r>
      <w:r w:rsidR="008D3B87">
        <w:rPr>
          <w:rFonts w:ascii="Times New Roman" w:hAnsi="Times New Roman" w:cs="Times New Roman"/>
          <w:sz w:val="24"/>
          <w:szCs w:val="24"/>
        </w:rPr>
        <w:t xml:space="preserve"> </w:t>
      </w:r>
      <w:r w:rsidR="00586712">
        <w:rPr>
          <w:rFonts w:ascii="Times New Roman" w:hAnsi="Times New Roman" w:cs="Times New Roman"/>
          <w:sz w:val="24"/>
          <w:szCs w:val="24"/>
        </w:rPr>
        <w:t>Individual fresh f</w:t>
      </w:r>
      <w:r w:rsidR="00586712" w:rsidRPr="00B62D96">
        <w:rPr>
          <w:rFonts w:ascii="Times New Roman" w:hAnsi="Times New Roman" w:cs="Times New Roman"/>
          <w:sz w:val="24"/>
          <w:szCs w:val="24"/>
        </w:rPr>
        <w:t>ecal</w:t>
      </w:r>
      <w:r w:rsidR="00586712">
        <w:rPr>
          <w:rFonts w:ascii="Times New Roman" w:hAnsi="Times New Roman" w:cs="Times New Roman"/>
          <w:sz w:val="24"/>
          <w:szCs w:val="24"/>
        </w:rPr>
        <w:t xml:space="preserve"> </w:t>
      </w:r>
      <w:r w:rsidR="00586712" w:rsidRPr="00B62D96">
        <w:rPr>
          <w:rFonts w:ascii="Times New Roman" w:hAnsi="Times New Roman" w:cs="Times New Roman"/>
          <w:sz w:val="24"/>
          <w:szCs w:val="24"/>
        </w:rPr>
        <w:t>samples</w:t>
      </w:r>
      <w:r w:rsidR="00586712">
        <w:rPr>
          <w:rFonts w:ascii="Times New Roman" w:hAnsi="Times New Roman" w:cs="Times New Roman"/>
          <w:sz w:val="24"/>
          <w:szCs w:val="24"/>
        </w:rPr>
        <w:t xml:space="preserve"> and oral swabs </w:t>
      </w:r>
      <w:r w:rsidR="00586712" w:rsidRPr="00B62D96">
        <w:rPr>
          <w:rFonts w:ascii="Times New Roman" w:hAnsi="Times New Roman" w:cs="Times New Roman"/>
          <w:sz w:val="24"/>
          <w:szCs w:val="24"/>
        </w:rPr>
        <w:t xml:space="preserve">were acquired </w:t>
      </w:r>
      <w:r w:rsidR="005F7816">
        <w:rPr>
          <w:rFonts w:ascii="Times New Roman" w:hAnsi="Times New Roman" w:cs="Times New Roman"/>
          <w:sz w:val="24"/>
          <w:szCs w:val="24"/>
        </w:rPr>
        <w:t>p</w:t>
      </w:r>
      <w:r w:rsidR="002A3FB5">
        <w:rPr>
          <w:rFonts w:ascii="Times New Roman" w:hAnsi="Times New Roman" w:cs="Times New Roman"/>
          <w:sz w:val="24"/>
          <w:szCs w:val="24"/>
        </w:rPr>
        <w:t>re-</w:t>
      </w:r>
      <w:r w:rsidR="00D00EFF">
        <w:rPr>
          <w:rFonts w:ascii="Times New Roman" w:hAnsi="Times New Roman" w:cs="Times New Roman"/>
          <w:sz w:val="24"/>
          <w:szCs w:val="24"/>
        </w:rPr>
        <w:t>f</w:t>
      </w:r>
      <w:r w:rsidR="002A3FB5">
        <w:rPr>
          <w:rFonts w:ascii="Times New Roman" w:hAnsi="Times New Roman" w:cs="Times New Roman"/>
          <w:sz w:val="24"/>
          <w:szCs w:val="24"/>
        </w:rPr>
        <w:t>light</w:t>
      </w:r>
      <w:r w:rsidR="00586712">
        <w:rPr>
          <w:rFonts w:ascii="Times New Roman" w:hAnsi="Times New Roman" w:cs="Times New Roman"/>
          <w:sz w:val="24"/>
          <w:szCs w:val="24"/>
        </w:rPr>
        <w:t xml:space="preserve"> from each mouse</w:t>
      </w:r>
      <w:r w:rsidR="00586712" w:rsidRPr="00B62D96">
        <w:rPr>
          <w:rFonts w:ascii="Times New Roman" w:hAnsi="Times New Roman" w:cs="Times New Roman"/>
          <w:sz w:val="24"/>
          <w:szCs w:val="24"/>
        </w:rPr>
        <w:t xml:space="preserve">, </w:t>
      </w:r>
      <w:r w:rsidR="005F7816">
        <w:rPr>
          <w:rFonts w:ascii="Times New Roman" w:hAnsi="Times New Roman" w:cs="Times New Roman"/>
          <w:sz w:val="24"/>
          <w:szCs w:val="24"/>
        </w:rPr>
        <w:t>post</w:t>
      </w:r>
      <w:r w:rsidR="00D00EFF">
        <w:rPr>
          <w:rFonts w:ascii="Times New Roman" w:hAnsi="Times New Roman" w:cs="Times New Roman"/>
          <w:sz w:val="24"/>
          <w:szCs w:val="24"/>
        </w:rPr>
        <w:t xml:space="preserve"> live animal</w:t>
      </w:r>
      <w:r w:rsidR="005F7816">
        <w:rPr>
          <w:rFonts w:ascii="Times New Roman" w:hAnsi="Times New Roman" w:cs="Times New Roman"/>
          <w:sz w:val="24"/>
          <w:szCs w:val="24"/>
        </w:rPr>
        <w:t xml:space="preserve"> r</w:t>
      </w:r>
      <w:r w:rsidR="005B2875">
        <w:rPr>
          <w:rFonts w:ascii="Times New Roman" w:hAnsi="Times New Roman" w:cs="Times New Roman"/>
          <w:sz w:val="24"/>
          <w:szCs w:val="24"/>
        </w:rPr>
        <w:t>eturn to Earth</w:t>
      </w:r>
      <w:r w:rsidR="005F7816">
        <w:rPr>
          <w:rFonts w:ascii="Times New Roman" w:hAnsi="Times New Roman" w:cs="Times New Roman"/>
          <w:sz w:val="24"/>
          <w:szCs w:val="24"/>
        </w:rPr>
        <w:t xml:space="preserve"> </w:t>
      </w:r>
      <w:r w:rsidR="003D7238">
        <w:rPr>
          <w:rFonts w:ascii="Times New Roman" w:hAnsi="Times New Roman" w:cs="Times New Roman"/>
          <w:sz w:val="24"/>
          <w:szCs w:val="24"/>
        </w:rPr>
        <w:t>(</w:t>
      </w:r>
      <w:r w:rsidR="00586712" w:rsidRPr="00B62D96">
        <w:rPr>
          <w:rFonts w:ascii="Times New Roman" w:hAnsi="Times New Roman" w:cs="Times New Roman"/>
          <w:sz w:val="24"/>
          <w:szCs w:val="24"/>
        </w:rPr>
        <w:t>24 hours post</w:t>
      </w:r>
      <w:r w:rsidR="005F7816">
        <w:rPr>
          <w:rFonts w:ascii="Times New Roman" w:hAnsi="Times New Roman" w:cs="Times New Roman"/>
          <w:sz w:val="24"/>
          <w:szCs w:val="24"/>
        </w:rPr>
        <w:t xml:space="preserve"> </w:t>
      </w:r>
      <w:r w:rsidR="00586712" w:rsidRPr="00B62D96">
        <w:rPr>
          <w:rFonts w:ascii="Times New Roman" w:hAnsi="Times New Roman" w:cs="Times New Roman"/>
          <w:sz w:val="24"/>
          <w:szCs w:val="24"/>
        </w:rPr>
        <w:t>arrival</w:t>
      </w:r>
      <w:r w:rsidR="003D7238">
        <w:rPr>
          <w:rFonts w:ascii="Times New Roman" w:hAnsi="Times New Roman" w:cs="Times New Roman"/>
          <w:sz w:val="24"/>
          <w:szCs w:val="24"/>
        </w:rPr>
        <w:t>)</w:t>
      </w:r>
      <w:r w:rsidR="00586712" w:rsidRPr="00B62D96">
        <w:rPr>
          <w:rFonts w:ascii="Times New Roman" w:hAnsi="Times New Roman" w:cs="Times New Roman"/>
          <w:sz w:val="24"/>
          <w:szCs w:val="24"/>
        </w:rPr>
        <w:t xml:space="preserve">, and at </w:t>
      </w:r>
      <w:r w:rsidR="003D7238">
        <w:rPr>
          <w:rFonts w:ascii="Times New Roman" w:hAnsi="Times New Roman" w:cs="Times New Roman"/>
          <w:sz w:val="24"/>
          <w:szCs w:val="24"/>
        </w:rPr>
        <w:t>termination (</w:t>
      </w:r>
      <w:r w:rsidR="00D00EFF">
        <w:rPr>
          <w:rFonts w:ascii="Times New Roman" w:hAnsi="Times New Roman" w:cs="Times New Roman"/>
          <w:sz w:val="24"/>
          <w:szCs w:val="24"/>
        </w:rPr>
        <w:t>week 9</w:t>
      </w:r>
      <w:r w:rsidR="003D7238">
        <w:rPr>
          <w:rFonts w:ascii="Times New Roman" w:hAnsi="Times New Roman" w:cs="Times New Roman"/>
          <w:sz w:val="24"/>
          <w:szCs w:val="24"/>
        </w:rPr>
        <w:t>)</w:t>
      </w:r>
      <w:r w:rsidR="00E42788">
        <w:rPr>
          <w:rFonts w:ascii="Times New Roman" w:hAnsi="Times New Roman" w:cs="Times New Roman"/>
          <w:sz w:val="24"/>
          <w:szCs w:val="24"/>
        </w:rPr>
        <w:t xml:space="preserve"> </w:t>
      </w:r>
      <w:r w:rsidR="00586712" w:rsidRPr="00B62D96">
        <w:rPr>
          <w:rFonts w:ascii="Times New Roman" w:hAnsi="Times New Roman" w:cs="Times New Roman"/>
          <w:sz w:val="24"/>
          <w:szCs w:val="24"/>
        </w:rPr>
        <w:t xml:space="preserve">for </w:t>
      </w:r>
      <w:r w:rsidR="00E42788">
        <w:rPr>
          <w:rFonts w:ascii="Times New Roman" w:hAnsi="Times New Roman" w:cs="Times New Roman"/>
          <w:sz w:val="24"/>
          <w:szCs w:val="24"/>
        </w:rPr>
        <w:t xml:space="preserve">time-point </w:t>
      </w:r>
      <w:r w:rsidR="00586712" w:rsidRPr="00B62D96">
        <w:rPr>
          <w:rFonts w:ascii="Times New Roman" w:hAnsi="Times New Roman" w:cs="Times New Roman"/>
          <w:sz w:val="24"/>
          <w:szCs w:val="24"/>
        </w:rPr>
        <w:t>microbiome</w:t>
      </w:r>
      <w:r w:rsidR="00586712">
        <w:rPr>
          <w:rFonts w:ascii="Times New Roman" w:hAnsi="Times New Roman" w:cs="Times New Roman"/>
          <w:sz w:val="24"/>
          <w:szCs w:val="24"/>
        </w:rPr>
        <w:t xml:space="preserve"> analysis.</w:t>
      </w:r>
      <w:r w:rsidR="00586712" w:rsidRPr="00B62D96">
        <w:rPr>
          <w:rFonts w:ascii="Times New Roman" w:hAnsi="Times New Roman" w:cs="Times New Roman"/>
          <w:sz w:val="24"/>
          <w:szCs w:val="24"/>
        </w:rPr>
        <w:t xml:space="preserve"> </w:t>
      </w:r>
      <w:r w:rsidR="00676048">
        <w:rPr>
          <w:rFonts w:ascii="Times New Roman" w:hAnsi="Times New Roman" w:cs="Times New Roman"/>
          <w:sz w:val="24"/>
          <w:szCs w:val="24"/>
        </w:rPr>
        <w:t>ISS and ISS_G groups were euthanized in the Space Station and the Kennedy Space Center, respectively, and delivered to UCLA as frozen carcasses</w:t>
      </w:r>
      <w:r w:rsidR="00971324">
        <w:rPr>
          <w:rFonts w:ascii="Times New Roman" w:hAnsi="Times New Roman" w:cs="Times New Roman"/>
          <w:sz w:val="24"/>
          <w:szCs w:val="24"/>
        </w:rPr>
        <w:t xml:space="preserve"> (at </w:t>
      </w:r>
      <w:r w:rsidR="00971324">
        <w:rPr>
          <w:rFonts w:ascii="Times New Roman" w:hAnsi="Times New Roman" w:cs="Times New Roman"/>
          <w:color w:val="000000" w:themeColor="text1"/>
          <w:sz w:val="24"/>
          <w:szCs w:val="24"/>
        </w:rPr>
        <w:t>-80 °C)</w:t>
      </w:r>
      <w:r w:rsidR="00676048">
        <w:rPr>
          <w:rFonts w:ascii="Times New Roman" w:hAnsi="Times New Roman" w:cs="Times New Roman"/>
          <w:sz w:val="24"/>
          <w:szCs w:val="24"/>
        </w:rPr>
        <w:t>.</w:t>
      </w:r>
      <w:r w:rsidR="00435BE7">
        <w:rPr>
          <w:rFonts w:ascii="Times New Roman" w:hAnsi="Times New Roman" w:cs="Times New Roman"/>
          <w:sz w:val="24"/>
          <w:szCs w:val="24"/>
        </w:rPr>
        <w:t xml:space="preserve"> Thus,</w:t>
      </w:r>
      <w:r w:rsidR="00676048">
        <w:rPr>
          <w:rFonts w:ascii="Times New Roman" w:hAnsi="Times New Roman" w:cs="Times New Roman"/>
          <w:sz w:val="24"/>
          <w:szCs w:val="24"/>
        </w:rPr>
        <w:t xml:space="preserve"> </w:t>
      </w:r>
      <w:r w:rsidR="00586712" w:rsidRPr="00B62D96">
        <w:rPr>
          <w:rFonts w:ascii="Times New Roman" w:hAnsi="Times New Roman" w:cs="Times New Roman"/>
          <w:sz w:val="24"/>
          <w:szCs w:val="24"/>
        </w:rPr>
        <w:t>sample</w:t>
      </w:r>
      <w:r w:rsidR="00586712">
        <w:rPr>
          <w:rFonts w:ascii="Times New Roman" w:hAnsi="Times New Roman" w:cs="Times New Roman"/>
          <w:sz w:val="24"/>
          <w:szCs w:val="24"/>
        </w:rPr>
        <w:t>s were acquired</w:t>
      </w:r>
      <w:r w:rsidR="00586712" w:rsidRPr="00B62D96">
        <w:rPr>
          <w:rFonts w:ascii="Times New Roman" w:hAnsi="Times New Roman" w:cs="Times New Roman"/>
          <w:sz w:val="24"/>
          <w:szCs w:val="24"/>
        </w:rPr>
        <w:t xml:space="preserve"> </w:t>
      </w:r>
      <w:r w:rsidR="00353987">
        <w:rPr>
          <w:rFonts w:ascii="Times New Roman" w:hAnsi="Times New Roman" w:cs="Times New Roman"/>
          <w:sz w:val="24"/>
          <w:szCs w:val="24"/>
        </w:rPr>
        <w:t xml:space="preserve">after </w:t>
      </w:r>
      <w:r w:rsidR="00971324">
        <w:rPr>
          <w:rFonts w:ascii="Times New Roman" w:hAnsi="Times New Roman" w:cs="Times New Roman"/>
          <w:sz w:val="24"/>
          <w:szCs w:val="24"/>
        </w:rPr>
        <w:t>carcasses were thawed</w:t>
      </w:r>
      <w:r w:rsidR="00353987">
        <w:rPr>
          <w:rFonts w:ascii="Times New Roman" w:hAnsi="Times New Roman" w:cs="Times New Roman"/>
          <w:sz w:val="24"/>
          <w:szCs w:val="24"/>
        </w:rPr>
        <w:t xml:space="preserve"> for tissue harvest for all collaborating teams</w:t>
      </w:r>
      <w:r w:rsidR="00971324">
        <w:rPr>
          <w:rFonts w:ascii="Times New Roman" w:hAnsi="Times New Roman" w:cs="Times New Roman"/>
          <w:sz w:val="24"/>
          <w:szCs w:val="24"/>
        </w:rPr>
        <w:t xml:space="preserve"> </w:t>
      </w:r>
      <w:r w:rsidR="00586712" w:rsidRPr="00B62D96">
        <w:rPr>
          <w:rFonts w:ascii="Times New Roman" w:hAnsi="Times New Roman" w:cs="Times New Roman"/>
          <w:sz w:val="24"/>
          <w:szCs w:val="24"/>
        </w:rPr>
        <w:t xml:space="preserve">at </w:t>
      </w:r>
      <w:r w:rsidR="003D7238">
        <w:rPr>
          <w:rFonts w:ascii="Times New Roman" w:hAnsi="Times New Roman" w:cs="Times New Roman"/>
          <w:sz w:val="24"/>
          <w:szCs w:val="24"/>
        </w:rPr>
        <w:t>termination</w:t>
      </w:r>
      <w:r w:rsidR="00EE21D2">
        <w:rPr>
          <w:rFonts w:ascii="Times New Roman" w:hAnsi="Times New Roman" w:cs="Times New Roman"/>
          <w:sz w:val="24"/>
          <w:szCs w:val="24"/>
        </w:rPr>
        <w:t xml:space="preserve"> during</w:t>
      </w:r>
      <w:r w:rsidR="00586712">
        <w:rPr>
          <w:rFonts w:ascii="Times New Roman" w:hAnsi="Times New Roman" w:cs="Times New Roman"/>
          <w:color w:val="000000" w:themeColor="text1"/>
          <w:sz w:val="24"/>
          <w:szCs w:val="24"/>
        </w:rPr>
        <w:t xml:space="preserve"> necropsy</w:t>
      </w:r>
      <w:r w:rsidR="00951220">
        <w:rPr>
          <w:rFonts w:ascii="Times New Roman" w:hAnsi="Times New Roman" w:cs="Times New Roman"/>
          <w:color w:val="000000" w:themeColor="text1"/>
          <w:sz w:val="24"/>
          <w:szCs w:val="24"/>
        </w:rPr>
        <w:t xml:space="preserve"> utilized for analysis</w:t>
      </w:r>
      <w:r w:rsidR="00521B57">
        <w:rPr>
          <w:rFonts w:ascii="Times New Roman" w:hAnsi="Times New Roman" w:cs="Times New Roman"/>
          <w:color w:val="000000" w:themeColor="text1"/>
          <w:sz w:val="24"/>
          <w:szCs w:val="24"/>
        </w:rPr>
        <w:t xml:space="preserve"> (Figure </w:t>
      </w:r>
      <w:r w:rsidR="00EE21D2">
        <w:rPr>
          <w:rFonts w:ascii="Times New Roman" w:hAnsi="Times New Roman" w:cs="Times New Roman"/>
          <w:color w:val="000000" w:themeColor="text1"/>
          <w:sz w:val="24"/>
          <w:szCs w:val="24"/>
        </w:rPr>
        <w:t>2</w:t>
      </w:r>
      <w:r w:rsidR="00521B57">
        <w:rPr>
          <w:rFonts w:ascii="Times New Roman" w:hAnsi="Times New Roman" w:cs="Times New Roman"/>
          <w:color w:val="000000" w:themeColor="text1"/>
          <w:sz w:val="24"/>
          <w:szCs w:val="24"/>
        </w:rPr>
        <w:t>)</w:t>
      </w:r>
      <w:r w:rsidR="00B83B94">
        <w:rPr>
          <w:rFonts w:ascii="Times New Roman" w:hAnsi="Times New Roman" w:cs="Times New Roman"/>
          <w:color w:val="000000" w:themeColor="text1"/>
          <w:sz w:val="24"/>
          <w:szCs w:val="24"/>
        </w:rPr>
        <w:t xml:space="preserve">. </w:t>
      </w:r>
    </w:p>
    <w:p w14:paraId="5B35AAAB" w14:textId="77777777" w:rsidR="00586712" w:rsidRPr="00E02973" w:rsidRDefault="00586712" w:rsidP="00586712">
      <w:pPr>
        <w:widowControl w:val="0"/>
        <w:tabs>
          <w:tab w:val="left" w:pos="360"/>
          <w:tab w:val="left" w:pos="6480"/>
        </w:tabs>
        <w:rPr>
          <w:rFonts w:ascii="Times New Roman" w:hAnsi="Times New Roman" w:cs="Times New Roman"/>
          <w:b/>
          <w:sz w:val="24"/>
          <w:szCs w:val="24"/>
        </w:rPr>
      </w:pPr>
    </w:p>
    <w:p w14:paraId="34E14819" w14:textId="77777777" w:rsidR="00586712" w:rsidRDefault="00586712" w:rsidP="00586712">
      <w:pPr>
        <w:widowControl w:val="0"/>
        <w:tabs>
          <w:tab w:val="left" w:pos="360"/>
          <w:tab w:val="left" w:pos="6480"/>
        </w:tabs>
        <w:rPr>
          <w:rFonts w:ascii="Times New Roman" w:hAnsi="Times New Roman" w:cs="Times New Roman"/>
          <w:color w:val="000000" w:themeColor="text1"/>
          <w:sz w:val="24"/>
          <w:szCs w:val="24"/>
        </w:rPr>
      </w:pPr>
      <w:r w:rsidRPr="00B62D96">
        <w:rPr>
          <w:rFonts w:ascii="Times New Roman" w:hAnsi="Times New Roman" w:cs="Times New Roman"/>
          <w:b/>
          <w:sz w:val="24"/>
          <w:szCs w:val="24"/>
        </w:rPr>
        <w:t>Fecal Sample Acquisition and Harvesting</w:t>
      </w:r>
    </w:p>
    <w:p w14:paraId="4197C917" w14:textId="147725B4" w:rsidR="00586712" w:rsidRPr="008467F1" w:rsidRDefault="00586712" w:rsidP="00586712">
      <w:r w:rsidRPr="00B62D96">
        <w:rPr>
          <w:rFonts w:ascii="Times New Roman" w:hAnsi="Times New Roman" w:cs="Times New Roman"/>
          <w:color w:val="000000" w:themeColor="text1"/>
          <w:sz w:val="24"/>
          <w:szCs w:val="24"/>
        </w:rPr>
        <w:t xml:space="preserve">Nominally, two freshly harvested fecal </w:t>
      </w:r>
      <w:r>
        <w:rPr>
          <w:rFonts w:ascii="Times New Roman" w:hAnsi="Times New Roman" w:cs="Times New Roman"/>
          <w:color w:val="000000" w:themeColor="text1"/>
          <w:sz w:val="24"/>
          <w:szCs w:val="24"/>
        </w:rPr>
        <w:t xml:space="preserve">samples </w:t>
      </w:r>
      <w:r w:rsidRPr="00B62D96">
        <w:rPr>
          <w:rFonts w:ascii="Times New Roman" w:hAnsi="Times New Roman" w:cs="Times New Roman"/>
          <w:color w:val="000000" w:themeColor="text1"/>
          <w:sz w:val="24"/>
          <w:szCs w:val="24"/>
        </w:rPr>
        <w:t>or more per mouse</w:t>
      </w:r>
      <w:r>
        <w:rPr>
          <w:rFonts w:ascii="Times New Roman" w:hAnsi="Times New Roman" w:cs="Times New Roman"/>
          <w:color w:val="000000" w:themeColor="text1"/>
          <w:sz w:val="24"/>
          <w:szCs w:val="24"/>
        </w:rPr>
        <w:t xml:space="preserve"> (in individual, autoclaved cages) </w:t>
      </w:r>
      <w:r w:rsidRPr="00B62D96">
        <w:rPr>
          <w:rFonts w:ascii="Times New Roman" w:hAnsi="Times New Roman" w:cs="Times New Roman"/>
          <w:color w:val="000000" w:themeColor="text1"/>
          <w:sz w:val="24"/>
          <w:szCs w:val="24"/>
        </w:rPr>
        <w:t>were collected and placed in 2.0 mL sterile, nuclease free (</w:t>
      </w:r>
      <w:proofErr w:type="spellStart"/>
      <w:r w:rsidRPr="00B62D96">
        <w:rPr>
          <w:rFonts w:ascii="Times New Roman" w:hAnsi="Times New Roman" w:cs="Times New Roman"/>
          <w:color w:val="000000" w:themeColor="text1"/>
          <w:sz w:val="24"/>
          <w:szCs w:val="24"/>
        </w:rPr>
        <w:t>RNAase</w:t>
      </w:r>
      <w:proofErr w:type="spellEnd"/>
      <w:r w:rsidRPr="00B62D96">
        <w:rPr>
          <w:rFonts w:ascii="Times New Roman" w:hAnsi="Times New Roman" w:cs="Times New Roman"/>
          <w:color w:val="000000" w:themeColor="text1"/>
          <w:sz w:val="24"/>
          <w:szCs w:val="24"/>
        </w:rPr>
        <w:t>/</w:t>
      </w:r>
      <w:proofErr w:type="spellStart"/>
      <w:r w:rsidRPr="00B62D96">
        <w:rPr>
          <w:rFonts w:ascii="Times New Roman" w:hAnsi="Times New Roman" w:cs="Times New Roman"/>
          <w:color w:val="000000" w:themeColor="text1"/>
          <w:sz w:val="24"/>
          <w:szCs w:val="24"/>
        </w:rPr>
        <w:t>DNAase</w:t>
      </w:r>
      <w:proofErr w:type="spellEnd"/>
      <w:r w:rsidRPr="00B62D96">
        <w:rPr>
          <w:rFonts w:ascii="Times New Roman" w:hAnsi="Times New Roman" w:cs="Times New Roman"/>
          <w:color w:val="000000" w:themeColor="text1"/>
          <w:sz w:val="24"/>
          <w:szCs w:val="24"/>
        </w:rPr>
        <w:t xml:space="preserve">), non-pyrogenic, polypropylene Corning </w:t>
      </w:r>
      <w:proofErr w:type="spellStart"/>
      <w:r w:rsidRPr="00B62D96">
        <w:rPr>
          <w:rFonts w:ascii="Times New Roman" w:hAnsi="Times New Roman" w:cs="Times New Roman"/>
          <w:color w:val="000000" w:themeColor="text1"/>
          <w:sz w:val="24"/>
          <w:szCs w:val="24"/>
        </w:rPr>
        <w:t>Cyrogenic</w:t>
      </w:r>
      <w:proofErr w:type="spellEnd"/>
      <w:r w:rsidRPr="00B62D96">
        <w:rPr>
          <w:rFonts w:ascii="Times New Roman" w:hAnsi="Times New Roman" w:cs="Times New Roman"/>
          <w:color w:val="000000" w:themeColor="text1"/>
          <w:sz w:val="24"/>
          <w:szCs w:val="24"/>
        </w:rPr>
        <w:t xml:space="preserve"> vials. Samples were promptly “flash frozen” with liquid nitrogen for 15 minutes – one hour (within </w:t>
      </w:r>
      <w:r w:rsidR="00B74FF7">
        <w:rPr>
          <w:rFonts w:ascii="Times New Roman" w:hAnsi="Times New Roman" w:cs="Times New Roman"/>
          <w:color w:val="000000" w:themeColor="text1"/>
          <w:sz w:val="24"/>
          <w:szCs w:val="24"/>
        </w:rPr>
        <w:t>15</w:t>
      </w:r>
      <w:r w:rsidR="00B74FF7" w:rsidRPr="00B62D96">
        <w:rPr>
          <w:rFonts w:ascii="Times New Roman" w:hAnsi="Times New Roman" w:cs="Times New Roman"/>
          <w:color w:val="000000" w:themeColor="text1"/>
          <w:sz w:val="24"/>
          <w:szCs w:val="24"/>
        </w:rPr>
        <w:t xml:space="preserve"> </w:t>
      </w:r>
      <w:r w:rsidR="00B74FF7">
        <w:rPr>
          <w:rFonts w:ascii="Times New Roman" w:hAnsi="Times New Roman" w:cs="Times New Roman"/>
          <w:color w:val="000000" w:themeColor="text1"/>
          <w:sz w:val="24"/>
          <w:szCs w:val="24"/>
        </w:rPr>
        <w:t xml:space="preserve">minutes or less </w:t>
      </w:r>
      <w:r w:rsidRPr="00B62D96">
        <w:rPr>
          <w:rFonts w:ascii="Times New Roman" w:hAnsi="Times New Roman" w:cs="Times New Roman"/>
          <w:color w:val="000000" w:themeColor="text1"/>
          <w:sz w:val="24"/>
          <w:szCs w:val="24"/>
        </w:rPr>
        <w:t xml:space="preserve">of collection) and stored in a -80°C freezer. </w:t>
      </w:r>
      <w:r w:rsidR="00E86E85">
        <w:rPr>
          <w:rFonts w:ascii="Times New Roman" w:hAnsi="Times New Roman" w:cs="Times New Roman"/>
          <w:color w:val="000000" w:themeColor="text1"/>
          <w:sz w:val="24"/>
          <w:szCs w:val="24"/>
        </w:rPr>
        <w:t xml:space="preserve">One </w:t>
      </w:r>
      <w:r w:rsidR="00652CEB">
        <w:rPr>
          <w:rFonts w:ascii="Times New Roman" w:hAnsi="Times New Roman" w:cs="Times New Roman"/>
          <w:color w:val="000000" w:themeColor="text1"/>
          <w:sz w:val="24"/>
          <w:szCs w:val="24"/>
        </w:rPr>
        <w:t>fecal pellet</w:t>
      </w:r>
      <w:r w:rsidR="00E86E85">
        <w:rPr>
          <w:rFonts w:ascii="Times New Roman" w:hAnsi="Times New Roman" w:cs="Times New Roman"/>
          <w:color w:val="000000" w:themeColor="text1"/>
          <w:sz w:val="24"/>
          <w:szCs w:val="24"/>
        </w:rPr>
        <w:t xml:space="preserve"> (equivalent in mass)</w:t>
      </w:r>
      <w:r w:rsidR="00652CEB">
        <w:rPr>
          <w:rFonts w:ascii="Times New Roman" w:hAnsi="Times New Roman" w:cs="Times New Roman"/>
          <w:color w:val="000000" w:themeColor="text1"/>
          <w:sz w:val="24"/>
          <w:szCs w:val="24"/>
        </w:rPr>
        <w:t xml:space="preserve"> was used</w:t>
      </w:r>
      <w:r w:rsidR="00E86E85">
        <w:rPr>
          <w:rFonts w:ascii="Times New Roman" w:hAnsi="Times New Roman" w:cs="Times New Roman"/>
          <w:color w:val="000000" w:themeColor="text1"/>
          <w:sz w:val="24"/>
          <w:szCs w:val="24"/>
        </w:rPr>
        <w:t xml:space="preserve"> per mouse</w:t>
      </w:r>
      <w:r w:rsidR="00652CEB">
        <w:rPr>
          <w:rFonts w:ascii="Times New Roman" w:hAnsi="Times New Roman" w:cs="Times New Roman"/>
          <w:color w:val="000000" w:themeColor="text1"/>
          <w:sz w:val="24"/>
          <w:szCs w:val="24"/>
        </w:rPr>
        <w:t xml:space="preserve"> </w:t>
      </w:r>
      <w:r w:rsidR="00E86E85">
        <w:rPr>
          <w:rFonts w:ascii="Times New Roman" w:hAnsi="Times New Roman" w:cs="Times New Roman"/>
          <w:color w:val="000000" w:themeColor="text1"/>
          <w:sz w:val="24"/>
          <w:szCs w:val="24"/>
        </w:rPr>
        <w:t xml:space="preserve">for </w:t>
      </w:r>
      <w:r w:rsidRPr="00521B57">
        <w:rPr>
          <w:rFonts w:ascii="Times New Roman" w:hAnsi="Times New Roman" w:cs="Times New Roman"/>
          <w:sz w:val="24"/>
          <w:szCs w:val="24"/>
        </w:rPr>
        <w:t>DNA extraction and sequencing of the 16S ribosomal RNA gene was then performed as previously described</w:t>
      </w:r>
      <w:r>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&lt;EndNote&gt;&lt;Cite&gt;&lt;Author&gt;Tong&lt;/Author&gt;&lt;Year&gt;2014&lt;/Year&gt;&lt;RecNum&gt;528&lt;/RecNum&gt;&lt;DisplayText&gt;(Tong et al., 2014)&lt;/DisplayText&gt;&lt;record&gt;&lt;rec-number&gt;528&lt;/rec-number&gt;&lt;foreign-keys&gt;&lt;key app="EN" db-id="adxzrpzxnrpwdveztp7v9tvwsaapwz5ade9w" timestamp="1585840102"&gt;528&lt;/key&gt;&lt;/foreign-keys&gt;&lt;ref-type name="Journal Article"&gt;17&lt;/ref-type&gt;&lt;contributors&gt;&lt;authors&gt;&lt;author&gt;Tong, Maomeng&lt;/author&gt;&lt;author&gt;Jacobs, Jonathan P.&lt;/author&gt;&lt;author&gt;McHardy, Ian H.&lt;/author&gt;&lt;author&gt;Braun, Jonathan&lt;/author&gt;&lt;/authors&gt;&lt;/contributors&gt;&lt;titles&gt;&lt;title&gt;Sampling of intestinal microbiota and targeted amplification of bacterial 16S rRNA genes for microbial ecologic analysis&lt;/title&gt;&lt;secondary-title&gt;Current protocols in immunology&lt;/secondary-title&gt;&lt;/titles&gt;&lt;periodical&gt;&lt;full-title&gt;Current protocols in immunology&lt;/full-title&gt;&lt;/periodical&gt;&lt;pages&gt;7-41&lt;/pages&gt;&lt;volume&gt;107&lt;/volume&gt;&lt;number&gt;1&lt;/number&gt;&lt;dates&gt;&lt;year&gt;2014&lt;/year&gt;&lt;/dates&gt;&lt;publisher&gt;Wiley Online Library&lt;/publisher&gt;&lt;isbn&gt;1934-3671&lt;/isbn&gt;&lt;urls&gt;&lt;/urls&gt;&lt;/record&gt;&lt;/Cite&gt;&lt;/EndNote&gt;</w:instrText>
      </w:r>
      <w:r>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00" w:tooltip="Tong, 2014 #528" w:history="1">
        <w:r w:rsidR="00352BCC">
          <w:rPr>
            <w:rFonts w:ascii="Times New Roman" w:hAnsi="Times New Roman" w:cs="Times New Roman"/>
            <w:noProof/>
            <w:sz w:val="24"/>
            <w:szCs w:val="24"/>
          </w:rPr>
          <w:t>Tong et al., 2014</w:t>
        </w:r>
      </w:hyperlink>
      <w:r w:rsidR="00AD2343">
        <w:rPr>
          <w:rFonts w:ascii="Times New Roman" w:hAnsi="Times New Roman" w:cs="Times New Roman"/>
          <w:noProof/>
          <w:sz w:val="24"/>
          <w:szCs w:val="24"/>
        </w:rPr>
        <w:t>)</w:t>
      </w:r>
      <w:r>
        <w:rPr>
          <w:rFonts w:ascii="Times New Roman" w:hAnsi="Times New Roman" w:cs="Times New Roman"/>
          <w:sz w:val="24"/>
          <w:szCs w:val="24"/>
        </w:rPr>
        <w:fldChar w:fldCharType="end"/>
      </w:r>
      <w:r w:rsidRPr="00521B57">
        <w:rPr>
          <w:rFonts w:ascii="Times New Roman" w:hAnsi="Times New Roman" w:cs="Times New Roman"/>
          <w:sz w:val="24"/>
          <w:szCs w:val="24"/>
        </w:rPr>
        <w:t xml:space="preserve">. </w:t>
      </w:r>
      <w:r w:rsidR="002B5BC6">
        <w:rPr>
          <w:rFonts w:ascii="Times New Roman" w:hAnsi="Times New Roman" w:cs="Times New Roman"/>
          <w:sz w:val="24"/>
          <w:szCs w:val="24"/>
        </w:rPr>
        <w:t>Briefly</w:t>
      </w:r>
      <w:r w:rsidR="002B5BC6" w:rsidRPr="00521B57">
        <w:rPr>
          <w:rFonts w:ascii="Times New Roman" w:hAnsi="Times New Roman" w:cs="Times New Roman"/>
          <w:sz w:val="24"/>
          <w:szCs w:val="24"/>
        </w:rPr>
        <w:t xml:space="preserve">, bacterial </w:t>
      </w:r>
      <w:r w:rsidR="002B5BC6">
        <w:rPr>
          <w:rFonts w:ascii="Times New Roman" w:hAnsi="Times New Roman" w:cs="Times New Roman"/>
          <w:color w:val="000000" w:themeColor="text1"/>
          <w:sz w:val="24"/>
          <w:szCs w:val="24"/>
        </w:rPr>
        <w:t>DNA was isolated using the</w:t>
      </w:r>
      <w:r w:rsidR="002B5BC6" w:rsidRPr="00821F2B">
        <w:rPr>
          <w:rFonts w:ascii="Times New Roman" w:hAnsi="Times New Roman" w:cs="Times New Roman"/>
          <w:sz w:val="24"/>
          <w:szCs w:val="24"/>
        </w:rPr>
        <w:t xml:space="preserve"> QIAGEN Power Fecal DNA isolation kit</w:t>
      </w:r>
      <w:r w:rsidR="002B5BC6">
        <w:rPr>
          <w:rFonts w:ascii="Times New Roman" w:hAnsi="Times New Roman" w:cs="Times New Roman"/>
          <w:sz w:val="24"/>
          <w:szCs w:val="24"/>
        </w:rPr>
        <w:t xml:space="preserve"> (</w:t>
      </w:r>
      <w:r w:rsidR="002B5BC6" w:rsidRPr="003D4018">
        <w:rPr>
          <w:rFonts w:ascii="Times New Roman" w:eastAsia="Times New Roman" w:hAnsi="Times New Roman" w:cs="Times New Roman"/>
          <w:color w:val="1C1D1E"/>
          <w:sz w:val="24"/>
          <w:szCs w:val="24"/>
        </w:rPr>
        <w:t xml:space="preserve">QIAGEN, </w:t>
      </w:r>
      <w:r w:rsidR="002B5BC6">
        <w:rPr>
          <w:rFonts w:ascii="Times New Roman" w:eastAsia="Times New Roman" w:hAnsi="Times New Roman" w:cs="Times New Roman"/>
          <w:color w:val="1C1D1E"/>
          <w:sz w:val="24"/>
          <w:szCs w:val="24"/>
        </w:rPr>
        <w:t>C</w:t>
      </w:r>
      <w:r w:rsidR="002B5BC6" w:rsidRPr="003D4018">
        <w:rPr>
          <w:rFonts w:ascii="Times New Roman" w:eastAsia="Times New Roman" w:hAnsi="Times New Roman" w:cs="Times New Roman"/>
          <w:color w:val="1C1D1E"/>
          <w:sz w:val="24"/>
          <w:szCs w:val="24"/>
        </w:rPr>
        <w:t xml:space="preserve">at. </w:t>
      </w:r>
      <w:r w:rsidR="002B5BC6">
        <w:rPr>
          <w:rFonts w:ascii="Times New Roman" w:eastAsia="Times New Roman" w:hAnsi="Times New Roman" w:cs="Times New Roman"/>
          <w:color w:val="1C1D1E"/>
          <w:sz w:val="24"/>
          <w:szCs w:val="24"/>
        </w:rPr>
        <w:t>N</w:t>
      </w:r>
      <w:r w:rsidR="002B5BC6" w:rsidRPr="003D4018">
        <w:rPr>
          <w:rFonts w:ascii="Times New Roman" w:eastAsia="Times New Roman" w:hAnsi="Times New Roman" w:cs="Times New Roman"/>
          <w:color w:val="1C1D1E"/>
          <w:sz w:val="24"/>
          <w:szCs w:val="24"/>
        </w:rPr>
        <w:t>o. 12955-4)</w:t>
      </w:r>
      <w:r w:rsidR="002B5BC6">
        <w:rPr>
          <w:rFonts w:ascii="Times New Roman" w:hAnsi="Times New Roman" w:cs="Times New Roman"/>
          <w:sz w:val="24"/>
          <w:szCs w:val="24"/>
        </w:rPr>
        <w:t xml:space="preserve"> </w:t>
      </w:r>
      <w:r w:rsidR="002B5BC6" w:rsidRPr="00521B57">
        <w:rPr>
          <w:rFonts w:ascii="Times New Roman" w:hAnsi="Times New Roman" w:cs="Times New Roman"/>
          <w:sz w:val="24"/>
          <w:szCs w:val="24"/>
        </w:rPr>
        <w:t xml:space="preserve">with bead beating. </w:t>
      </w:r>
      <w:r>
        <w:rPr>
          <w:rFonts w:ascii="Times New Roman" w:hAnsi="Times New Roman" w:cs="Times New Roman"/>
          <w:sz w:val="24"/>
          <w:szCs w:val="24"/>
        </w:rPr>
        <w:t xml:space="preserve">All procedures were approved under </w:t>
      </w:r>
      <w:r w:rsidR="00B963BE">
        <w:rPr>
          <w:rFonts w:ascii="Times New Roman" w:hAnsi="Times New Roman" w:cs="Times New Roman"/>
          <w:sz w:val="24"/>
          <w:szCs w:val="24"/>
        </w:rPr>
        <w:t>IACUC</w:t>
      </w:r>
      <w:r w:rsidRPr="00840566">
        <w:rPr>
          <w:rFonts w:ascii="Times New Roman" w:hAnsi="Times New Roman" w:cs="Times New Roman"/>
          <w:sz w:val="24"/>
          <w:szCs w:val="24"/>
        </w:rPr>
        <w:t xml:space="preserve"> Protocol Number: NAS-16-001-Y1</w:t>
      </w:r>
      <w:r>
        <w:rPr>
          <w:rFonts w:ascii="Times New Roman" w:hAnsi="Times New Roman" w:cs="Times New Roman"/>
          <w:sz w:val="24"/>
          <w:szCs w:val="24"/>
        </w:rPr>
        <w:t>.</w:t>
      </w:r>
    </w:p>
    <w:p w14:paraId="704FDE24" w14:textId="77777777" w:rsidR="008467F1" w:rsidRDefault="008467F1" w:rsidP="00586712">
      <w:pPr>
        <w:rPr>
          <w:rFonts w:ascii="Times New Roman" w:hAnsi="Times New Roman" w:cs="Times New Roman"/>
          <w:sz w:val="24"/>
          <w:szCs w:val="24"/>
        </w:rPr>
      </w:pPr>
    </w:p>
    <w:p w14:paraId="5F785840" w14:textId="77777777" w:rsidR="00586712" w:rsidRDefault="00586712" w:rsidP="00586712">
      <w:pPr>
        <w:widowControl w:val="0"/>
        <w:tabs>
          <w:tab w:val="left" w:pos="360"/>
          <w:tab w:val="left" w:pos="6480"/>
        </w:tabs>
        <w:rPr>
          <w:rFonts w:ascii="Times New Roman" w:hAnsi="Times New Roman" w:cs="Times New Roman"/>
          <w:color w:val="000000" w:themeColor="text1"/>
          <w:sz w:val="24"/>
          <w:szCs w:val="24"/>
        </w:rPr>
      </w:pPr>
      <w:r>
        <w:rPr>
          <w:rFonts w:ascii="Times New Roman" w:hAnsi="Times New Roman" w:cs="Times New Roman"/>
          <w:b/>
          <w:sz w:val="24"/>
          <w:szCs w:val="24"/>
        </w:rPr>
        <w:t xml:space="preserve">Oral </w:t>
      </w:r>
      <w:r w:rsidRPr="00B62D96">
        <w:rPr>
          <w:rFonts w:ascii="Times New Roman" w:hAnsi="Times New Roman" w:cs="Times New Roman"/>
          <w:b/>
          <w:sz w:val="24"/>
          <w:szCs w:val="24"/>
        </w:rPr>
        <w:t>Sample Acquisition and Harvesting</w:t>
      </w:r>
    </w:p>
    <w:p w14:paraId="26DE8676" w14:textId="25A0072F" w:rsidR="00586712" w:rsidRDefault="00586712" w:rsidP="00586712">
      <w:pPr>
        <w:rPr>
          <w:rFonts w:ascii="Times New Roman" w:hAnsi="Times New Roman" w:cs="Times New Roman"/>
          <w:sz w:val="24"/>
          <w:szCs w:val="24"/>
        </w:rPr>
      </w:pPr>
      <w:r w:rsidRPr="00821F2B">
        <w:rPr>
          <w:rFonts w:ascii="Times New Roman" w:hAnsi="Times New Roman" w:cs="Times New Roman"/>
          <w:sz w:val="24"/>
          <w:szCs w:val="24"/>
        </w:rPr>
        <w:t>The molars</w:t>
      </w:r>
      <w:r>
        <w:rPr>
          <w:rFonts w:ascii="Times New Roman" w:hAnsi="Times New Roman" w:cs="Times New Roman"/>
          <w:sz w:val="24"/>
          <w:szCs w:val="24"/>
        </w:rPr>
        <w:t xml:space="preserve">, </w:t>
      </w:r>
      <w:proofErr w:type="gramStart"/>
      <w:r>
        <w:rPr>
          <w:rFonts w:ascii="Times New Roman" w:hAnsi="Times New Roman" w:cs="Times New Roman"/>
          <w:sz w:val="24"/>
          <w:szCs w:val="24"/>
        </w:rPr>
        <w:t>cheeks</w:t>
      </w:r>
      <w:proofErr w:type="gramEnd"/>
      <w:r>
        <w:rPr>
          <w:rFonts w:ascii="Times New Roman" w:hAnsi="Times New Roman" w:cs="Times New Roman"/>
          <w:sz w:val="24"/>
          <w:szCs w:val="24"/>
        </w:rPr>
        <w:t xml:space="preserve"> and tongue (lingual and buccal) regions of the LAR and LAR_G rodents</w:t>
      </w:r>
      <w:r w:rsidRPr="00821F2B">
        <w:rPr>
          <w:rFonts w:ascii="Times New Roman" w:hAnsi="Times New Roman" w:cs="Times New Roman"/>
          <w:sz w:val="24"/>
          <w:szCs w:val="24"/>
        </w:rPr>
        <w:t xml:space="preserve"> (</w:t>
      </w:r>
      <w:r>
        <w:rPr>
          <w:rFonts w:ascii="Times New Roman" w:hAnsi="Times New Roman" w:cs="Times New Roman"/>
          <w:sz w:val="24"/>
          <w:szCs w:val="24"/>
        </w:rPr>
        <w:t>3</w:t>
      </w:r>
      <w:r w:rsidRPr="00821F2B">
        <w:rPr>
          <w:rFonts w:ascii="Times New Roman" w:hAnsi="Times New Roman" w:cs="Times New Roman"/>
          <w:sz w:val="24"/>
          <w:szCs w:val="24"/>
        </w:rPr>
        <w:t xml:space="preserve"> swabs per mouse within each cage) </w:t>
      </w:r>
      <w:r>
        <w:rPr>
          <w:rFonts w:ascii="Times New Roman" w:hAnsi="Times New Roman" w:cs="Times New Roman"/>
          <w:sz w:val="24"/>
          <w:szCs w:val="24"/>
        </w:rPr>
        <w:t>were</w:t>
      </w:r>
      <w:r w:rsidRPr="00821F2B">
        <w:rPr>
          <w:rFonts w:ascii="Times New Roman" w:hAnsi="Times New Roman" w:cs="Times New Roman"/>
          <w:sz w:val="24"/>
          <w:szCs w:val="24"/>
        </w:rPr>
        <w:t xml:space="preserve"> used as a consistent </w:t>
      </w:r>
      <w:r>
        <w:rPr>
          <w:rFonts w:ascii="Times New Roman" w:hAnsi="Times New Roman" w:cs="Times New Roman"/>
          <w:sz w:val="24"/>
          <w:szCs w:val="24"/>
        </w:rPr>
        <w:t xml:space="preserve">anatomical position </w:t>
      </w:r>
      <w:r w:rsidRPr="00821F2B">
        <w:rPr>
          <w:rFonts w:ascii="Times New Roman" w:hAnsi="Times New Roman" w:cs="Times New Roman"/>
          <w:sz w:val="24"/>
          <w:szCs w:val="24"/>
        </w:rPr>
        <w:t xml:space="preserve">for oral microbiome sampling. The </w:t>
      </w:r>
      <w:r w:rsidR="006E0C84">
        <w:rPr>
          <w:rFonts w:ascii="Times New Roman" w:hAnsi="Times New Roman" w:cs="Times New Roman"/>
          <w:sz w:val="24"/>
          <w:szCs w:val="24"/>
        </w:rPr>
        <w:t>rodents</w:t>
      </w:r>
      <w:r w:rsidRPr="00821F2B">
        <w:rPr>
          <w:rFonts w:ascii="Times New Roman" w:hAnsi="Times New Roman" w:cs="Times New Roman"/>
          <w:sz w:val="24"/>
          <w:szCs w:val="24"/>
        </w:rPr>
        <w:t xml:space="preserve"> </w:t>
      </w:r>
      <w:r>
        <w:rPr>
          <w:rFonts w:ascii="Times New Roman" w:hAnsi="Times New Roman" w:cs="Times New Roman"/>
          <w:sz w:val="24"/>
          <w:szCs w:val="24"/>
        </w:rPr>
        <w:t>were</w:t>
      </w:r>
      <w:r w:rsidRPr="00821F2B">
        <w:rPr>
          <w:rFonts w:ascii="Times New Roman" w:hAnsi="Times New Roman" w:cs="Times New Roman"/>
          <w:sz w:val="24"/>
          <w:szCs w:val="24"/>
        </w:rPr>
        <w:t xml:space="preserve"> anesthetized via ketamine</w:t>
      </w:r>
      <w:r>
        <w:rPr>
          <w:rFonts w:ascii="Times New Roman" w:hAnsi="Times New Roman" w:cs="Times New Roman"/>
          <w:sz w:val="24"/>
          <w:szCs w:val="24"/>
        </w:rPr>
        <w:t xml:space="preserve"> and sampled</w:t>
      </w:r>
      <w:r w:rsidRPr="00821F2B">
        <w:rPr>
          <w:rFonts w:ascii="Times New Roman" w:hAnsi="Times New Roman" w:cs="Times New Roman"/>
          <w:sz w:val="24"/>
          <w:szCs w:val="24"/>
        </w:rPr>
        <w:t xml:space="preserve">. Specifically, </w:t>
      </w:r>
      <w:proofErr w:type="spellStart"/>
      <w:r w:rsidRPr="00821F2B">
        <w:rPr>
          <w:rFonts w:ascii="Times New Roman" w:hAnsi="Times New Roman" w:cs="Times New Roman"/>
          <w:sz w:val="24"/>
          <w:szCs w:val="24"/>
        </w:rPr>
        <w:t>Plasdent</w:t>
      </w:r>
      <w:proofErr w:type="spellEnd"/>
      <w:r w:rsidRPr="00821F2B">
        <w:rPr>
          <w:rFonts w:ascii="Times New Roman" w:hAnsi="Times New Roman" w:cs="Times New Roman"/>
          <w:sz w:val="24"/>
          <w:szCs w:val="24"/>
        </w:rPr>
        <w:t xml:space="preserve"> </w:t>
      </w:r>
      <w:proofErr w:type="spellStart"/>
      <w:r w:rsidRPr="00821F2B">
        <w:rPr>
          <w:rFonts w:ascii="Times New Roman" w:hAnsi="Times New Roman" w:cs="Times New Roman"/>
          <w:sz w:val="24"/>
          <w:szCs w:val="24"/>
        </w:rPr>
        <w:t>Maxaplicator</w:t>
      </w:r>
      <w:proofErr w:type="spellEnd"/>
      <w:r w:rsidRPr="00821F2B">
        <w:rPr>
          <w:rFonts w:ascii="Times New Roman" w:hAnsi="Times New Roman" w:cs="Times New Roman"/>
          <w:sz w:val="24"/>
          <w:szCs w:val="24"/>
        </w:rPr>
        <w:t xml:space="preserve"> Super fine (</w:t>
      </w:r>
      <w:r>
        <w:rPr>
          <w:rFonts w:ascii="Times New Roman" w:hAnsi="Times New Roman" w:cs="Times New Roman"/>
          <w:sz w:val="24"/>
          <w:szCs w:val="24"/>
        </w:rPr>
        <w:t xml:space="preserve">2 </w:t>
      </w:r>
      <w:r w:rsidRPr="00821F2B">
        <w:rPr>
          <w:rFonts w:ascii="Times New Roman" w:hAnsi="Times New Roman" w:cs="Times New Roman"/>
          <w:sz w:val="24"/>
          <w:szCs w:val="24"/>
        </w:rPr>
        <w:t xml:space="preserve">mm) swabs </w:t>
      </w:r>
      <w:r>
        <w:rPr>
          <w:rFonts w:ascii="Times New Roman" w:hAnsi="Times New Roman" w:cs="Times New Roman"/>
          <w:sz w:val="24"/>
          <w:szCs w:val="24"/>
        </w:rPr>
        <w:t>were</w:t>
      </w:r>
      <w:r w:rsidRPr="00821F2B">
        <w:rPr>
          <w:rFonts w:ascii="Times New Roman" w:hAnsi="Times New Roman" w:cs="Times New Roman"/>
          <w:sz w:val="24"/>
          <w:szCs w:val="24"/>
        </w:rPr>
        <w:t xml:space="preserve"> used for collection</w:t>
      </w:r>
      <w:r>
        <w:rPr>
          <w:rFonts w:ascii="Times New Roman" w:hAnsi="Times New Roman" w:cs="Times New Roman"/>
          <w:sz w:val="24"/>
          <w:szCs w:val="24"/>
        </w:rPr>
        <w:t xml:space="preserve"> (MPN# </w:t>
      </w:r>
      <w:r w:rsidRPr="002242F4">
        <w:rPr>
          <w:rFonts w:ascii="Times New Roman" w:hAnsi="Times New Roman" w:cs="Times New Roman"/>
          <w:sz w:val="24"/>
          <w:szCs w:val="24"/>
        </w:rPr>
        <w:t>600-R-2</w:t>
      </w:r>
      <w:r>
        <w:rPr>
          <w:rFonts w:ascii="Times New Roman" w:hAnsi="Times New Roman" w:cs="Times New Roman"/>
          <w:sz w:val="24"/>
          <w:szCs w:val="24"/>
        </w:rPr>
        <w:t>)</w:t>
      </w:r>
      <w:r w:rsidRPr="00821F2B">
        <w:rPr>
          <w:rFonts w:ascii="Times New Roman" w:hAnsi="Times New Roman" w:cs="Times New Roman"/>
          <w:sz w:val="24"/>
          <w:szCs w:val="24"/>
        </w:rPr>
        <w:t xml:space="preserve">. DNA samples </w:t>
      </w:r>
      <w:r>
        <w:rPr>
          <w:rFonts w:ascii="Times New Roman" w:hAnsi="Times New Roman" w:cs="Times New Roman"/>
          <w:sz w:val="24"/>
          <w:szCs w:val="24"/>
        </w:rPr>
        <w:t>were</w:t>
      </w:r>
      <w:r w:rsidRPr="00821F2B">
        <w:rPr>
          <w:rFonts w:ascii="Times New Roman" w:hAnsi="Times New Roman" w:cs="Times New Roman"/>
          <w:sz w:val="24"/>
          <w:szCs w:val="24"/>
        </w:rPr>
        <w:t xml:space="preserve"> processed using the </w:t>
      </w:r>
      <w:proofErr w:type="spellStart"/>
      <w:r w:rsidR="001829AC">
        <w:rPr>
          <w:rFonts w:ascii="Times New Roman" w:hAnsi="Times New Roman" w:cs="Times New Roman"/>
          <w:sz w:val="24"/>
          <w:szCs w:val="24"/>
        </w:rPr>
        <w:t>Lucigen</w:t>
      </w:r>
      <w:proofErr w:type="spellEnd"/>
      <w:r w:rsidRPr="00821F2B">
        <w:rPr>
          <w:rFonts w:ascii="Times New Roman" w:hAnsi="Times New Roman" w:cs="Times New Roman"/>
          <w:sz w:val="24"/>
          <w:szCs w:val="24"/>
        </w:rPr>
        <w:t xml:space="preserve"> - Master Pure DNA isolation kit</w:t>
      </w:r>
      <w:r>
        <w:rPr>
          <w:rFonts w:ascii="Times New Roman" w:hAnsi="Times New Roman" w:cs="Times New Roman"/>
          <w:sz w:val="24"/>
          <w:szCs w:val="24"/>
        </w:rPr>
        <w:t xml:space="preserve"> </w:t>
      </w:r>
      <w:r w:rsidR="001829AC">
        <w:rPr>
          <w:rFonts w:ascii="Times New Roman" w:hAnsi="Times New Roman" w:cs="Times New Roman"/>
          <w:sz w:val="24"/>
          <w:szCs w:val="24"/>
        </w:rPr>
        <w:t>(</w:t>
      </w:r>
      <w:r>
        <w:rPr>
          <w:rFonts w:ascii="Times New Roman" w:hAnsi="Times New Roman" w:cs="Times New Roman"/>
          <w:sz w:val="24"/>
          <w:szCs w:val="24"/>
        </w:rPr>
        <w:t>C</w:t>
      </w:r>
      <w:r w:rsidR="008E04AB">
        <w:rPr>
          <w:rFonts w:ascii="Times New Roman" w:hAnsi="Times New Roman" w:cs="Times New Roman"/>
          <w:sz w:val="24"/>
          <w:szCs w:val="24"/>
        </w:rPr>
        <w:t>a. No</w:t>
      </w:r>
      <w:r w:rsidR="001829AC">
        <w:rPr>
          <w:rFonts w:ascii="Times New Roman" w:hAnsi="Times New Roman" w:cs="Times New Roman"/>
          <w:sz w:val="24"/>
          <w:szCs w:val="24"/>
        </w:rPr>
        <w:t>. MC85200</w:t>
      </w:r>
      <w:r w:rsidR="00F355E6">
        <w:rPr>
          <w:rFonts w:ascii="Times New Roman" w:hAnsi="Times New Roman" w:cs="Times New Roman"/>
          <w:sz w:val="24"/>
          <w:szCs w:val="24"/>
        </w:rPr>
        <w:t>).</w:t>
      </w:r>
      <w:r>
        <w:rPr>
          <w:rFonts w:ascii="Times New Roman" w:hAnsi="Times New Roman" w:cs="Times New Roman"/>
          <w:sz w:val="24"/>
          <w:szCs w:val="24"/>
        </w:rPr>
        <w:t xml:space="preserve"> T</w:t>
      </w:r>
      <w:r w:rsidRPr="00B62D96">
        <w:rPr>
          <w:rFonts w:ascii="Times New Roman" w:hAnsi="Times New Roman" w:cs="Times New Roman"/>
          <w:sz w:val="24"/>
          <w:szCs w:val="24"/>
        </w:rPr>
        <w:t>he experimental PBS controls and baseline, avoiding influence of the NELL-1 treatment.</w:t>
      </w:r>
      <w:r>
        <w:rPr>
          <w:rFonts w:ascii="Times New Roman" w:hAnsi="Times New Roman" w:cs="Times New Roman"/>
          <w:sz w:val="24"/>
          <w:szCs w:val="24"/>
        </w:rPr>
        <w:t xml:space="preserve"> All procedures were approved under </w:t>
      </w:r>
      <w:r w:rsidR="00B963BE">
        <w:rPr>
          <w:rFonts w:ascii="Times New Roman" w:hAnsi="Times New Roman" w:cs="Times New Roman"/>
          <w:sz w:val="24"/>
          <w:szCs w:val="24"/>
        </w:rPr>
        <w:t>IACUC</w:t>
      </w:r>
      <w:r w:rsidRPr="00840566">
        <w:rPr>
          <w:rFonts w:ascii="Times New Roman" w:hAnsi="Times New Roman" w:cs="Times New Roman"/>
          <w:sz w:val="24"/>
          <w:szCs w:val="24"/>
        </w:rPr>
        <w:t xml:space="preserve"> Protocol Number: NAS-16-001-Y1</w:t>
      </w:r>
      <w:r>
        <w:rPr>
          <w:rFonts w:ascii="Times New Roman" w:hAnsi="Times New Roman" w:cs="Times New Roman"/>
          <w:sz w:val="24"/>
          <w:szCs w:val="24"/>
        </w:rPr>
        <w:t>.</w:t>
      </w:r>
    </w:p>
    <w:p w14:paraId="41D93655" w14:textId="77777777" w:rsidR="00586712" w:rsidRPr="00840566" w:rsidRDefault="00586712" w:rsidP="00586712">
      <w:pPr>
        <w:rPr>
          <w:rFonts w:ascii="Times New Roman" w:hAnsi="Times New Roman" w:cs="Times New Roman"/>
          <w:sz w:val="24"/>
          <w:szCs w:val="24"/>
        </w:rPr>
      </w:pPr>
    </w:p>
    <w:p w14:paraId="45063013" w14:textId="762EB8AD" w:rsidR="00586712" w:rsidRPr="00B62D96" w:rsidRDefault="00586712" w:rsidP="00586712">
      <w:pPr>
        <w:rPr>
          <w:rFonts w:ascii="Times New Roman" w:hAnsi="Times New Roman" w:cs="Times New Roman"/>
          <w:b/>
          <w:sz w:val="24"/>
          <w:szCs w:val="24"/>
        </w:rPr>
      </w:pPr>
      <w:r>
        <w:rPr>
          <w:rFonts w:ascii="Times New Roman" w:hAnsi="Times New Roman" w:cs="Times New Roman"/>
          <w:b/>
          <w:sz w:val="24"/>
          <w:szCs w:val="24"/>
        </w:rPr>
        <w:t>Sequence Quality Control and Noise Reduction</w:t>
      </w:r>
      <w:r w:rsidRPr="00B62D96">
        <w:rPr>
          <w:rFonts w:ascii="Times New Roman" w:hAnsi="Times New Roman" w:cs="Times New Roman"/>
          <w:b/>
          <w:sz w:val="24"/>
          <w:szCs w:val="24"/>
        </w:rPr>
        <w:t xml:space="preserve"> </w:t>
      </w:r>
      <w:r w:rsidR="00C802D0">
        <w:rPr>
          <w:rFonts w:ascii="Times New Roman" w:hAnsi="Times New Roman" w:cs="Times New Roman"/>
          <w:b/>
          <w:sz w:val="24"/>
          <w:szCs w:val="24"/>
        </w:rPr>
        <w:t>of</w:t>
      </w:r>
      <w:r>
        <w:rPr>
          <w:rFonts w:ascii="Times New Roman" w:hAnsi="Times New Roman" w:cs="Times New Roman"/>
          <w:b/>
          <w:sz w:val="24"/>
          <w:szCs w:val="24"/>
        </w:rPr>
        <w:t xml:space="preserve"> Fecal </w:t>
      </w:r>
      <w:r w:rsidR="00C802D0">
        <w:rPr>
          <w:rFonts w:ascii="Times New Roman" w:hAnsi="Times New Roman" w:cs="Times New Roman"/>
          <w:b/>
          <w:sz w:val="24"/>
          <w:szCs w:val="24"/>
        </w:rPr>
        <w:t xml:space="preserve">Microbiome </w:t>
      </w:r>
      <w:r>
        <w:rPr>
          <w:rFonts w:ascii="Times New Roman" w:hAnsi="Times New Roman" w:cs="Times New Roman"/>
          <w:b/>
          <w:sz w:val="24"/>
          <w:szCs w:val="24"/>
        </w:rPr>
        <w:t>Samples</w:t>
      </w:r>
    </w:p>
    <w:p w14:paraId="196F1089" w14:textId="33E4C9B0" w:rsidR="00586712" w:rsidRDefault="00CB74DA" w:rsidP="00586712">
      <w:pPr>
        <w:rPr>
          <w:rFonts w:ascii="Times New Roman" w:hAnsi="Times New Roman" w:cs="Times New Roman"/>
          <w:sz w:val="24"/>
          <w:szCs w:val="24"/>
        </w:rPr>
      </w:pPr>
      <w:r w:rsidRPr="00521B57">
        <w:rPr>
          <w:rFonts w:ascii="Times New Roman" w:hAnsi="Times New Roman" w:cs="Times New Roman"/>
          <w:sz w:val="24"/>
          <w:szCs w:val="24"/>
        </w:rPr>
        <w:t xml:space="preserve">The V4 region of the 16S </w:t>
      </w:r>
      <w:r>
        <w:rPr>
          <w:rFonts w:ascii="Times New Roman" w:hAnsi="Times New Roman" w:cs="Times New Roman"/>
          <w:sz w:val="24"/>
          <w:szCs w:val="24"/>
        </w:rPr>
        <w:t xml:space="preserve">rRNA </w:t>
      </w:r>
      <w:r w:rsidRPr="00521B57">
        <w:rPr>
          <w:rFonts w:ascii="Times New Roman" w:hAnsi="Times New Roman" w:cs="Times New Roman"/>
          <w:sz w:val="24"/>
          <w:szCs w:val="24"/>
        </w:rPr>
        <w:t>gene was amplified and barcoded using 515f/806r primers then 2</w:t>
      </w:r>
      <w:r w:rsidR="00044934">
        <w:rPr>
          <w:rFonts w:ascii="Times New Roman" w:hAnsi="Times New Roman" w:cs="Times New Roman"/>
          <w:sz w:val="24"/>
          <w:szCs w:val="24"/>
        </w:rPr>
        <w:t xml:space="preserve">x150bp (paired-end) </w:t>
      </w:r>
      <w:r w:rsidRPr="00521B57">
        <w:rPr>
          <w:rFonts w:ascii="Times New Roman" w:hAnsi="Times New Roman" w:cs="Times New Roman"/>
          <w:sz w:val="24"/>
          <w:szCs w:val="24"/>
        </w:rPr>
        <w:t xml:space="preserve">sequencing was performed on an Illumina </w:t>
      </w:r>
      <w:proofErr w:type="spellStart"/>
      <w:r w:rsidRPr="00521B57">
        <w:rPr>
          <w:rFonts w:ascii="Times New Roman" w:hAnsi="Times New Roman" w:cs="Times New Roman"/>
          <w:sz w:val="24"/>
          <w:szCs w:val="24"/>
        </w:rPr>
        <w:t>HiSeq</w:t>
      </w:r>
      <w:proofErr w:type="spellEnd"/>
      <w:r w:rsidRPr="00521B57">
        <w:rPr>
          <w:rFonts w:ascii="Times New Roman" w:hAnsi="Times New Roman" w:cs="Times New Roman"/>
          <w:sz w:val="24"/>
          <w:szCs w:val="24"/>
        </w:rPr>
        <w:t xml:space="preserve"> 2500</w:t>
      </w:r>
      <w:r>
        <w:rPr>
          <w:rFonts w:ascii="Times New Roman" w:hAnsi="Times New Roman" w:cs="Times New Roman"/>
          <w:sz w:val="24"/>
          <w:szCs w:val="24"/>
        </w:rPr>
        <w:t xml:space="preserve"> platform</w:t>
      </w:r>
      <w:r w:rsidR="00850993">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&lt;EndNote&gt;&lt;Cite&gt;&lt;Author&gt;Caporaso&lt;/Author&gt;&lt;Year&gt;2012&lt;/Year&gt;&lt;RecNum&gt;529&lt;/RecNum&gt;&lt;DisplayText&gt;(Caporaso et al., 2012)&lt;/DisplayText&gt;&lt;record&gt;&lt;rec-number&gt;529&lt;/rec-number&gt;&lt;foreign-keys&gt;&lt;key app="EN" db-id="adxzrpzxnrpwdveztp7v9tvwsaapwz5ade9w" timestamp="1585840102"&gt;529&lt;/key&gt;&lt;/foreign-keys&gt;&lt;ref-type name="Journal Article"&gt;17&lt;/ref-type&gt;&lt;contributors&gt;&lt;authors&gt;&lt;author&gt;Caporaso, J. Gregory&lt;/author&gt;&lt;author&gt;Lauber, Christian L.&lt;/author&gt;&lt;author&gt;Walters, William A.&lt;/author&gt;&lt;author&gt;Berg-Lyons, Donna&lt;/author&gt;&lt;author&gt;Huntley, James&lt;/author&gt;&lt;author&gt;Fierer, Noah&lt;/author&gt;&lt;author&gt;Owens, Sarah M.&lt;/author&gt;&lt;author&gt;Betley, Jason&lt;/author&gt;&lt;author&gt;Fraser, Louise&lt;/author&gt;&lt;author&gt;Bauer, Markus&lt;/author&gt;&lt;/authors&gt;&lt;/contributors&gt;&lt;titles&gt;&lt;title&gt;Ultra-high-throughput microbial community analysis on the Illumina HiSeq and MiSeq platforms&lt;/title&gt;&lt;secondary-title&gt;The ISME journal&lt;/secondary-title&gt;&lt;/titles&gt;&lt;periodical&gt;&lt;full-title&gt;The ISME journal&lt;/full-title&gt;&lt;/periodical&gt;&lt;pages&gt;1621-1624&lt;/pages&gt;&lt;volume&gt;6&lt;/volume&gt;&lt;number&gt;8&lt;/number&gt;&lt;dates&gt;&lt;year&gt;2012&lt;/year&gt;&lt;/dates&gt;&lt;publisher&gt;Nature Publishing Group&lt;/publisher&gt;&lt;isbn&gt;1751-7370&lt;/isbn&gt;&lt;urls&gt;&lt;/urls&gt;&lt;/record&gt;&lt;/Cite&gt;&lt;/EndNote&gt;</w:instrText>
      </w:r>
      <w:r>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4" w:tooltip="Caporaso, 2012 #529" w:history="1">
        <w:r w:rsidR="00352BCC">
          <w:rPr>
            <w:rFonts w:ascii="Times New Roman" w:hAnsi="Times New Roman" w:cs="Times New Roman"/>
            <w:noProof/>
            <w:sz w:val="24"/>
            <w:szCs w:val="24"/>
          </w:rPr>
          <w:t>Caporaso et al., 2012</w:t>
        </w:r>
      </w:hyperlink>
      <w:r w:rsidR="00AD2343">
        <w:rPr>
          <w:rFonts w:ascii="Times New Roman" w:hAnsi="Times New Roman" w:cs="Times New Roman"/>
          <w:noProof/>
          <w:sz w:val="24"/>
          <w:szCs w:val="24"/>
        </w:rPr>
        <w:t>)</w:t>
      </w:r>
      <w:r>
        <w:rPr>
          <w:rFonts w:ascii="Times New Roman" w:hAnsi="Times New Roman" w:cs="Times New Roman"/>
          <w:sz w:val="24"/>
          <w:szCs w:val="24"/>
        </w:rPr>
        <w:fldChar w:fldCharType="end"/>
      </w:r>
      <w:r w:rsidRPr="00521B57">
        <w:rPr>
          <w:rFonts w:ascii="Times New Roman" w:hAnsi="Times New Roman" w:cs="Times New Roman"/>
          <w:sz w:val="24"/>
          <w:szCs w:val="24"/>
        </w:rPr>
        <w:t>.</w:t>
      </w:r>
      <w:r>
        <w:t xml:space="preserve"> </w:t>
      </w:r>
      <w:r w:rsidR="00044934" w:rsidRPr="002B5BC6">
        <w:rPr>
          <w:rFonts w:ascii="Times New Roman" w:hAnsi="Times New Roman" w:cs="Times New Roman"/>
          <w:sz w:val="24"/>
          <w:szCs w:val="24"/>
        </w:rPr>
        <w:t>The</w:t>
      </w:r>
      <w:r w:rsidR="00586712" w:rsidRPr="002B5BC6">
        <w:rPr>
          <w:rFonts w:ascii="Times New Roman" w:hAnsi="Times New Roman" w:cs="Times New Roman"/>
          <w:sz w:val="24"/>
          <w:szCs w:val="24"/>
        </w:rPr>
        <w:t xml:space="preserve"> </w:t>
      </w:r>
      <w:r w:rsidR="00586712" w:rsidRPr="00B62D96">
        <w:rPr>
          <w:rFonts w:ascii="Times New Roman" w:hAnsi="Times New Roman" w:cs="Times New Roman"/>
          <w:sz w:val="24"/>
          <w:szCs w:val="24"/>
        </w:rPr>
        <w:t>reads of amplicons from the V4 region of 16S rRNA were processed using the DADA2 package</w:t>
      </w:r>
      <w:r w:rsidR="00586712">
        <w:rPr>
          <w:rFonts w:ascii="Times New Roman" w:hAnsi="Times New Roman" w:cs="Times New Roman"/>
          <w:sz w:val="24"/>
          <w:szCs w:val="24"/>
        </w:rPr>
        <w:t xml:space="preserve"> </w:t>
      </w:r>
      <w:r w:rsidR="00586712">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&lt;EndNote&gt;&lt;Cite&gt;&lt;Author&gt;Callahan&lt;/Author&gt;&lt;Year&gt;2016&lt;/Year&gt;&lt;RecNum&gt;229&lt;/RecNum&gt;&lt;DisplayText&gt;(Callahan et al., 2016)&lt;/DisplayText&gt;&lt;record&gt;&lt;rec-number&gt;229&lt;/rec-number&gt;&lt;foreign-keys&gt;&lt;key app="EN" db-id="adxzrpzxnrpwdveztp7v9tvwsaapwz5ade9w" timestamp="1540842139"&gt;229&lt;/key&gt;&lt;/foreign-keys&gt;&lt;ref-type name="Journal Article"&gt;17&lt;/ref-type&gt;&lt;contributors&gt;&lt;authors&gt;&lt;author&gt;Callahan, Benjamin J.&lt;/author&gt;&lt;author&gt;McMurdie, Paul J.&lt;/author&gt;&lt;author&gt;Rosen, Michael J.&lt;/author&gt;&lt;author&gt;Han, Andrew W.&lt;/author&gt;&lt;author&gt;Johnson, Amy Jo A.&lt;/author&gt;&lt;author&gt;Holmes, Susan P.&lt;/author&gt;&lt;/authors&gt;&lt;/contributors&gt;&lt;titles&gt;&lt;title&gt;DADA2: high-resolution sample inference from Illumina amplicon data&lt;/title&gt;&lt;secondary-title&gt;Nature methods&lt;/secondary-title&gt;&lt;/titles&gt;&lt;periodical&gt;&lt;full-title&gt;Nature methods&lt;/full-title&gt;&lt;/periodical&gt;&lt;pages&gt;581&lt;/pages&gt;&lt;volume&gt;13&lt;/volume&gt;&lt;number&gt;7&lt;/number&gt;&lt;dates&gt;&lt;year&gt;2016&lt;/year&gt;&lt;/dates&gt;&lt;publisher&gt;Nature Publishing Group&lt;/publisher&gt;&lt;isbn&gt;1548-7105&lt;/isbn&gt;&lt;urls&gt;&lt;/urls&gt;&lt;/record&gt;&lt;/Cite&gt;&lt;/EndNote&gt;</w:instrText>
      </w:r>
      <w:r w:rsidR="00586712">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3" w:tooltip="Callahan, 2016 #229" w:history="1">
        <w:r w:rsidR="00352BCC">
          <w:rPr>
            <w:rFonts w:ascii="Times New Roman" w:hAnsi="Times New Roman" w:cs="Times New Roman"/>
            <w:noProof/>
            <w:sz w:val="24"/>
            <w:szCs w:val="24"/>
          </w:rPr>
          <w:t>Callahan et al., 2016</w:t>
        </w:r>
      </w:hyperlink>
      <w:r w:rsidR="00AD2343">
        <w:rPr>
          <w:rFonts w:ascii="Times New Roman" w:hAnsi="Times New Roman" w:cs="Times New Roman"/>
          <w:noProof/>
          <w:sz w:val="24"/>
          <w:szCs w:val="24"/>
        </w:rPr>
        <w:t>)</w:t>
      </w:r>
      <w:r w:rsidR="00586712">
        <w:rPr>
          <w:rFonts w:ascii="Times New Roman" w:hAnsi="Times New Roman" w:cs="Times New Roman"/>
          <w:sz w:val="24"/>
          <w:szCs w:val="24"/>
        </w:rPr>
        <w:fldChar w:fldCharType="end"/>
      </w:r>
      <w:r w:rsidR="00586712" w:rsidRPr="00B62D96">
        <w:rPr>
          <w:rFonts w:ascii="Times New Roman" w:hAnsi="Times New Roman" w:cs="Times New Roman"/>
          <w:sz w:val="24"/>
          <w:szCs w:val="24"/>
        </w:rPr>
        <w:t xml:space="preserve"> following a standard workflow of quality trimming, de-replicating, DADA2 denoising, read-pair merging and chimera removal steps with the following parameter settings: For quality trimming, </w:t>
      </w:r>
      <w:proofErr w:type="spellStart"/>
      <w:r w:rsidR="00586712" w:rsidRPr="00B62D96">
        <w:rPr>
          <w:rFonts w:ascii="Times New Roman" w:hAnsi="Times New Roman" w:cs="Times New Roman"/>
          <w:sz w:val="24"/>
          <w:szCs w:val="24"/>
        </w:rPr>
        <w:t>truncLen</w:t>
      </w:r>
      <w:proofErr w:type="spellEnd"/>
      <w:r w:rsidR="00586712" w:rsidRPr="00B62D96">
        <w:rPr>
          <w:rFonts w:ascii="Times New Roman" w:hAnsi="Times New Roman" w:cs="Times New Roman"/>
          <w:sz w:val="24"/>
          <w:szCs w:val="24"/>
        </w:rPr>
        <w:t xml:space="preserve">=c(151, 144), </w:t>
      </w:r>
      <w:proofErr w:type="spellStart"/>
      <w:r w:rsidR="00586712" w:rsidRPr="00B62D96">
        <w:rPr>
          <w:rFonts w:ascii="Times New Roman" w:hAnsi="Times New Roman" w:cs="Times New Roman"/>
          <w:sz w:val="24"/>
          <w:szCs w:val="24"/>
        </w:rPr>
        <w:t>maxEE</w:t>
      </w:r>
      <w:proofErr w:type="spellEnd"/>
      <w:r w:rsidR="00586712" w:rsidRPr="00B62D96">
        <w:rPr>
          <w:rFonts w:ascii="Times New Roman" w:hAnsi="Times New Roman" w:cs="Times New Roman"/>
          <w:sz w:val="24"/>
          <w:szCs w:val="24"/>
        </w:rPr>
        <w:t xml:space="preserve">=c(Inf, Inf), </w:t>
      </w:r>
      <w:proofErr w:type="spellStart"/>
      <w:r w:rsidR="00586712" w:rsidRPr="00B62D96">
        <w:rPr>
          <w:rFonts w:ascii="Times New Roman" w:hAnsi="Times New Roman" w:cs="Times New Roman"/>
          <w:sz w:val="24"/>
          <w:szCs w:val="24"/>
        </w:rPr>
        <w:t>minQ</w:t>
      </w:r>
      <w:proofErr w:type="spellEnd"/>
      <w:r w:rsidR="00586712" w:rsidRPr="00B62D96">
        <w:rPr>
          <w:rFonts w:ascii="Times New Roman" w:hAnsi="Times New Roman" w:cs="Times New Roman"/>
          <w:sz w:val="24"/>
          <w:szCs w:val="24"/>
        </w:rPr>
        <w:t xml:space="preserve">=c(0, 0); for error rate learning and DADA2 denoising,  </w:t>
      </w:r>
      <w:proofErr w:type="spellStart"/>
      <w:r w:rsidR="00586712" w:rsidRPr="00B62D96">
        <w:rPr>
          <w:rFonts w:ascii="Times New Roman" w:hAnsi="Times New Roman" w:cs="Times New Roman"/>
          <w:sz w:val="24"/>
          <w:szCs w:val="24"/>
        </w:rPr>
        <w:t>selfConsist</w:t>
      </w:r>
      <w:proofErr w:type="spellEnd"/>
      <w:r w:rsidR="00586712" w:rsidRPr="00B62D96">
        <w:rPr>
          <w:rFonts w:ascii="Times New Roman" w:hAnsi="Times New Roman" w:cs="Times New Roman"/>
          <w:sz w:val="24"/>
          <w:szCs w:val="24"/>
        </w:rPr>
        <w:t xml:space="preserve"> = TRUE, pool=TRUE; for chimera removal, method = "pooled".  A total of 454 distinct</w:t>
      </w:r>
      <w:r w:rsidR="00586712">
        <w:rPr>
          <w:rFonts w:ascii="Times New Roman" w:hAnsi="Times New Roman" w:cs="Times New Roman"/>
          <w:sz w:val="24"/>
          <w:szCs w:val="24"/>
        </w:rPr>
        <w:t xml:space="preserve"> amplicon sequence variants (ASVs)</w:t>
      </w:r>
      <w:r w:rsidR="00586712" w:rsidRPr="00B62D96">
        <w:rPr>
          <w:rFonts w:ascii="Times New Roman" w:hAnsi="Times New Roman" w:cs="Times New Roman"/>
          <w:sz w:val="24"/>
          <w:szCs w:val="24"/>
        </w:rPr>
        <w:t xml:space="preserve"> were identified by DADA2 among all samples.  The distinct sequences were sorted according to their total counts in all samples in descending order and assigned a numeric sequence ID, </w:t>
      </w:r>
      <w:proofErr w:type="gramStart"/>
      <w:r w:rsidR="00586712" w:rsidRPr="00B62D96">
        <w:rPr>
          <w:rFonts w:ascii="Times New Roman" w:hAnsi="Times New Roman" w:cs="Times New Roman"/>
          <w:sz w:val="24"/>
          <w:szCs w:val="24"/>
        </w:rPr>
        <w:t>e.g.</w:t>
      </w:r>
      <w:proofErr w:type="gramEnd"/>
      <w:r w:rsidR="00586712" w:rsidRPr="00B62D96">
        <w:rPr>
          <w:rFonts w:ascii="Times New Roman" w:hAnsi="Times New Roman" w:cs="Times New Roman"/>
          <w:sz w:val="24"/>
          <w:szCs w:val="24"/>
        </w:rPr>
        <w:t xml:space="preserve"> seq1, seq2, …, seq454, representing from the most abundant sequence to the least abundant sequence in terms of total read count in all samples</w:t>
      </w:r>
      <w:r w:rsidR="00586712">
        <w:rPr>
          <w:rFonts w:ascii="Times New Roman" w:hAnsi="Times New Roman" w:cs="Times New Roman"/>
          <w:sz w:val="24"/>
          <w:szCs w:val="24"/>
        </w:rPr>
        <w:t>.</w:t>
      </w:r>
    </w:p>
    <w:p w14:paraId="54DA241F" w14:textId="70ADE629" w:rsidR="00586712" w:rsidRDefault="00586712" w:rsidP="00586712">
      <w:pPr>
        <w:rPr>
          <w:rFonts w:ascii="Times New Roman" w:hAnsi="Times New Roman" w:cs="Times New Roman"/>
          <w:b/>
          <w:sz w:val="24"/>
          <w:szCs w:val="24"/>
        </w:rPr>
      </w:pPr>
      <w:r>
        <w:rPr>
          <w:rFonts w:ascii="Times New Roman" w:hAnsi="Times New Roman" w:cs="Times New Roman"/>
          <w:b/>
          <w:sz w:val="24"/>
          <w:szCs w:val="24"/>
        </w:rPr>
        <w:t>Taxonomy Assignment</w:t>
      </w:r>
      <w:r w:rsidRPr="00301814">
        <w:rPr>
          <w:rFonts w:ascii="Times New Roman" w:hAnsi="Times New Roman" w:cs="Times New Roman"/>
          <w:b/>
          <w:sz w:val="24"/>
          <w:szCs w:val="24"/>
        </w:rPr>
        <w:t xml:space="preserve"> </w:t>
      </w:r>
      <w:r w:rsidR="00C37A99">
        <w:rPr>
          <w:rFonts w:ascii="Times New Roman" w:hAnsi="Times New Roman" w:cs="Times New Roman"/>
          <w:b/>
          <w:sz w:val="24"/>
          <w:szCs w:val="24"/>
        </w:rPr>
        <w:t>of</w:t>
      </w:r>
      <w:r>
        <w:rPr>
          <w:rFonts w:ascii="Times New Roman" w:hAnsi="Times New Roman" w:cs="Times New Roman"/>
          <w:b/>
          <w:sz w:val="24"/>
          <w:szCs w:val="24"/>
        </w:rPr>
        <w:t xml:space="preserve"> Fecal</w:t>
      </w:r>
      <w:r w:rsidR="00C802D0">
        <w:rPr>
          <w:rFonts w:ascii="Times New Roman" w:hAnsi="Times New Roman" w:cs="Times New Roman"/>
          <w:b/>
          <w:sz w:val="24"/>
          <w:szCs w:val="24"/>
        </w:rPr>
        <w:t xml:space="preserve"> Microbiome</w:t>
      </w:r>
      <w:r>
        <w:rPr>
          <w:rFonts w:ascii="Times New Roman" w:hAnsi="Times New Roman" w:cs="Times New Roman"/>
          <w:b/>
          <w:sz w:val="24"/>
          <w:szCs w:val="24"/>
        </w:rPr>
        <w:t xml:space="preserve"> Samples</w:t>
      </w:r>
    </w:p>
    <w:p w14:paraId="4FA8969F" w14:textId="5285B06A" w:rsidR="00586712" w:rsidRDefault="00586712" w:rsidP="00586712">
      <w:pPr>
        <w:rPr>
          <w:rFonts w:ascii="Times New Roman" w:hAnsi="Times New Roman" w:cs="Times New Roman"/>
          <w:sz w:val="24"/>
          <w:szCs w:val="24"/>
        </w:rPr>
      </w:pPr>
      <w:r>
        <w:rPr>
          <w:rFonts w:ascii="Times New Roman" w:hAnsi="Times New Roman" w:cs="Times New Roman"/>
          <w:sz w:val="24"/>
          <w:szCs w:val="24"/>
        </w:rPr>
        <w:t>Fecal</w:t>
      </w:r>
      <w:r w:rsidRPr="00D002FC">
        <w:rPr>
          <w:rFonts w:ascii="Times New Roman" w:hAnsi="Times New Roman" w:cs="Times New Roman"/>
          <w:sz w:val="24"/>
          <w:szCs w:val="24"/>
        </w:rPr>
        <w:t xml:space="preserve"> ASV sequences were searched against a reference sequence set containing 16S rRNA sequences from all named prokaryotes downloaded from the SILVA high quality ribosomal RNA database</w:t>
      </w:r>
      <w:r w:rsidR="00D92CE7">
        <w:rPr>
          <w:rFonts w:ascii="Times New Roman" w:hAnsi="Times New Roman" w:cs="Times New Roman"/>
          <w:sz w:val="24"/>
          <w:szCs w:val="24"/>
        </w:rPr>
        <w:t>(v132)</w:t>
      </w:r>
      <w:r w:rsidR="00135CA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&lt;EndNote&gt;&lt;Cite&gt;&lt;Author&gt;Quast&lt;/Author&gt;&lt;Year&gt;2012&lt;/Year&gt;&lt;RecNum&gt;236&lt;/RecNum&gt;&lt;DisplayText&gt;(Quast et al., 2012)&lt;/DisplayText&gt;&lt;record&gt;&lt;rec-number&gt;236&lt;/rec-number&gt;&lt;foreign-keys&gt;&lt;key app="EN" db-id="adxzrpzxnrpwdveztp7v9tvwsaapwz5ade9w" timestamp="1540842139"&gt;236&lt;/key&gt;&lt;/foreign-keys&gt;&lt;ref-type name="Journal Article"&gt;17&lt;/ref-type&gt;&lt;contributors&gt;&lt;authors&gt;&lt;author&gt;Quast, Christian&lt;/author&gt;&lt;author&gt;Pruesse, Elmar&lt;/author&gt;&lt;author&gt;Yilmaz, Pelin&lt;/author&gt;&lt;author&gt;Gerken, Jan&lt;/author&gt;&lt;author&gt;Schweer, Timmy&lt;/author&gt;&lt;author&gt;Yarza, Pablo&lt;/author&gt;&lt;author&gt;Peplies, Jörg&lt;/author&gt;&lt;author&gt;Glöckner, Frank Oliver&lt;/author&gt;&lt;/authors&gt;&lt;/contributors&gt;&lt;titles&gt;&lt;title&gt;The SILVA ribosomal RNA gene database project: improved data processing and web-based tools&lt;/title&gt;&lt;secondary-title&gt;Nucleic acids research&lt;/secondary-title&gt;&lt;/titles&gt;&lt;periodical&gt;&lt;full-title&gt;Nucleic acids research&lt;/full-title&gt;&lt;/periodical&gt;&lt;pages&gt;D590-D596&lt;/pages&gt;&lt;volume&gt;41&lt;/volume&gt;&lt;number&gt;D1&lt;/number&gt;&lt;dates&gt;&lt;year&gt;2012&lt;/year&gt;&lt;/dates&gt;&lt;publisher&gt;Oxford University Press&lt;/publisher&gt;&lt;isbn&gt;0305-1048&lt;/isbn&gt;&lt;urls&gt;&lt;/urls&gt;&lt;/record&gt;&lt;/Cite&gt;&lt;/EndNote&gt;</w:instrText>
      </w:r>
      <w:r w:rsidR="00135CA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84" w:tooltip="Quast, 2012 #236" w:history="1">
        <w:r w:rsidR="00352BCC">
          <w:rPr>
            <w:rFonts w:ascii="Times New Roman" w:hAnsi="Times New Roman" w:cs="Times New Roman"/>
            <w:noProof/>
            <w:sz w:val="24"/>
            <w:szCs w:val="24"/>
          </w:rPr>
          <w:t>Quast et al., 2012</w:t>
        </w:r>
      </w:hyperlink>
      <w:r w:rsidR="00AD2343">
        <w:rPr>
          <w:rFonts w:ascii="Times New Roman" w:hAnsi="Times New Roman" w:cs="Times New Roman"/>
          <w:noProof/>
          <w:sz w:val="24"/>
          <w:szCs w:val="24"/>
        </w:rPr>
        <w:t>)</w:t>
      </w:r>
      <w:r w:rsidR="00135CA4">
        <w:rPr>
          <w:rFonts w:ascii="Times New Roman" w:hAnsi="Times New Roman" w:cs="Times New Roman"/>
          <w:sz w:val="24"/>
          <w:szCs w:val="24"/>
        </w:rPr>
        <w:fldChar w:fldCharType="end"/>
      </w:r>
      <w:r w:rsidRPr="00D002FC">
        <w:rPr>
          <w:rFonts w:ascii="Times New Roman" w:hAnsi="Times New Roman" w:cs="Times New Roman"/>
          <w:sz w:val="24"/>
          <w:szCs w:val="24"/>
        </w:rPr>
        <w:t xml:space="preserve"> using “</w:t>
      </w:r>
      <w:proofErr w:type="spellStart"/>
      <w:r w:rsidRPr="00D002FC">
        <w:rPr>
          <w:rFonts w:ascii="Times New Roman" w:hAnsi="Times New Roman" w:cs="Times New Roman"/>
          <w:sz w:val="24"/>
          <w:szCs w:val="24"/>
        </w:rPr>
        <w:t>blastn</w:t>
      </w:r>
      <w:proofErr w:type="spellEnd"/>
      <w:r w:rsidRPr="00D002FC">
        <w:rPr>
          <w:rFonts w:ascii="Times New Roman" w:hAnsi="Times New Roman" w:cs="Times New Roman"/>
          <w:sz w:val="24"/>
          <w:szCs w:val="24"/>
        </w:rPr>
        <w:t>”.  The best hit covering &gt;= 95% of the query length was identified for each sequence.  If the best hit shares &gt;= 98% identity with query sequence, the query sequence is assigned the taxonomy of the hit to the species level.  If the sequence identity between the query and the hit is greater than 97% but less than 98%, the query sequence is assigned taxonomy of the hit to the genus level.  If a sequence does not have any hit with &gt;= 97% identify, the taxonomy was not assigned.</w:t>
      </w:r>
      <w:r>
        <w:rPr>
          <w:rFonts w:ascii="Times New Roman" w:hAnsi="Times New Roman" w:cs="Times New Roman"/>
          <w:sz w:val="24"/>
          <w:szCs w:val="24"/>
        </w:rPr>
        <w:t xml:space="preserve"> </w:t>
      </w:r>
      <w:r w:rsidRPr="00F902A9">
        <w:rPr>
          <w:rFonts w:ascii="Times New Roman" w:eastAsia="Times New Roman" w:hAnsi="Times New Roman" w:cs="Times New Roman"/>
          <w:color w:val="000000"/>
          <w:sz w:val="24"/>
          <w:szCs w:val="24"/>
        </w:rPr>
        <w:t>The genus level read count data, generated by the "</w:t>
      </w:r>
      <w:proofErr w:type="spellStart"/>
      <w:r w:rsidRPr="00F902A9">
        <w:rPr>
          <w:rFonts w:ascii="Times New Roman" w:eastAsia="Times New Roman" w:hAnsi="Times New Roman" w:cs="Times New Roman"/>
          <w:color w:val="000000"/>
          <w:sz w:val="24"/>
          <w:szCs w:val="24"/>
        </w:rPr>
        <w:t>tax_glom</w:t>
      </w:r>
      <w:proofErr w:type="spellEnd"/>
      <w:r w:rsidRPr="00F902A9">
        <w:rPr>
          <w:rFonts w:ascii="Times New Roman" w:eastAsia="Times New Roman" w:hAnsi="Times New Roman" w:cs="Times New Roman"/>
          <w:color w:val="000000"/>
          <w:sz w:val="24"/>
          <w:szCs w:val="24"/>
        </w:rPr>
        <w:t xml:space="preserve">" function of </w:t>
      </w:r>
      <w:proofErr w:type="spellStart"/>
      <w:r w:rsidRPr="00F902A9">
        <w:rPr>
          <w:rFonts w:ascii="Times New Roman" w:eastAsia="Times New Roman" w:hAnsi="Times New Roman" w:cs="Times New Roman"/>
          <w:color w:val="000000"/>
          <w:sz w:val="24"/>
          <w:szCs w:val="24"/>
        </w:rPr>
        <w:t>Phyloseq</w:t>
      </w:r>
      <w:proofErr w:type="spellEnd"/>
      <w:r w:rsidRPr="00F902A9">
        <w:rPr>
          <w:rFonts w:ascii="Times New Roman" w:eastAsia="Times New Roman" w:hAnsi="Times New Roman" w:cs="Times New Roman"/>
          <w:color w:val="000000"/>
          <w:sz w:val="24"/>
          <w:szCs w:val="24"/>
        </w:rPr>
        <w:t xml:space="preserve"> (see methods) were used in this analysis</w:t>
      </w:r>
      <w:r w:rsidR="00B3363E">
        <w:rPr>
          <w:rFonts w:ascii="Times New Roman" w:eastAsia="Times New Roman" w:hAnsi="Times New Roman" w:cs="Times New Roman"/>
          <w:color w:val="000000"/>
          <w:sz w:val="24"/>
          <w:szCs w:val="24"/>
        </w:rPr>
        <w:t>.</w:t>
      </w:r>
    </w:p>
    <w:p w14:paraId="11A7380B" w14:textId="77777777" w:rsidR="00586712" w:rsidRDefault="00586712" w:rsidP="00586712">
      <w:pPr>
        <w:rPr>
          <w:rFonts w:ascii="Times New Roman" w:hAnsi="Times New Roman" w:cs="Times New Roman"/>
          <w:sz w:val="24"/>
          <w:szCs w:val="24"/>
        </w:rPr>
      </w:pPr>
    </w:p>
    <w:p w14:paraId="571DAF26" w14:textId="47CBFC53" w:rsidR="00586712" w:rsidRPr="00F902A9" w:rsidRDefault="00586712" w:rsidP="00586712">
      <w:pPr>
        <w:rPr>
          <w:rFonts w:ascii="Times New Roman" w:hAnsi="Times New Roman" w:cs="Times New Roman"/>
          <w:b/>
          <w:sz w:val="24"/>
          <w:szCs w:val="24"/>
        </w:rPr>
      </w:pPr>
      <w:r w:rsidRPr="00F902A9">
        <w:rPr>
          <w:rFonts w:ascii="Times New Roman" w:hAnsi="Times New Roman" w:cs="Times New Roman"/>
          <w:b/>
          <w:sz w:val="24"/>
          <w:szCs w:val="24"/>
        </w:rPr>
        <w:t xml:space="preserve">Sequencing Noise Reduction and Sequence Quantification </w:t>
      </w:r>
      <w:r w:rsidR="00C802D0">
        <w:rPr>
          <w:rFonts w:ascii="Times New Roman" w:hAnsi="Times New Roman" w:cs="Times New Roman"/>
          <w:b/>
          <w:sz w:val="24"/>
          <w:szCs w:val="24"/>
        </w:rPr>
        <w:t>of</w:t>
      </w:r>
      <w:r w:rsidRPr="00F902A9">
        <w:rPr>
          <w:rFonts w:ascii="Times New Roman" w:hAnsi="Times New Roman" w:cs="Times New Roman"/>
          <w:b/>
          <w:sz w:val="24"/>
          <w:szCs w:val="24"/>
        </w:rPr>
        <w:t xml:space="preserve"> Oral Samples</w:t>
      </w:r>
    </w:p>
    <w:p w14:paraId="28D524A4" w14:textId="72F5C04B" w:rsidR="00586712" w:rsidRDefault="006E78B5" w:rsidP="00586712">
      <w:pPr>
        <w:rPr>
          <w:rFonts w:ascii="Times New Roman" w:hAnsi="Times New Roman" w:cs="Times New Roman"/>
          <w:sz w:val="24"/>
          <w:szCs w:val="24"/>
        </w:rPr>
      </w:pPr>
      <w:r>
        <w:rPr>
          <w:rFonts w:ascii="Times New Roman" w:hAnsi="Times New Roman" w:cs="Times New Roman"/>
          <w:sz w:val="24"/>
          <w:szCs w:val="24"/>
        </w:rPr>
        <w:t xml:space="preserve">The </w:t>
      </w:r>
      <w:r w:rsidRPr="00B62D96">
        <w:rPr>
          <w:rFonts w:ascii="Times New Roman" w:hAnsi="Times New Roman" w:cs="Times New Roman"/>
          <w:sz w:val="24"/>
          <w:szCs w:val="24"/>
        </w:rPr>
        <w:t>sequencing</w:t>
      </w:r>
      <w:r>
        <w:rPr>
          <w:rFonts w:ascii="Times New Roman" w:hAnsi="Times New Roman" w:cs="Times New Roman"/>
          <w:sz w:val="24"/>
          <w:szCs w:val="24"/>
        </w:rPr>
        <w:t xml:space="preserve"> of</w:t>
      </w:r>
      <w:r w:rsidRPr="00B62D96">
        <w:rPr>
          <w:rFonts w:ascii="Times New Roman" w:hAnsi="Times New Roman" w:cs="Times New Roman"/>
          <w:sz w:val="24"/>
          <w:szCs w:val="24"/>
        </w:rPr>
        <w:t xml:space="preserve"> the V</w:t>
      </w:r>
      <w:r>
        <w:rPr>
          <w:rFonts w:ascii="Times New Roman" w:hAnsi="Times New Roman" w:cs="Times New Roman"/>
          <w:sz w:val="24"/>
          <w:szCs w:val="24"/>
        </w:rPr>
        <w:t>1-V3</w:t>
      </w:r>
      <w:r w:rsidRPr="00B62D96">
        <w:rPr>
          <w:rFonts w:ascii="Times New Roman" w:hAnsi="Times New Roman" w:cs="Times New Roman"/>
          <w:sz w:val="24"/>
          <w:szCs w:val="24"/>
        </w:rPr>
        <w:t xml:space="preserve"> region</w:t>
      </w:r>
      <w:ins w:id="26" w:author="Joseph Bedree" w:date="2021-05-05T14:46:00Z">
        <w:r w:rsidR="00E41089">
          <w:rPr>
            <w:rFonts w:ascii="Times New Roman" w:hAnsi="Times New Roman" w:cs="Times New Roman"/>
            <w:sz w:val="24"/>
            <w:szCs w:val="24"/>
          </w:rPr>
          <w:t xml:space="preserve"> </w:t>
        </w:r>
      </w:ins>
      <w:r>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&lt;EndNote&gt;&lt;Cite&gt;&lt;Author&gt;Allen&lt;/Author&gt;&lt;Year&gt;2016&lt;/Year&gt;&lt;RecNum&gt;545&lt;/RecNum&gt;&lt;DisplayText&gt;(Allen et al., 2016)&lt;/DisplayText&gt;&lt;record&gt;&lt;rec-number&gt;545&lt;/rec-number&gt;&lt;foreign-keys&gt;&lt;key app="EN" db-id="adxzrpzxnrpwdveztp7v9tvwsaapwz5ade9w" timestamp="1588009371"&gt;545&lt;/key&gt;&lt;/foreign-keys&gt;&lt;ref-type name="Journal Article"&gt;17&lt;/ref-type&gt;&lt;contributors&gt;&lt;authors&gt;&lt;author&gt;Allen, Heather K.&lt;/author&gt;&lt;author&gt;Bayles, Darrell O.&lt;/author&gt;&lt;author&gt;Looft, Torey&lt;/author&gt;&lt;author&gt;Trachsel, Julian&lt;/author&gt;&lt;author&gt;Bass, Benjamin E.&lt;/author&gt;&lt;author&gt;Alt, David P.&lt;/author&gt;&lt;author&gt;Bearson, Shawn M. D.&lt;/author&gt;&lt;author&gt;Nicholson, Tracy&lt;/author&gt;&lt;author&gt;Casey, Thomas A.&lt;/author&gt;&lt;/authors&gt;&lt;/contributors&gt;&lt;titles&gt;&lt;title&gt;Pipeline for amplifying and analyzing amplicons of the V1–V3 region of the 16S rRNA gene&lt;/title&gt;&lt;secondary-title&gt;BMC research notes&lt;/secondary-title&gt;&lt;/titles&gt;&lt;periodical&gt;&lt;full-title&gt;BMC research notes&lt;/full-title&gt;&lt;/periodical&gt;&lt;pages&gt;380&lt;/pages&gt;&lt;volume&gt;9&lt;/volume&gt;&lt;number&gt;1&lt;/number&gt;&lt;dates&gt;&lt;year&gt;2016&lt;/year&gt;&lt;/dates&gt;&lt;publisher&gt;BioMed Central&lt;/publisher&gt;&lt;isbn&gt;1756-0500&lt;/isbn&gt;&lt;urls&gt;&lt;/urls&gt;&lt;/record&gt;&lt;/Cite&gt;&lt;/EndNote&gt;</w:instrText>
      </w:r>
      <w:r>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 w:tooltip="Allen, 2016 #545" w:history="1">
        <w:r w:rsidR="00352BCC">
          <w:rPr>
            <w:rFonts w:ascii="Times New Roman" w:hAnsi="Times New Roman" w:cs="Times New Roman"/>
            <w:noProof/>
            <w:sz w:val="24"/>
            <w:szCs w:val="24"/>
          </w:rPr>
          <w:t>Allen et al., 2016</w:t>
        </w:r>
      </w:hyperlink>
      <w:r w:rsidR="00AD2343">
        <w:rPr>
          <w:rFonts w:ascii="Times New Roman" w:hAnsi="Times New Roman" w:cs="Times New Roman"/>
          <w:noProof/>
          <w:sz w:val="24"/>
          <w:szCs w:val="24"/>
        </w:rPr>
        <w:t>)</w:t>
      </w:r>
      <w:r>
        <w:rPr>
          <w:rFonts w:ascii="Times New Roman" w:hAnsi="Times New Roman" w:cs="Times New Roman"/>
          <w:sz w:val="24"/>
          <w:szCs w:val="24"/>
        </w:rPr>
        <w:fldChar w:fldCharType="end"/>
      </w:r>
      <w:r w:rsidRPr="00B62D96">
        <w:rPr>
          <w:rFonts w:ascii="Times New Roman" w:hAnsi="Times New Roman" w:cs="Times New Roman"/>
          <w:sz w:val="24"/>
          <w:szCs w:val="24"/>
        </w:rPr>
        <w:t xml:space="preserve"> of 16S rRNA </w:t>
      </w:r>
      <w:r>
        <w:rPr>
          <w:rFonts w:ascii="Times New Roman" w:hAnsi="Times New Roman" w:cs="Times New Roman"/>
          <w:sz w:val="24"/>
          <w:szCs w:val="24"/>
        </w:rPr>
        <w:t>was completed using a custom protocol</w:t>
      </w:r>
      <w:ins w:id="27" w:author="Joseph Bedree" w:date="2021-05-05T14:45:00Z">
        <w:r w:rsidR="00E41089">
          <w:rPr>
            <w:rFonts w:ascii="Times New Roman" w:hAnsi="Times New Roman" w:cs="Times New Roman"/>
            <w:sz w:val="24"/>
            <w:szCs w:val="24"/>
          </w:rPr>
          <w:t xml:space="preserve"> </w:t>
        </w:r>
      </w:ins>
      <w:r w:rsidR="00E3665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&lt;EndNote&gt;&lt;Cite&gt;&lt;Author&gt;F. Escapa&lt;/Author&gt;&lt;Year&gt;2020&lt;/Year&gt;&lt;RecNum&gt;563&lt;/RecNum&gt;&lt;DisplayText&gt;(F. Escapa et al., 2020)&lt;/DisplayText&gt;&lt;record&gt;&lt;rec-number&gt;563&lt;/rec-number&gt;&lt;foreign-keys&gt;&lt;key app="EN" db-id="adxzrpzxnrpwdveztp7v9tvwsaapwz5ade9w" timestamp="1591125644"&gt;563&lt;/key&gt;&lt;/foreign-keys&gt;&lt;ref-type name="Journal Article"&gt;17&lt;/ref-type&gt;&lt;contributors&gt;&lt;authors&gt;&lt;author&gt;F. Escapa, Isabel&lt;/author&gt;&lt;author&gt;Huang, Yanmei&lt;/author&gt;&lt;author&gt;Chen, Tsute&lt;/author&gt;&lt;author&gt;Lin, Maoxuan&lt;/author&gt;&lt;author&gt;Kokaras, Alexis&lt;/author&gt;&lt;author&gt;Dewhirst, Floyd E.&lt;/author&gt;&lt;author&gt;Lemon, Katherine P.&lt;/author&gt;&lt;/authors&gt;&lt;/contributors&gt;&lt;titles&gt;&lt;title&gt;Construction of habitat-specific training sets to achieve species-level assignment in 16S rRNA gene datasets&lt;/title&gt;&lt;secondary-title&gt;Microbiome&lt;/secondary-title&gt;&lt;/titles&gt;&lt;periodical&gt;&lt;full-title&gt;Microbiome&lt;/full-title&gt;&lt;/periodical&gt;&lt;pages&gt;1-16&lt;/pages&gt;&lt;volume&gt;8&lt;/volume&gt;&lt;dates&gt;&lt;year&gt;2020&lt;/year&gt;&lt;/dates&gt;&lt;publisher&gt;Springer&lt;/publisher&gt;&lt;urls&gt;&lt;/urls&gt;&lt;/record&gt;&lt;/Cite&gt;&lt;/EndNote&gt;</w:instrText>
      </w:r>
      <w:r w:rsidR="00E3665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31" w:tooltip="F. Escapa, 2020 #563" w:history="1">
        <w:r w:rsidR="00352BCC">
          <w:rPr>
            <w:rFonts w:ascii="Times New Roman" w:hAnsi="Times New Roman" w:cs="Times New Roman"/>
            <w:noProof/>
            <w:sz w:val="24"/>
            <w:szCs w:val="24"/>
          </w:rPr>
          <w:t>F. Escapa et al., 2020</w:t>
        </w:r>
      </w:hyperlink>
      <w:r w:rsidR="00AD2343">
        <w:rPr>
          <w:rFonts w:ascii="Times New Roman" w:hAnsi="Times New Roman" w:cs="Times New Roman"/>
          <w:noProof/>
          <w:sz w:val="24"/>
          <w:szCs w:val="24"/>
        </w:rPr>
        <w:t>)</w:t>
      </w:r>
      <w:r w:rsidR="00E36654">
        <w:rPr>
          <w:rFonts w:ascii="Times New Roman" w:hAnsi="Times New Roman" w:cs="Times New Roman"/>
          <w:sz w:val="24"/>
          <w:szCs w:val="24"/>
        </w:rPr>
        <w:fldChar w:fldCharType="end"/>
      </w:r>
      <w:r>
        <w:rPr>
          <w:rFonts w:ascii="Times New Roman" w:hAnsi="Times New Roman" w:cs="Times New Roman"/>
          <w:sz w:val="24"/>
          <w:szCs w:val="24"/>
        </w:rPr>
        <w:t xml:space="preserve"> and</w:t>
      </w:r>
      <w:r w:rsidR="00F355E6">
        <w:rPr>
          <w:rFonts w:ascii="Times New Roman" w:hAnsi="Times New Roman" w:cs="Times New Roman"/>
          <w:sz w:val="24"/>
          <w:szCs w:val="24"/>
        </w:rPr>
        <w:t xml:space="preserve"> on</w:t>
      </w:r>
      <w:r>
        <w:rPr>
          <w:rFonts w:ascii="Times New Roman" w:hAnsi="Times New Roman" w:cs="Times New Roman"/>
          <w:sz w:val="24"/>
          <w:szCs w:val="24"/>
        </w:rPr>
        <w:t xml:space="preserve"> </w:t>
      </w:r>
      <w:r w:rsidR="00413DE9">
        <w:rPr>
          <w:rFonts w:ascii="Times New Roman" w:hAnsi="Times New Roman" w:cs="Times New Roman"/>
          <w:sz w:val="24"/>
          <w:szCs w:val="24"/>
        </w:rPr>
        <w:t xml:space="preserve">the </w:t>
      </w:r>
      <w:r>
        <w:rPr>
          <w:rFonts w:ascii="Times New Roman" w:hAnsi="Times New Roman" w:cs="Times New Roman"/>
          <w:sz w:val="24"/>
          <w:szCs w:val="24"/>
        </w:rPr>
        <w:t xml:space="preserve">Illumina Mi-Seq platform. The </w:t>
      </w:r>
      <w:r w:rsidR="00586712">
        <w:rPr>
          <w:rFonts w:ascii="Times New Roman" w:hAnsi="Times New Roman" w:cs="Times New Roman"/>
          <w:sz w:val="24"/>
          <w:szCs w:val="24"/>
        </w:rPr>
        <w:t>100x401</w:t>
      </w:r>
      <w:r w:rsidR="00586712" w:rsidRPr="00B62D96">
        <w:rPr>
          <w:rFonts w:ascii="Times New Roman" w:hAnsi="Times New Roman" w:cs="Times New Roman"/>
          <w:sz w:val="24"/>
          <w:szCs w:val="24"/>
        </w:rPr>
        <w:t xml:space="preserve"> </w:t>
      </w:r>
      <w:r w:rsidR="00586712">
        <w:rPr>
          <w:rFonts w:ascii="Times New Roman" w:hAnsi="Times New Roman" w:cs="Times New Roman"/>
          <w:sz w:val="24"/>
          <w:szCs w:val="24"/>
        </w:rPr>
        <w:t xml:space="preserve">uneven </w:t>
      </w:r>
      <w:r w:rsidR="00586712" w:rsidRPr="00B62D96">
        <w:rPr>
          <w:rFonts w:ascii="Times New Roman" w:hAnsi="Times New Roman" w:cs="Times New Roman"/>
          <w:sz w:val="24"/>
          <w:szCs w:val="24"/>
        </w:rPr>
        <w:t>paired-end reads of amplicons from the V</w:t>
      </w:r>
      <w:r w:rsidR="00586712">
        <w:rPr>
          <w:rFonts w:ascii="Times New Roman" w:hAnsi="Times New Roman" w:cs="Times New Roman"/>
          <w:sz w:val="24"/>
          <w:szCs w:val="24"/>
        </w:rPr>
        <w:t>1-V3</w:t>
      </w:r>
      <w:r w:rsidR="00586712" w:rsidRPr="00B62D96">
        <w:rPr>
          <w:rFonts w:ascii="Times New Roman" w:hAnsi="Times New Roman" w:cs="Times New Roman"/>
          <w:sz w:val="24"/>
          <w:szCs w:val="24"/>
        </w:rPr>
        <w:t xml:space="preserve"> region of 16S rRNA were processed using the DADA2 package</w:t>
      </w:r>
      <w:r w:rsidR="00586712">
        <w:rPr>
          <w:rFonts w:ascii="Times New Roman" w:hAnsi="Times New Roman" w:cs="Times New Roman"/>
          <w:sz w:val="24"/>
          <w:szCs w:val="24"/>
        </w:rPr>
        <w:t xml:space="preserve"> </w:t>
      </w:r>
      <w:r w:rsidR="00586712">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&lt;EndNote&gt;&lt;Cite&gt;&lt;Author&gt;Callahan&lt;/Author&gt;&lt;Year&gt;2016&lt;/Year&gt;&lt;RecNum&gt;229&lt;/RecNum&gt;&lt;DisplayText&gt;(Callahan et al., 2016)&lt;/DisplayText&gt;&lt;record&gt;&lt;rec-number&gt;229&lt;/rec-number&gt;&lt;foreign-keys&gt;&lt;key app="EN" db-id="adxzrpzxnrpwdveztp7v9tvwsaapwz5ade9w" timestamp="1540842139"&gt;229&lt;/key&gt;&lt;/foreign-keys&gt;&lt;ref-type name="Journal Article"&gt;17&lt;/ref-type&gt;&lt;contributors&gt;&lt;authors&gt;&lt;author&gt;Callahan, Benjamin J.&lt;/author&gt;&lt;author&gt;McMurdie, Paul J.&lt;/author&gt;&lt;author&gt;Rosen, Michael J.&lt;/author&gt;&lt;author&gt;Han, Andrew W.&lt;/author&gt;&lt;author&gt;Johnson, Amy Jo A.&lt;/author&gt;&lt;author&gt;Holmes, Susan P.&lt;/author&gt;&lt;/authors&gt;&lt;/contributors&gt;&lt;titles&gt;&lt;title&gt;DADA2: high-resolution sample inference from Illumina amplicon data&lt;/title&gt;&lt;secondary-title&gt;Nature methods&lt;/secondary-title&gt;&lt;/titles&gt;&lt;periodical&gt;&lt;full-title&gt;Nature methods&lt;/full-title&gt;&lt;/periodical&gt;&lt;pages&gt;581&lt;/pages&gt;&lt;volume&gt;13&lt;/volume&gt;&lt;number&gt;7&lt;/number&gt;&lt;dates&gt;&lt;year&gt;2016&lt;/year&gt;&lt;/dates&gt;&lt;publisher&gt;Nature Publishing Group&lt;/publisher&gt;&lt;isbn&gt;1548-7105&lt;/isbn&gt;&lt;urls&gt;&lt;/urls&gt;&lt;/record&gt;&lt;/Cite&gt;&lt;/EndNote&gt;</w:instrText>
      </w:r>
      <w:r w:rsidR="00586712">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3" w:tooltip="Callahan, 2016 #229" w:history="1">
        <w:r w:rsidR="00352BCC">
          <w:rPr>
            <w:rFonts w:ascii="Times New Roman" w:hAnsi="Times New Roman" w:cs="Times New Roman"/>
            <w:noProof/>
            <w:sz w:val="24"/>
            <w:szCs w:val="24"/>
          </w:rPr>
          <w:t>Callahan et al., 2016</w:t>
        </w:r>
      </w:hyperlink>
      <w:r w:rsidR="00AD2343">
        <w:rPr>
          <w:rFonts w:ascii="Times New Roman" w:hAnsi="Times New Roman" w:cs="Times New Roman"/>
          <w:noProof/>
          <w:sz w:val="24"/>
          <w:szCs w:val="24"/>
        </w:rPr>
        <w:t>)</w:t>
      </w:r>
      <w:r w:rsidR="00586712">
        <w:rPr>
          <w:rFonts w:ascii="Times New Roman" w:hAnsi="Times New Roman" w:cs="Times New Roman"/>
          <w:sz w:val="24"/>
          <w:szCs w:val="24"/>
        </w:rPr>
        <w:fldChar w:fldCharType="end"/>
      </w:r>
      <w:r w:rsidR="00586712" w:rsidRPr="00B62D96">
        <w:rPr>
          <w:rFonts w:ascii="Times New Roman" w:hAnsi="Times New Roman" w:cs="Times New Roman"/>
          <w:sz w:val="24"/>
          <w:szCs w:val="24"/>
        </w:rPr>
        <w:t xml:space="preserve"> </w:t>
      </w:r>
      <w:r w:rsidR="00586712">
        <w:rPr>
          <w:rFonts w:ascii="Times New Roman" w:hAnsi="Times New Roman" w:cs="Times New Roman"/>
          <w:sz w:val="24"/>
          <w:szCs w:val="24"/>
        </w:rPr>
        <w:t>for</w:t>
      </w:r>
      <w:r w:rsidR="00586712" w:rsidRPr="00B62D96">
        <w:rPr>
          <w:rFonts w:ascii="Times New Roman" w:hAnsi="Times New Roman" w:cs="Times New Roman"/>
          <w:sz w:val="24"/>
          <w:szCs w:val="24"/>
        </w:rPr>
        <w:t xml:space="preserve"> quality trimming, de-replicating,</w:t>
      </w:r>
      <w:r w:rsidR="00586712">
        <w:rPr>
          <w:rFonts w:ascii="Times New Roman" w:hAnsi="Times New Roman" w:cs="Times New Roman"/>
          <w:sz w:val="24"/>
          <w:szCs w:val="24"/>
        </w:rPr>
        <w:t xml:space="preserve"> and </w:t>
      </w:r>
      <w:r w:rsidR="00586712" w:rsidRPr="00B62D96">
        <w:rPr>
          <w:rFonts w:ascii="Times New Roman" w:hAnsi="Times New Roman" w:cs="Times New Roman"/>
          <w:sz w:val="24"/>
          <w:szCs w:val="24"/>
        </w:rPr>
        <w:t xml:space="preserve">DADA2 denoising </w:t>
      </w:r>
      <w:r w:rsidR="00586712">
        <w:rPr>
          <w:rFonts w:ascii="Times New Roman" w:hAnsi="Times New Roman" w:cs="Times New Roman"/>
          <w:sz w:val="24"/>
          <w:szCs w:val="24"/>
        </w:rPr>
        <w:t>with default settings and</w:t>
      </w:r>
      <w:r w:rsidR="00586712" w:rsidRPr="00B62D96">
        <w:rPr>
          <w:rFonts w:ascii="Times New Roman" w:hAnsi="Times New Roman" w:cs="Times New Roman"/>
          <w:sz w:val="24"/>
          <w:szCs w:val="24"/>
        </w:rPr>
        <w:t xml:space="preserve"> following parameter</w:t>
      </w:r>
      <w:r w:rsidR="00586712">
        <w:rPr>
          <w:rFonts w:ascii="Times New Roman" w:hAnsi="Times New Roman" w:cs="Times New Roman"/>
          <w:sz w:val="24"/>
          <w:szCs w:val="24"/>
        </w:rPr>
        <w:t>s</w:t>
      </w:r>
      <w:r w:rsidR="00586712" w:rsidRPr="00B62D96">
        <w:rPr>
          <w:rFonts w:ascii="Times New Roman" w:hAnsi="Times New Roman" w:cs="Times New Roman"/>
          <w:sz w:val="24"/>
          <w:szCs w:val="24"/>
        </w:rPr>
        <w:t xml:space="preserve">: </w:t>
      </w:r>
      <w:proofErr w:type="spellStart"/>
      <w:r w:rsidR="00586712" w:rsidRPr="0008494D">
        <w:rPr>
          <w:rFonts w:ascii="Times New Roman" w:hAnsi="Times New Roman" w:cs="Times New Roman"/>
          <w:sz w:val="24"/>
          <w:szCs w:val="24"/>
        </w:rPr>
        <w:t>truncLen</w:t>
      </w:r>
      <w:proofErr w:type="spellEnd"/>
      <w:r w:rsidR="00586712" w:rsidRPr="0008494D">
        <w:rPr>
          <w:rFonts w:ascii="Times New Roman" w:hAnsi="Times New Roman" w:cs="Times New Roman"/>
          <w:sz w:val="24"/>
          <w:szCs w:val="24"/>
        </w:rPr>
        <w:t xml:space="preserve">=c(100,200), </w:t>
      </w:r>
      <w:proofErr w:type="spellStart"/>
      <w:r w:rsidR="00586712" w:rsidRPr="0008494D">
        <w:rPr>
          <w:rFonts w:ascii="Times New Roman" w:hAnsi="Times New Roman" w:cs="Times New Roman"/>
          <w:sz w:val="24"/>
          <w:szCs w:val="24"/>
        </w:rPr>
        <w:t>maxN</w:t>
      </w:r>
      <w:proofErr w:type="spellEnd"/>
      <w:r w:rsidR="00586712" w:rsidRPr="0008494D">
        <w:rPr>
          <w:rFonts w:ascii="Times New Roman" w:hAnsi="Times New Roman" w:cs="Times New Roman"/>
          <w:sz w:val="24"/>
          <w:szCs w:val="24"/>
        </w:rPr>
        <w:t xml:space="preserve">=0, </w:t>
      </w:r>
      <w:proofErr w:type="spellStart"/>
      <w:r w:rsidR="00586712" w:rsidRPr="0008494D">
        <w:rPr>
          <w:rFonts w:ascii="Times New Roman" w:hAnsi="Times New Roman" w:cs="Times New Roman"/>
          <w:sz w:val="24"/>
          <w:szCs w:val="24"/>
        </w:rPr>
        <w:t>maxEE</w:t>
      </w:r>
      <w:proofErr w:type="spellEnd"/>
      <w:r w:rsidR="00586712" w:rsidRPr="0008494D">
        <w:rPr>
          <w:rFonts w:ascii="Times New Roman" w:hAnsi="Times New Roman" w:cs="Times New Roman"/>
          <w:sz w:val="24"/>
          <w:szCs w:val="24"/>
        </w:rPr>
        <w:t xml:space="preserve">=c(2,2), </w:t>
      </w:r>
      <w:proofErr w:type="spellStart"/>
      <w:r w:rsidR="00586712" w:rsidRPr="0008494D">
        <w:rPr>
          <w:rFonts w:ascii="Times New Roman" w:hAnsi="Times New Roman" w:cs="Times New Roman"/>
          <w:sz w:val="24"/>
          <w:szCs w:val="24"/>
        </w:rPr>
        <w:t>truncQ</w:t>
      </w:r>
      <w:proofErr w:type="spellEnd"/>
      <w:r w:rsidR="00586712" w:rsidRPr="0008494D">
        <w:rPr>
          <w:rFonts w:ascii="Times New Roman" w:hAnsi="Times New Roman" w:cs="Times New Roman"/>
          <w:sz w:val="24"/>
          <w:szCs w:val="24"/>
        </w:rPr>
        <w:t>=2</w:t>
      </w:r>
      <w:r w:rsidR="00586712">
        <w:rPr>
          <w:rFonts w:ascii="Times New Roman" w:hAnsi="Times New Roman" w:cs="Times New Roman"/>
          <w:sz w:val="24"/>
          <w:szCs w:val="24"/>
        </w:rPr>
        <w:t>. Due to the sequencing gap between the two reads, the read pairs were concatenated by inserting 10 Ns in between two reads with the “</w:t>
      </w:r>
      <w:proofErr w:type="spellStart"/>
      <w:r w:rsidR="00586712" w:rsidRPr="00973035">
        <w:rPr>
          <w:rFonts w:ascii="Times New Roman" w:hAnsi="Times New Roman" w:cs="Times New Roman"/>
          <w:sz w:val="24"/>
          <w:szCs w:val="24"/>
        </w:rPr>
        <w:t>justConcatenate</w:t>
      </w:r>
      <w:proofErr w:type="spellEnd"/>
      <w:r w:rsidR="00586712" w:rsidRPr="00973035">
        <w:rPr>
          <w:rFonts w:ascii="Times New Roman" w:hAnsi="Times New Roman" w:cs="Times New Roman"/>
          <w:sz w:val="24"/>
          <w:szCs w:val="24"/>
        </w:rPr>
        <w:t>=TRUE</w:t>
      </w:r>
      <w:r w:rsidR="00586712">
        <w:rPr>
          <w:rFonts w:ascii="Times New Roman" w:hAnsi="Times New Roman" w:cs="Times New Roman"/>
          <w:sz w:val="24"/>
          <w:szCs w:val="24"/>
        </w:rPr>
        <w:t>” option in the DADA2 “</w:t>
      </w:r>
      <w:proofErr w:type="spellStart"/>
      <w:r w:rsidR="00586712" w:rsidRPr="0040010A">
        <w:rPr>
          <w:rFonts w:ascii="Times New Roman" w:hAnsi="Times New Roman" w:cs="Times New Roman"/>
          <w:sz w:val="24"/>
          <w:szCs w:val="24"/>
        </w:rPr>
        <w:t>mergePairs</w:t>
      </w:r>
      <w:proofErr w:type="spellEnd"/>
      <w:r w:rsidR="00586712">
        <w:rPr>
          <w:rFonts w:ascii="Times New Roman" w:hAnsi="Times New Roman" w:cs="Times New Roman"/>
          <w:sz w:val="24"/>
          <w:szCs w:val="24"/>
        </w:rPr>
        <w:t>” function. Chimera were then removed with the “</w:t>
      </w:r>
      <w:proofErr w:type="spellStart"/>
      <w:r w:rsidR="00586712" w:rsidRPr="003372E2">
        <w:rPr>
          <w:rFonts w:ascii="Times New Roman" w:hAnsi="Times New Roman" w:cs="Times New Roman"/>
          <w:sz w:val="24"/>
          <w:szCs w:val="24"/>
        </w:rPr>
        <w:t>removeBimeraDenovo</w:t>
      </w:r>
      <w:proofErr w:type="spellEnd"/>
      <w:r w:rsidR="00586712">
        <w:rPr>
          <w:rFonts w:ascii="Times New Roman" w:hAnsi="Times New Roman" w:cs="Times New Roman"/>
          <w:sz w:val="24"/>
          <w:szCs w:val="24"/>
        </w:rPr>
        <w:t xml:space="preserve">” function using the </w:t>
      </w:r>
      <w:r w:rsidR="00586712" w:rsidRPr="003738D2">
        <w:rPr>
          <w:rFonts w:ascii="Times New Roman" w:hAnsi="Times New Roman" w:cs="Times New Roman"/>
          <w:sz w:val="24"/>
          <w:szCs w:val="24"/>
        </w:rPr>
        <w:t>"consensus"</w:t>
      </w:r>
      <w:r w:rsidR="00586712">
        <w:rPr>
          <w:rFonts w:ascii="Times New Roman" w:hAnsi="Times New Roman" w:cs="Times New Roman"/>
          <w:sz w:val="24"/>
          <w:szCs w:val="24"/>
        </w:rPr>
        <w:t xml:space="preserve"> method. A total of 1,708 ASVs were identified and were subject to taxonomy assignment.</w:t>
      </w:r>
    </w:p>
    <w:p w14:paraId="13EB6745" w14:textId="3BA6183B" w:rsidR="00586712" w:rsidRDefault="00586712" w:rsidP="00586712">
      <w:pPr>
        <w:rPr>
          <w:rFonts w:ascii="Times New Roman" w:hAnsi="Times New Roman" w:cs="Times New Roman"/>
          <w:b/>
          <w:sz w:val="24"/>
          <w:szCs w:val="24"/>
        </w:rPr>
      </w:pPr>
      <w:r w:rsidRPr="00F902A9">
        <w:rPr>
          <w:rFonts w:ascii="Times New Roman" w:hAnsi="Times New Roman" w:cs="Times New Roman"/>
          <w:b/>
          <w:sz w:val="24"/>
          <w:szCs w:val="24"/>
        </w:rPr>
        <w:t xml:space="preserve">Taxonomy Assignment </w:t>
      </w:r>
      <w:r w:rsidR="00C802D0">
        <w:rPr>
          <w:rFonts w:ascii="Times New Roman" w:hAnsi="Times New Roman" w:cs="Times New Roman"/>
          <w:b/>
          <w:sz w:val="24"/>
          <w:szCs w:val="24"/>
        </w:rPr>
        <w:t>of</w:t>
      </w:r>
      <w:r w:rsidRPr="00F902A9">
        <w:rPr>
          <w:rFonts w:ascii="Times New Roman" w:hAnsi="Times New Roman" w:cs="Times New Roman"/>
          <w:b/>
          <w:sz w:val="24"/>
          <w:szCs w:val="24"/>
        </w:rPr>
        <w:t xml:space="preserve"> Oral Samples</w:t>
      </w:r>
    </w:p>
    <w:p w14:paraId="3CB44823" w14:textId="551811CC" w:rsidR="00240E2E" w:rsidRPr="005E6FFA" w:rsidRDefault="00586712" w:rsidP="00586712">
      <w:pPr>
        <w:rPr>
          <w:rFonts w:ascii="Times New Roman" w:hAnsi="Times New Roman" w:cs="Times New Roman"/>
          <w:bCs/>
          <w:sz w:val="24"/>
          <w:szCs w:val="24"/>
        </w:rPr>
      </w:pPr>
      <w:r>
        <w:rPr>
          <w:rFonts w:ascii="Times New Roman" w:hAnsi="Times New Roman" w:cs="Times New Roman"/>
          <w:bCs/>
          <w:sz w:val="24"/>
          <w:szCs w:val="24"/>
        </w:rPr>
        <w:t xml:space="preserve">Oral ASV sequences were searched against a collection of species level full length 16S rRNA reference sequences consisting of the HOMD </w:t>
      </w:r>
      <w:proofErr w:type="spellStart"/>
      <w:r>
        <w:rPr>
          <w:rFonts w:ascii="Times New Roman" w:hAnsi="Times New Roman" w:cs="Times New Roman"/>
          <w:bCs/>
          <w:sz w:val="24"/>
          <w:szCs w:val="24"/>
        </w:rPr>
        <w:t>RefSeq</w:t>
      </w:r>
      <w:proofErr w:type="spellEnd"/>
      <w:r>
        <w:rPr>
          <w:rFonts w:ascii="Times New Roman" w:hAnsi="Times New Roman" w:cs="Times New Roman"/>
          <w:bCs/>
          <w:sz w:val="24"/>
          <w:szCs w:val="24"/>
        </w:rPr>
        <w:t xml:space="preserve"> V15.1, HOMD </w:t>
      </w:r>
      <w:proofErr w:type="spellStart"/>
      <w:r>
        <w:rPr>
          <w:rFonts w:ascii="Times New Roman" w:hAnsi="Times New Roman" w:cs="Times New Roman"/>
          <w:bCs/>
          <w:sz w:val="24"/>
          <w:szCs w:val="24"/>
        </w:rPr>
        <w:t>RefSeq</w:t>
      </w:r>
      <w:proofErr w:type="spellEnd"/>
      <w:r>
        <w:rPr>
          <w:rFonts w:ascii="Times New Roman" w:hAnsi="Times New Roman" w:cs="Times New Roman"/>
          <w:bCs/>
          <w:sz w:val="24"/>
          <w:szCs w:val="24"/>
        </w:rPr>
        <w:t xml:space="preserve"> Extended V1.11, </w:t>
      </w:r>
      <w:proofErr w:type="spellStart"/>
      <w:r>
        <w:rPr>
          <w:rFonts w:ascii="Times New Roman" w:hAnsi="Times New Roman" w:cs="Times New Roman"/>
          <w:bCs/>
          <w:sz w:val="24"/>
          <w:szCs w:val="24"/>
        </w:rPr>
        <w:t>GreenGene</w:t>
      </w:r>
      <w:proofErr w:type="spellEnd"/>
      <w:r>
        <w:rPr>
          <w:rFonts w:ascii="Times New Roman" w:hAnsi="Times New Roman" w:cs="Times New Roman"/>
          <w:bCs/>
          <w:sz w:val="24"/>
          <w:szCs w:val="24"/>
        </w:rPr>
        <w:t xml:space="preserve"> Gold and NCBI 16S rRNA Reference collections, based on a specie-level taxonomy assignment algorithm</w:t>
      </w:r>
      <w:r>
        <w:rPr>
          <w:rFonts w:ascii="Times New Roman" w:hAnsi="Times New Roman" w:cs="Times New Roman"/>
          <w:bCs/>
          <w:sz w:val="24"/>
          <w:szCs w:val="24"/>
        </w:rPr>
        <w:fldChar w:fldCharType="begin"/>
      </w:r>
      <w:r w:rsidR="00AD2343">
        <w:rPr>
          <w:rFonts w:ascii="Times New Roman" w:hAnsi="Times New Roman" w:cs="Times New Roman"/>
          <w:bCs/>
          <w:sz w:val="24"/>
          <w:szCs w:val="24"/>
        </w:rPr>
        <w:instrText xml:space="preserve"> ADDIN EN.CITE &lt;EndNote&gt;&lt;Cite&gt;&lt;Author&gt;Al-Hebshi&lt;/Author&gt;&lt;Year&gt;2015&lt;/Year&gt;&lt;RecNum&gt;540&lt;/RecNum&gt;&lt;DisplayText&gt;(Al-Hebshi et al., 2015)&lt;/DisplayText&gt;&lt;record&gt;&lt;rec-number&gt;540&lt;/rec-number&gt;&lt;foreign-keys&gt;&lt;key app="EN" db-id="adxzrpzxnrpwdveztp7v9tvwsaapwz5ade9w" timestamp="1585840103"&gt;540&lt;/key&gt;&lt;/foreign-keys&gt;&lt;ref-type name="Journal Article"&gt;17&lt;/ref-type&gt;&lt;contributors&gt;&lt;authors&gt;&lt;author&gt;Al-Hebshi, Nezar Noor&lt;/author&gt;&lt;author&gt;Nasher, Akram Thabet&lt;/author&gt;&lt;author&gt;Idris, Ali Mohamed&lt;/author&gt;&lt;author&gt;Chen, Tsute&lt;/author&gt;&lt;/authors&gt;&lt;/contributors&gt;&lt;titles&gt;&lt;title&gt;Robust species taxonomy assignment algorithm for 16S rRNA NGS reads: application to oral carcinoma samples&lt;/title&gt;&lt;secondary-title&gt;Journal of oral microbiology&lt;/secondary-title&gt;&lt;/titles&gt;&lt;periodical&gt;&lt;full-title&gt;Journal of oral microbiology&lt;/full-title&gt;&lt;/periodical&gt;&lt;pages&gt;28934&lt;/pages&gt;&lt;volume&gt;7&lt;/volume&gt;&lt;number&gt;1&lt;/number&gt;&lt;dates&gt;&lt;year&gt;2015&lt;/year&gt;&lt;/dates&gt;&lt;publisher&gt;Taylor &amp;amp; Francis&lt;/publisher&gt;&lt;isbn&gt;2000-2297&lt;/isbn&gt;&lt;urls&gt;&lt;/urls&gt;&lt;/record&gt;&lt;/Cite&gt;&lt;/EndNote&gt;</w:instrText>
      </w:r>
      <w:r>
        <w:rPr>
          <w:rFonts w:ascii="Times New Roman" w:hAnsi="Times New Roman" w:cs="Times New Roman"/>
          <w:bCs/>
          <w:sz w:val="24"/>
          <w:szCs w:val="24"/>
        </w:rPr>
        <w:fldChar w:fldCharType="separate"/>
      </w:r>
      <w:r w:rsidR="00AD2343">
        <w:rPr>
          <w:rFonts w:ascii="Times New Roman" w:hAnsi="Times New Roman" w:cs="Times New Roman"/>
          <w:bCs/>
          <w:noProof/>
          <w:sz w:val="24"/>
          <w:szCs w:val="24"/>
        </w:rPr>
        <w:t>(</w:t>
      </w:r>
      <w:hyperlink w:anchor="_ENREF_3" w:tooltip="Al-Hebshi, 2015 #540" w:history="1">
        <w:r w:rsidR="00352BCC">
          <w:rPr>
            <w:rFonts w:ascii="Times New Roman" w:hAnsi="Times New Roman" w:cs="Times New Roman"/>
            <w:bCs/>
            <w:noProof/>
            <w:sz w:val="24"/>
            <w:szCs w:val="24"/>
          </w:rPr>
          <w:t>Al-Hebshi et al., 2015</w:t>
        </w:r>
      </w:hyperlink>
      <w:r w:rsidR="00AD2343">
        <w:rPr>
          <w:rFonts w:ascii="Times New Roman" w:hAnsi="Times New Roman" w:cs="Times New Roman"/>
          <w:bCs/>
          <w:noProof/>
          <w:sz w:val="24"/>
          <w:szCs w:val="24"/>
        </w:rPr>
        <w:t>)</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(Detailed algorithm and reference sequences available online at </w:t>
      </w:r>
      <w:hyperlink r:id="rId23" w:history="1">
        <w:r w:rsidRPr="00A74616">
          <w:rPr>
            <w:rStyle w:val="Hyperlink"/>
            <w:rFonts w:ascii="Times New Roman" w:hAnsi="Times New Roman" w:cs="Times New Roman"/>
            <w:bCs/>
            <w:sz w:val="24"/>
            <w:szCs w:val="24"/>
          </w:rPr>
          <w:t>http://www.homd.org/ftp/NGS_Pipeline/Species_Level_BLASTN/</w:t>
        </w:r>
      </w:hyperlink>
      <w:r>
        <w:rPr>
          <w:rFonts w:ascii="Times New Roman" w:hAnsi="Times New Roman" w:cs="Times New Roman"/>
          <w:bCs/>
          <w:sz w:val="24"/>
          <w:szCs w:val="24"/>
        </w:rPr>
        <w:t xml:space="preserve">). </w:t>
      </w:r>
    </w:p>
    <w:p w14:paraId="281FCD0C" w14:textId="486849F7" w:rsidR="00586712" w:rsidRPr="003D4018" w:rsidRDefault="00BA37AB" w:rsidP="00586712">
      <w:pPr>
        <w:rPr>
          <w:bCs/>
        </w:rPr>
      </w:pPr>
      <w:r>
        <w:rPr>
          <w:rFonts w:ascii="Times New Roman" w:hAnsi="Times New Roman" w:cs="Times New Roman"/>
          <w:b/>
          <w:sz w:val="24"/>
          <w:szCs w:val="24"/>
        </w:rPr>
        <w:t xml:space="preserve">Bacterial </w:t>
      </w:r>
      <w:r w:rsidR="00586712">
        <w:rPr>
          <w:rFonts w:ascii="Times New Roman" w:hAnsi="Times New Roman" w:cs="Times New Roman"/>
          <w:b/>
          <w:sz w:val="24"/>
          <w:szCs w:val="24"/>
        </w:rPr>
        <w:t>Diversity and Statistic</w:t>
      </w:r>
      <w:r>
        <w:rPr>
          <w:rFonts w:ascii="Times New Roman" w:hAnsi="Times New Roman" w:cs="Times New Roman"/>
          <w:b/>
          <w:sz w:val="24"/>
          <w:szCs w:val="24"/>
        </w:rPr>
        <w:t>al</w:t>
      </w:r>
      <w:r w:rsidR="00586712">
        <w:rPr>
          <w:rFonts w:ascii="Times New Roman" w:hAnsi="Times New Roman" w:cs="Times New Roman"/>
          <w:b/>
          <w:sz w:val="24"/>
          <w:szCs w:val="24"/>
        </w:rPr>
        <w:t xml:space="preserve"> </w:t>
      </w:r>
      <w:r w:rsidR="00586712" w:rsidRPr="00B62D96">
        <w:rPr>
          <w:rFonts w:ascii="Times New Roman" w:hAnsi="Times New Roman" w:cs="Times New Roman"/>
          <w:b/>
          <w:sz w:val="24"/>
          <w:szCs w:val="24"/>
        </w:rPr>
        <w:t xml:space="preserve">Analyses </w:t>
      </w:r>
    </w:p>
    <w:p w14:paraId="670A03EC" w14:textId="2785668B" w:rsidR="00586712" w:rsidRDefault="00586712" w:rsidP="00586712">
      <w:pPr>
        <w:rPr>
          <w:rFonts w:ascii="Times New Roman" w:hAnsi="Times New Roman" w:cs="Times New Roman"/>
          <w:color w:val="000000" w:themeColor="text1"/>
          <w:sz w:val="24"/>
          <w:szCs w:val="24"/>
        </w:rPr>
      </w:pPr>
      <w:r w:rsidRPr="00B62D96">
        <w:rPr>
          <w:rFonts w:ascii="Times New Roman" w:hAnsi="Times New Roman" w:cs="Times New Roman"/>
          <w:color w:val="000000" w:themeColor="text1"/>
          <w:sz w:val="24"/>
          <w:szCs w:val="24"/>
        </w:rPr>
        <w:t>Samples</w:t>
      </w:r>
      <w:r>
        <w:rPr>
          <w:rFonts w:ascii="Times New Roman" w:hAnsi="Times New Roman" w:cs="Times New Roman"/>
          <w:color w:val="000000" w:themeColor="text1"/>
          <w:sz w:val="24"/>
          <w:szCs w:val="24"/>
        </w:rPr>
        <w:t xml:space="preserve"> that</w:t>
      </w:r>
      <w:r w:rsidRPr="00B62D96">
        <w:rPr>
          <w:rFonts w:ascii="Times New Roman" w:hAnsi="Times New Roman" w:cs="Times New Roman"/>
          <w:color w:val="000000" w:themeColor="text1"/>
          <w:sz w:val="24"/>
          <w:szCs w:val="24"/>
        </w:rPr>
        <w:t xml:space="preserve"> were obtained for </w:t>
      </w:r>
      <w:r>
        <w:rPr>
          <w:rFonts w:ascii="Times New Roman" w:hAnsi="Times New Roman" w:cs="Times New Roman"/>
          <w:color w:val="000000" w:themeColor="text1"/>
          <w:sz w:val="24"/>
          <w:szCs w:val="24"/>
        </w:rPr>
        <w:t xml:space="preserve">oral and </w:t>
      </w:r>
      <w:r w:rsidRPr="00B62D96">
        <w:rPr>
          <w:rFonts w:ascii="Times New Roman" w:hAnsi="Times New Roman" w:cs="Times New Roman"/>
          <w:color w:val="000000" w:themeColor="text1"/>
          <w:sz w:val="24"/>
          <w:szCs w:val="24"/>
        </w:rPr>
        <w:t xml:space="preserve">gut microbial community analysis </w:t>
      </w:r>
      <w:r w:rsidRPr="00B62D96">
        <w:rPr>
          <w:rFonts w:ascii="Times New Roman" w:hAnsi="Times New Roman" w:cs="Times New Roman"/>
          <w:sz w:val="24"/>
          <w:szCs w:val="24"/>
        </w:rPr>
        <w:t>asses</w:t>
      </w:r>
      <w:r>
        <w:rPr>
          <w:rFonts w:ascii="Times New Roman" w:hAnsi="Times New Roman" w:cs="Times New Roman"/>
          <w:sz w:val="24"/>
          <w:szCs w:val="24"/>
        </w:rPr>
        <w:t>sed for</w:t>
      </w:r>
      <w:r w:rsidRPr="00B62D96">
        <w:rPr>
          <w:rFonts w:ascii="Times New Roman" w:hAnsi="Times New Roman" w:cs="Times New Roman"/>
          <w:sz w:val="24"/>
          <w:szCs w:val="24"/>
        </w:rPr>
        <w:t xml:space="preserve"> the microbiome composition resulting from microgravity exposure</w:t>
      </w:r>
      <w:r>
        <w:rPr>
          <w:rFonts w:ascii="Times New Roman" w:hAnsi="Times New Roman" w:cs="Times New Roman"/>
          <w:sz w:val="24"/>
          <w:szCs w:val="24"/>
        </w:rPr>
        <w:t>. W</w:t>
      </w:r>
      <w:r w:rsidRPr="00B62D96">
        <w:rPr>
          <w:rFonts w:ascii="Times New Roman" w:hAnsi="Times New Roman" w:cs="Times New Roman"/>
          <w:sz w:val="24"/>
          <w:szCs w:val="24"/>
        </w:rPr>
        <w:t xml:space="preserve">e profiled the microbial abundance and diversity of the </w:t>
      </w:r>
      <w:r>
        <w:rPr>
          <w:rFonts w:ascii="Times New Roman" w:hAnsi="Times New Roman" w:cs="Times New Roman"/>
          <w:sz w:val="24"/>
          <w:szCs w:val="24"/>
        </w:rPr>
        <w:t>flight groups ISS and LAR</w:t>
      </w:r>
      <w:r w:rsidRPr="00B62D96">
        <w:rPr>
          <w:rFonts w:ascii="Times New Roman" w:hAnsi="Times New Roman" w:cs="Times New Roman"/>
          <w:sz w:val="24"/>
          <w:szCs w:val="24"/>
        </w:rPr>
        <w:t>,</w:t>
      </w:r>
      <w:r>
        <w:rPr>
          <w:rFonts w:ascii="Times New Roman" w:hAnsi="Times New Roman" w:cs="Times New Roman"/>
          <w:sz w:val="24"/>
          <w:szCs w:val="24"/>
        </w:rPr>
        <w:t xml:space="preserve"> as well as ground controls, ISS_G and LAR_G,</w:t>
      </w:r>
      <w:r w:rsidRPr="00B62D96">
        <w:rPr>
          <w:rFonts w:ascii="Times New Roman" w:hAnsi="Times New Roman" w:cs="Times New Roman"/>
          <w:sz w:val="24"/>
          <w:szCs w:val="24"/>
        </w:rPr>
        <w:t xml:space="preserve"> avoiding influence of the NELL-1 treatment.</w:t>
      </w:r>
      <w:r>
        <w:rPr>
          <w:rFonts w:ascii="Times New Roman" w:hAnsi="Times New Roman" w:cs="Times New Roman"/>
          <w:sz w:val="24"/>
          <w:szCs w:val="24"/>
        </w:rPr>
        <w:t xml:space="preserve"> All diversity and statistical analyses were done under the R statistical environment (</w:t>
      </w:r>
      <w:r w:rsidRPr="00D44276">
        <w:rPr>
          <w:rFonts w:ascii="Times New Roman" w:hAnsi="Times New Roman" w:cs="Times New Roman"/>
          <w:sz w:val="24"/>
          <w:szCs w:val="24"/>
        </w:rPr>
        <w:t>version 3.6.1</w:t>
      </w:r>
      <w:r>
        <w:rPr>
          <w:rFonts w:ascii="Times New Roman" w:hAnsi="Times New Roman" w:cs="Times New Roman"/>
          <w:sz w:val="24"/>
          <w:szCs w:val="24"/>
        </w:rPr>
        <w:t>)</w:t>
      </w:r>
      <w:ins w:id="28" w:author="Joseph Bedree" w:date="2021-05-05T14:46:00Z">
        <w:r w:rsidR="00E41089">
          <w:rPr>
            <w:rFonts w:ascii="Times New Roman" w:hAnsi="Times New Roman" w:cs="Times New Roman"/>
            <w:sz w:val="24"/>
            <w:szCs w:val="24"/>
          </w:rPr>
          <w:t xml:space="preserve"> </w:t>
        </w:r>
      </w:ins>
      <w:r>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&lt;EndNote&gt;&lt;Cite&gt;&lt;Author&gt;Team&lt;/Author&gt;&lt;Year&gt;2013&lt;/Year&gt;&lt;RecNum&gt;541&lt;/RecNum&gt;&lt;DisplayText&gt;(Team, 2013)&lt;/DisplayText&gt;&lt;record&gt;&lt;rec-number&gt;541&lt;/rec-number&gt;&lt;foreign-keys&gt;&lt;key app="EN" db-id="adxzrpzxnrpwdveztp7v9tvwsaapwz5ade9w" timestamp="1585840103"&gt;541&lt;/key&gt;&lt;/foreign-keys&gt;&lt;ref-type name="Journal Article"&gt;17&lt;/ref-type&gt;&lt;contributors&gt;&lt;authors&gt;&lt;author&gt;Team, R. Core&lt;/author&gt;&lt;/authors&gt;&lt;/contributors&gt;&lt;titles&gt;&lt;title&gt;R: A language and environment for statistical computing&lt;/title&gt;&lt;/titles&gt;&lt;dates&gt;&lt;year&gt;2013&lt;/year&gt;&lt;/dates&gt;&lt;publisher&gt;Vienna, Austria&lt;/publisher&gt;&lt;urls&gt;&lt;/urls&gt;&lt;/record&gt;&lt;/Cite&gt;&lt;/EndNote&gt;</w:instrText>
      </w:r>
      <w:r>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99" w:tooltip="Team, 2013 #541" w:history="1">
        <w:r w:rsidR="00352BCC">
          <w:rPr>
            <w:rFonts w:ascii="Times New Roman" w:hAnsi="Times New Roman" w:cs="Times New Roman"/>
            <w:noProof/>
            <w:sz w:val="24"/>
            <w:szCs w:val="24"/>
          </w:rPr>
          <w:t>Team, 2013</w:t>
        </w:r>
      </w:hyperlink>
      <w:r w:rsidR="00AD234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 xml:space="preserve">ASV count data, along with taxonomy assignment and sample meta information (Supplemental Tables 2-4), were imported into R using the </w:t>
      </w:r>
      <w:proofErr w:type="spellStart"/>
      <w:r w:rsidRPr="0058681F">
        <w:rPr>
          <w:rFonts w:ascii="Times New Roman" w:hAnsi="Times New Roman" w:cs="Times New Roman"/>
          <w:i/>
          <w:iCs/>
          <w:color w:val="000000" w:themeColor="text1"/>
          <w:sz w:val="24"/>
          <w:szCs w:val="24"/>
        </w:rPr>
        <w:t>PhyloSeq</w:t>
      </w:r>
      <w:proofErr w:type="spellEnd"/>
      <w:r w:rsidRPr="0058681F">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package</w:t>
      </w:r>
      <w:r w:rsidR="00E41089">
        <w:rPr>
          <w:rFonts w:ascii="Times New Roman" w:hAnsi="Times New Roman" w:cs="Times New Roman"/>
          <w:color w:val="000000" w:themeColor="text1"/>
          <w:sz w:val="24"/>
          <w:szCs w:val="24"/>
        </w:rPr>
        <w:t xml:space="preserve"> </w:t>
      </w:r>
      <w:r w:rsidR="00CF1D8D">
        <w:rPr>
          <w:rFonts w:ascii="Times New Roman" w:hAnsi="Times New Roman" w:cs="Times New Roman"/>
          <w:color w:val="000000" w:themeColor="text1"/>
          <w:sz w:val="24"/>
          <w:szCs w:val="24"/>
        </w:rPr>
        <w:fldChar w:fldCharType="begin"/>
      </w:r>
      <w:r w:rsidR="00AD2343">
        <w:rPr>
          <w:rFonts w:ascii="Times New Roman" w:hAnsi="Times New Roman" w:cs="Times New Roman"/>
          <w:color w:val="000000" w:themeColor="text1"/>
          <w:sz w:val="24"/>
          <w:szCs w:val="24"/>
        </w:rPr>
        <w:instrText xml:space="preserve"> ADDIN EN.CITE &lt;EndNote&gt;&lt;Cite&gt;&lt;Author&gt;McMurdie&lt;/Author&gt;&lt;Year&gt;2013&lt;/Year&gt;&lt;RecNum&gt;235&lt;/RecNum&gt;&lt;DisplayText&gt;(McMurdie and Holmes, 2013)&lt;/DisplayText&gt;&lt;record&gt;&lt;rec-number&gt;235&lt;/rec-number&gt;&lt;foreign-keys&gt;&lt;key app="EN" db-id="adxzrpzxnrpwdveztp7v9tvwsaapwz5ade9w" timestamp="1540842139"&gt;235&lt;/key&gt;&lt;/foreign-keys&gt;&lt;ref-type name="Journal Article"&gt;17&lt;/ref-type&gt;&lt;contributors&gt;&lt;authors&gt;&lt;author&gt;McMurdie, Paul J.&lt;/author&gt;&lt;author&gt;Holmes, Susan&lt;/author&gt;&lt;/authors&gt;&lt;/contributors&gt;&lt;titles&gt;&lt;title&gt;phyloseq: an R package for reproducible interactive analysis and graphics of microbiome census data&lt;/title&gt;&lt;secondary-title&gt;PloS one&lt;/secondary-title&gt;&lt;/titles&gt;&lt;periodical&gt;&lt;full-title&gt;PloS one&lt;/full-title&gt;&lt;/periodical&gt;&lt;pages&gt;e61217&lt;/pages&gt;&lt;volume&gt;8&lt;/volume&gt;&lt;number&gt;4&lt;/number&gt;&lt;dates&gt;&lt;year&gt;2013&lt;/year&gt;&lt;/dates&gt;&lt;publisher&gt;Public Library of Science&lt;/publisher&gt;&lt;isbn&gt;1932-6203&lt;/isbn&gt;&lt;urls&gt;&lt;/urls&gt;&lt;/record&gt;&lt;/Cite&gt;&lt;/EndNote&gt;</w:instrText>
      </w:r>
      <w:r w:rsidR="00CF1D8D">
        <w:rPr>
          <w:rFonts w:ascii="Times New Roman" w:hAnsi="Times New Roman" w:cs="Times New Roman"/>
          <w:color w:val="000000" w:themeColor="text1"/>
          <w:sz w:val="24"/>
          <w:szCs w:val="24"/>
        </w:rPr>
        <w:fldChar w:fldCharType="separate"/>
      </w:r>
      <w:r w:rsidR="00AD2343">
        <w:rPr>
          <w:rFonts w:ascii="Times New Roman" w:hAnsi="Times New Roman" w:cs="Times New Roman"/>
          <w:noProof/>
          <w:color w:val="000000" w:themeColor="text1"/>
          <w:sz w:val="24"/>
          <w:szCs w:val="24"/>
        </w:rPr>
        <w:t>(</w:t>
      </w:r>
      <w:hyperlink w:anchor="_ENREF_71" w:tooltip="McMurdie, 2013 #235" w:history="1">
        <w:r w:rsidR="00352BCC">
          <w:rPr>
            <w:rFonts w:ascii="Times New Roman" w:hAnsi="Times New Roman" w:cs="Times New Roman"/>
            <w:noProof/>
            <w:color w:val="000000" w:themeColor="text1"/>
            <w:sz w:val="24"/>
            <w:szCs w:val="24"/>
          </w:rPr>
          <w:t>McMurdie and Holmes, 2013</w:t>
        </w:r>
      </w:hyperlink>
      <w:r w:rsidR="00AD2343">
        <w:rPr>
          <w:rFonts w:ascii="Times New Roman" w:hAnsi="Times New Roman" w:cs="Times New Roman"/>
          <w:noProof/>
          <w:color w:val="000000" w:themeColor="text1"/>
          <w:sz w:val="24"/>
          <w:szCs w:val="24"/>
        </w:rPr>
        <w:t>)</w:t>
      </w:r>
      <w:r w:rsidR="00CF1D8D">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Count data were sub-sampled into various comparison groups (for example, to compare ISS and ISS</w:t>
      </w:r>
      <w:r w:rsidR="002A28E6">
        <w:rPr>
          <w:rFonts w:ascii="Times New Roman" w:hAnsi="Times New Roman" w:cs="Times New Roman"/>
          <w:color w:val="000000" w:themeColor="text1"/>
          <w:sz w:val="24"/>
          <w:szCs w:val="24"/>
        </w:rPr>
        <w:t>_G</w:t>
      </w:r>
      <w:r>
        <w:rPr>
          <w:rFonts w:ascii="Times New Roman" w:hAnsi="Times New Roman" w:cs="Times New Roman"/>
          <w:color w:val="000000" w:themeColor="text1"/>
          <w:sz w:val="24"/>
          <w:szCs w:val="24"/>
        </w:rPr>
        <w:t xml:space="preserve"> </w:t>
      </w:r>
      <w:r w:rsidR="002A28E6">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 xml:space="preserve">round </w:t>
      </w:r>
      <w:r w:rsidR="002A28E6">
        <w:rPr>
          <w:rFonts w:ascii="Times New Roman" w:hAnsi="Times New Roman" w:cs="Times New Roman"/>
          <w:color w:val="000000" w:themeColor="text1"/>
          <w:sz w:val="24"/>
          <w:szCs w:val="24"/>
        </w:rPr>
        <w:t xml:space="preserve">control </w:t>
      </w:r>
      <w:r>
        <w:rPr>
          <w:rFonts w:ascii="Times New Roman" w:hAnsi="Times New Roman" w:cs="Times New Roman"/>
          <w:color w:val="000000" w:themeColor="text1"/>
          <w:sz w:val="24"/>
          <w:szCs w:val="24"/>
        </w:rPr>
        <w:t xml:space="preserve">only relevant samples were included). After sub-sampling, </w:t>
      </w:r>
      <w:r>
        <w:rPr>
          <w:rFonts w:ascii="Times New Roman" w:hAnsi="Times New Roman" w:cs="Times New Roman"/>
          <w:sz w:val="24"/>
          <w:szCs w:val="24"/>
        </w:rPr>
        <w:t>ASVs with fewer than 10 reads in at least 2 samples, or fewer than 100 reads across all samples, were excluded, using the “</w:t>
      </w:r>
      <w:proofErr w:type="spellStart"/>
      <w:r>
        <w:rPr>
          <w:rFonts w:ascii="Times New Roman" w:hAnsi="Times New Roman" w:cs="Times New Roman"/>
          <w:sz w:val="24"/>
          <w:szCs w:val="24"/>
        </w:rPr>
        <w:t>filter_taxa</w:t>
      </w:r>
      <w:proofErr w:type="spellEnd"/>
      <w:r>
        <w:rPr>
          <w:rFonts w:ascii="Times New Roman" w:hAnsi="Times New Roman" w:cs="Times New Roman"/>
          <w:sz w:val="24"/>
          <w:szCs w:val="24"/>
        </w:rPr>
        <w:t>” function. Count data were then rarefied to the same sampling depth based on the minimal sample sum among the comparison group using the “</w:t>
      </w:r>
      <w:proofErr w:type="spellStart"/>
      <w:r w:rsidRPr="00056615">
        <w:rPr>
          <w:rFonts w:ascii="Times New Roman" w:hAnsi="Times New Roman" w:cs="Times New Roman"/>
          <w:sz w:val="24"/>
          <w:szCs w:val="24"/>
        </w:rPr>
        <w:t>rarefy_even_depth</w:t>
      </w:r>
      <w:proofErr w:type="spellEnd"/>
      <w:r>
        <w:rPr>
          <w:rFonts w:ascii="Times New Roman" w:hAnsi="Times New Roman" w:cs="Times New Roman"/>
          <w:sz w:val="24"/>
          <w:szCs w:val="24"/>
        </w:rPr>
        <w:t>” with the parameters “</w:t>
      </w:r>
      <w:proofErr w:type="spellStart"/>
      <w:proofErr w:type="gramStart"/>
      <w:r w:rsidRPr="003E48E9">
        <w:rPr>
          <w:rFonts w:ascii="Times New Roman" w:hAnsi="Times New Roman" w:cs="Times New Roman"/>
          <w:sz w:val="24"/>
          <w:szCs w:val="24"/>
        </w:rPr>
        <w:t>sample.size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minimal_sample_sum</w:t>
      </w:r>
      <w:proofErr w:type="spellEnd"/>
      <w:r>
        <w:rPr>
          <w:rFonts w:ascii="Times New Roman" w:hAnsi="Times New Roman" w:cs="Times New Roman"/>
          <w:sz w:val="24"/>
          <w:szCs w:val="24"/>
        </w:rPr>
        <w:t>” and “</w:t>
      </w:r>
      <w:r w:rsidRPr="003E48E9">
        <w:rPr>
          <w:rFonts w:ascii="Times New Roman" w:hAnsi="Times New Roman" w:cs="Times New Roman"/>
          <w:sz w:val="24"/>
          <w:szCs w:val="24"/>
        </w:rPr>
        <w:t>replace=F</w:t>
      </w:r>
      <w:r>
        <w:rPr>
          <w:rFonts w:ascii="Times New Roman" w:hAnsi="Times New Roman" w:cs="Times New Roman"/>
          <w:sz w:val="24"/>
          <w:szCs w:val="24"/>
        </w:rPr>
        <w:t xml:space="preserve">” ( where </w:t>
      </w:r>
      <w:proofErr w:type="spellStart"/>
      <w:r>
        <w:rPr>
          <w:rFonts w:ascii="Times New Roman" w:hAnsi="Times New Roman" w:cs="Times New Roman"/>
          <w:sz w:val="24"/>
          <w:szCs w:val="24"/>
        </w:rPr>
        <w:t>minimal_sample_sum</w:t>
      </w:r>
      <w:proofErr w:type="spellEnd"/>
      <w:r>
        <w:rPr>
          <w:rFonts w:ascii="Times New Roman" w:hAnsi="Times New Roman" w:cs="Times New Roman"/>
          <w:sz w:val="24"/>
          <w:szCs w:val="24"/>
        </w:rPr>
        <w:t xml:space="preserve"> = 40,400 and 18,000 for ISS group, LAR </w:t>
      </w:r>
      <w:r w:rsidR="002A28E6">
        <w:rPr>
          <w:rFonts w:ascii="Times New Roman" w:hAnsi="Times New Roman" w:cs="Times New Roman"/>
          <w:sz w:val="24"/>
          <w:szCs w:val="24"/>
        </w:rPr>
        <w:t>Fecal an</w:t>
      </w:r>
      <w:r>
        <w:rPr>
          <w:rFonts w:ascii="Times New Roman" w:hAnsi="Times New Roman" w:cs="Times New Roman"/>
          <w:sz w:val="24"/>
          <w:szCs w:val="24"/>
        </w:rPr>
        <w:t>d Oral group, respectively</w:t>
      </w:r>
      <w:r w:rsidR="00AF2BCB">
        <w:rPr>
          <w:rFonts w:ascii="Times New Roman" w:hAnsi="Times New Roman" w:cs="Times New Roman"/>
          <w:sz w:val="24"/>
          <w:szCs w:val="24"/>
        </w:rPr>
        <w:t>, as well as their controls</w:t>
      </w:r>
      <w:r>
        <w:rPr>
          <w:rFonts w:ascii="Times New Roman" w:hAnsi="Times New Roman" w:cs="Times New Roman"/>
          <w:sz w:val="24"/>
          <w:szCs w:val="24"/>
        </w:rPr>
        <w:t>).</w:t>
      </w:r>
    </w:p>
    <w:p w14:paraId="42B8A44A" w14:textId="628A2E13" w:rsidR="00CF1D8D" w:rsidRDefault="00CF1D8D" w:rsidP="00586712">
      <w:pPr>
        <w:rPr>
          <w:rFonts w:ascii="Times New Roman" w:hAnsi="Times New Roman" w:cs="Times New Roman"/>
          <w:sz w:val="24"/>
          <w:szCs w:val="24"/>
        </w:rPr>
      </w:pPr>
      <w:r>
        <w:rPr>
          <w:rFonts w:ascii="Times New Roman" w:hAnsi="Times New Roman" w:cs="Times New Roman"/>
          <w:sz w:val="24"/>
          <w:szCs w:val="24"/>
        </w:rPr>
        <w:t>A</w:t>
      </w:r>
      <w:r w:rsidR="00586712" w:rsidRPr="00B62D96">
        <w:rPr>
          <w:rFonts w:ascii="Times New Roman" w:hAnsi="Times New Roman" w:cs="Times New Roman"/>
          <w:sz w:val="24"/>
          <w:szCs w:val="24"/>
        </w:rPr>
        <w:t>lpha diversity analysis</w:t>
      </w:r>
      <w:r>
        <w:rPr>
          <w:rFonts w:ascii="Times New Roman" w:hAnsi="Times New Roman" w:cs="Times New Roman"/>
          <w:sz w:val="24"/>
          <w:szCs w:val="24"/>
        </w:rPr>
        <w:t xml:space="preserve"> was conducted by</w:t>
      </w:r>
      <w:r w:rsidR="00586712">
        <w:rPr>
          <w:rFonts w:ascii="Times New Roman" w:hAnsi="Times New Roman" w:cs="Times New Roman"/>
          <w:sz w:val="24"/>
          <w:szCs w:val="24"/>
        </w:rPr>
        <w:t xml:space="preserve"> </w:t>
      </w:r>
      <w:r w:rsidR="00B269AB">
        <w:rPr>
          <w:rFonts w:ascii="Times New Roman" w:hAnsi="Times New Roman" w:cs="Times New Roman"/>
          <w:sz w:val="24"/>
          <w:szCs w:val="24"/>
        </w:rPr>
        <w:t xml:space="preserve">using the </w:t>
      </w:r>
      <w:r w:rsidR="00586712">
        <w:rPr>
          <w:rFonts w:ascii="Times New Roman" w:hAnsi="Times New Roman" w:cs="Times New Roman"/>
          <w:sz w:val="24"/>
          <w:szCs w:val="24"/>
        </w:rPr>
        <w:t xml:space="preserve">mean ASV counts (or species or genus counts) for each group </w:t>
      </w:r>
      <w:r w:rsidR="00CB347E">
        <w:rPr>
          <w:rFonts w:ascii="Times New Roman" w:hAnsi="Times New Roman" w:cs="Times New Roman"/>
          <w:sz w:val="24"/>
          <w:szCs w:val="24"/>
        </w:rPr>
        <w:t>as input</w:t>
      </w:r>
      <w:r w:rsidR="00586712">
        <w:rPr>
          <w:rFonts w:ascii="Times New Roman" w:hAnsi="Times New Roman" w:cs="Times New Roman"/>
          <w:sz w:val="24"/>
          <w:szCs w:val="24"/>
        </w:rPr>
        <w:t xml:space="preserve"> to calculate Hill Numbers (or effective number of ASVs, species, or genera) using the R package</w:t>
      </w:r>
      <w:r w:rsidR="00586712" w:rsidRPr="003D4018">
        <w:rPr>
          <w:rFonts w:ascii="Times New Roman" w:hAnsi="Times New Roman" w:cs="Times New Roman"/>
          <w:i/>
          <w:iCs/>
          <w:sz w:val="24"/>
          <w:szCs w:val="24"/>
        </w:rPr>
        <w:t xml:space="preserve">, </w:t>
      </w:r>
      <w:proofErr w:type="spellStart"/>
      <w:r w:rsidR="00586712" w:rsidRPr="003D4018">
        <w:rPr>
          <w:rFonts w:ascii="Times New Roman" w:hAnsi="Times New Roman" w:cs="Times New Roman"/>
          <w:i/>
          <w:iCs/>
          <w:sz w:val="24"/>
          <w:szCs w:val="24"/>
        </w:rPr>
        <w:t>iNEXT</w:t>
      </w:r>
      <w:proofErr w:type="spellEnd"/>
      <w:r w:rsidR="00586712">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586712">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5" w:tooltip="Hsieh, 2016 #291" w:history="1">
        <w:r w:rsidR="00352BCC">
          <w:rPr>
            <w:rFonts w:ascii="Times New Roman" w:hAnsi="Times New Roman" w:cs="Times New Roman"/>
            <w:noProof/>
            <w:sz w:val="24"/>
            <w:szCs w:val="24"/>
          </w:rPr>
          <w:t>Hsieh et al., 2016</w:t>
        </w:r>
      </w:hyperlink>
      <w:r w:rsidR="00AD2343">
        <w:rPr>
          <w:rFonts w:ascii="Times New Roman" w:hAnsi="Times New Roman" w:cs="Times New Roman"/>
          <w:noProof/>
          <w:sz w:val="24"/>
          <w:szCs w:val="24"/>
        </w:rPr>
        <w:t>)</w:t>
      </w:r>
      <w:r w:rsidR="00586712">
        <w:rPr>
          <w:rFonts w:ascii="Times New Roman" w:hAnsi="Times New Roman" w:cs="Times New Roman"/>
          <w:sz w:val="24"/>
          <w:szCs w:val="24"/>
        </w:rPr>
        <w:fldChar w:fldCharType="end"/>
      </w:r>
      <w:r w:rsidR="00586712">
        <w:rPr>
          <w:rFonts w:ascii="Times New Roman" w:hAnsi="Times New Roman" w:cs="Times New Roman"/>
          <w:sz w:val="24"/>
          <w:szCs w:val="24"/>
        </w:rPr>
        <w:t>. The “</w:t>
      </w:r>
      <w:proofErr w:type="spellStart"/>
      <w:r w:rsidR="00586712">
        <w:rPr>
          <w:rFonts w:ascii="Times New Roman" w:hAnsi="Times New Roman" w:cs="Times New Roman"/>
          <w:sz w:val="24"/>
          <w:szCs w:val="24"/>
        </w:rPr>
        <w:t>iN</w:t>
      </w:r>
      <w:r w:rsidR="0058681F">
        <w:rPr>
          <w:rFonts w:ascii="Times New Roman" w:hAnsi="Times New Roman" w:cs="Times New Roman"/>
          <w:sz w:val="24"/>
          <w:szCs w:val="24"/>
        </w:rPr>
        <w:t>EXT</w:t>
      </w:r>
      <w:proofErr w:type="spellEnd"/>
      <w:r w:rsidR="00586712">
        <w:rPr>
          <w:rFonts w:ascii="Times New Roman" w:hAnsi="Times New Roman" w:cs="Times New Roman"/>
          <w:sz w:val="24"/>
          <w:szCs w:val="24"/>
        </w:rPr>
        <w:t>” function was used with the parameters “</w:t>
      </w:r>
      <w:r w:rsidR="00586712" w:rsidRPr="0020540D">
        <w:rPr>
          <w:rFonts w:ascii="Times New Roman" w:hAnsi="Times New Roman" w:cs="Times New Roman"/>
          <w:sz w:val="24"/>
          <w:szCs w:val="24"/>
        </w:rPr>
        <w:t>q=</w:t>
      </w:r>
      <w:proofErr w:type="gramStart"/>
      <w:r w:rsidR="00586712" w:rsidRPr="0020540D">
        <w:rPr>
          <w:rFonts w:ascii="Times New Roman" w:hAnsi="Times New Roman" w:cs="Times New Roman"/>
          <w:sz w:val="24"/>
          <w:szCs w:val="24"/>
        </w:rPr>
        <w:t>c(</w:t>
      </w:r>
      <w:proofErr w:type="gramEnd"/>
      <w:r w:rsidR="00586712" w:rsidRPr="0020540D">
        <w:rPr>
          <w:rFonts w:ascii="Times New Roman" w:hAnsi="Times New Roman" w:cs="Times New Roman"/>
          <w:sz w:val="24"/>
          <w:szCs w:val="24"/>
        </w:rPr>
        <w:t>0,1,2),datatype=</w:t>
      </w:r>
      <w:r w:rsidR="00586712" w:rsidRPr="004466DC">
        <w:rPr>
          <w:rFonts w:ascii="Times New Roman" w:hAnsi="Times New Roman" w:cs="Times New Roman"/>
          <w:sz w:val="24"/>
          <w:szCs w:val="24"/>
        </w:rPr>
        <w:t>'</w:t>
      </w:r>
      <w:r w:rsidR="00586712" w:rsidRPr="0020540D">
        <w:rPr>
          <w:rFonts w:ascii="Times New Roman" w:hAnsi="Times New Roman" w:cs="Times New Roman"/>
          <w:sz w:val="24"/>
          <w:szCs w:val="24"/>
        </w:rPr>
        <w:t>abundance</w:t>
      </w:r>
      <w:r w:rsidR="00586712" w:rsidRPr="004466DC">
        <w:rPr>
          <w:rFonts w:ascii="Times New Roman" w:hAnsi="Times New Roman" w:cs="Times New Roman"/>
          <w:sz w:val="24"/>
          <w:szCs w:val="24"/>
        </w:rPr>
        <w:t>'</w:t>
      </w:r>
      <w:r w:rsidR="00586712" w:rsidRPr="0020540D">
        <w:rPr>
          <w:rFonts w:ascii="Times New Roman" w:hAnsi="Times New Roman" w:cs="Times New Roman"/>
          <w:sz w:val="24"/>
          <w:szCs w:val="24"/>
        </w:rPr>
        <w:t>,</w:t>
      </w:r>
      <w:r w:rsidR="00586712">
        <w:rPr>
          <w:rFonts w:ascii="Times New Roman" w:hAnsi="Times New Roman" w:cs="Times New Roman"/>
          <w:sz w:val="24"/>
          <w:szCs w:val="24"/>
        </w:rPr>
        <w:t xml:space="preserve"> </w:t>
      </w:r>
      <w:proofErr w:type="spellStart"/>
      <w:r w:rsidR="00586712" w:rsidRPr="0020540D">
        <w:rPr>
          <w:rFonts w:ascii="Times New Roman" w:hAnsi="Times New Roman" w:cs="Times New Roman"/>
          <w:sz w:val="24"/>
          <w:szCs w:val="24"/>
        </w:rPr>
        <w:t>nboot</w:t>
      </w:r>
      <w:proofErr w:type="spellEnd"/>
      <w:r w:rsidR="00586712" w:rsidRPr="0020540D">
        <w:rPr>
          <w:rFonts w:ascii="Times New Roman" w:hAnsi="Times New Roman" w:cs="Times New Roman"/>
          <w:sz w:val="24"/>
          <w:szCs w:val="24"/>
        </w:rPr>
        <w:t>=100</w:t>
      </w:r>
      <w:r w:rsidR="00586712">
        <w:rPr>
          <w:rFonts w:ascii="Times New Roman" w:hAnsi="Times New Roman" w:cs="Times New Roman"/>
          <w:sz w:val="24"/>
          <w:szCs w:val="24"/>
        </w:rPr>
        <w:t>”. In this function, the Hill Number numerical equivalents were generated for interpolation of sample based rarefaction (solid line segment) and extrapolation curves with 95% confidence intervals (shaded region) and the “</w:t>
      </w:r>
      <w:proofErr w:type="spellStart"/>
      <w:r w:rsidR="00586712">
        <w:rPr>
          <w:rFonts w:ascii="Times New Roman" w:hAnsi="Times New Roman" w:cs="Times New Roman"/>
          <w:sz w:val="24"/>
          <w:szCs w:val="24"/>
        </w:rPr>
        <w:t>ggiNEXT</w:t>
      </w:r>
      <w:proofErr w:type="spellEnd"/>
      <w:r w:rsidR="00586712">
        <w:rPr>
          <w:rFonts w:ascii="Times New Roman" w:hAnsi="Times New Roman" w:cs="Times New Roman"/>
          <w:sz w:val="24"/>
          <w:szCs w:val="24"/>
        </w:rPr>
        <w:t>” function was used to generate plots to illustrate  a) q</w:t>
      </w:r>
      <w:r w:rsidR="0040770C">
        <w:rPr>
          <w:rFonts w:ascii="Times New Roman" w:hAnsi="Times New Roman" w:cs="Times New Roman"/>
          <w:sz w:val="24"/>
          <w:szCs w:val="24"/>
        </w:rPr>
        <w:t>=</w:t>
      </w:r>
      <w:r w:rsidR="00586712">
        <w:rPr>
          <w:rFonts w:ascii="Times New Roman" w:hAnsi="Times New Roman" w:cs="Times New Roman"/>
          <w:sz w:val="24"/>
          <w:szCs w:val="24"/>
        </w:rPr>
        <w:t>0 (genera</w:t>
      </w:r>
      <w:r w:rsidR="00E9728B">
        <w:rPr>
          <w:rFonts w:ascii="Times New Roman" w:hAnsi="Times New Roman" w:cs="Times New Roman"/>
          <w:sz w:val="24"/>
          <w:szCs w:val="24"/>
        </w:rPr>
        <w:t xml:space="preserve"> or species</w:t>
      </w:r>
      <w:r w:rsidR="00586712">
        <w:rPr>
          <w:rFonts w:ascii="Times New Roman" w:hAnsi="Times New Roman" w:cs="Times New Roman"/>
          <w:sz w:val="24"/>
          <w:szCs w:val="24"/>
        </w:rPr>
        <w:t xml:space="preserve"> richness), q</w:t>
      </w:r>
      <w:r w:rsidR="008A77A8">
        <w:rPr>
          <w:rFonts w:ascii="Times New Roman" w:hAnsi="Times New Roman" w:cs="Times New Roman"/>
          <w:sz w:val="24"/>
          <w:szCs w:val="24"/>
        </w:rPr>
        <w:t>=</w:t>
      </w:r>
      <w:r w:rsidR="00586712">
        <w:rPr>
          <w:rFonts w:ascii="Times New Roman" w:hAnsi="Times New Roman" w:cs="Times New Roman"/>
          <w:sz w:val="24"/>
          <w:szCs w:val="24"/>
        </w:rPr>
        <w:t>1 (</w:t>
      </w:r>
      <w:r w:rsidR="00586712" w:rsidRPr="00B62D96">
        <w:rPr>
          <w:rFonts w:ascii="Times New Roman" w:hAnsi="Times New Roman" w:cs="Times New Roman"/>
          <w:sz w:val="24"/>
          <w:szCs w:val="24"/>
        </w:rPr>
        <w:t>Shannon</w:t>
      </w:r>
      <w:r w:rsidR="00586712">
        <w:rPr>
          <w:rFonts w:ascii="Times New Roman" w:hAnsi="Times New Roman" w:cs="Times New Roman"/>
          <w:sz w:val="24"/>
          <w:szCs w:val="24"/>
        </w:rPr>
        <w:t xml:space="preserve"> index)</w:t>
      </w:r>
      <w:r w:rsidR="00586712" w:rsidRPr="00B62D96">
        <w:rPr>
          <w:rFonts w:ascii="Times New Roman" w:hAnsi="Times New Roman" w:cs="Times New Roman"/>
          <w:sz w:val="24"/>
          <w:szCs w:val="24"/>
        </w:rPr>
        <w:t xml:space="preserve">, </w:t>
      </w:r>
      <w:r w:rsidR="00586712">
        <w:rPr>
          <w:rFonts w:ascii="Times New Roman" w:hAnsi="Times New Roman" w:cs="Times New Roman"/>
          <w:sz w:val="24"/>
          <w:szCs w:val="24"/>
        </w:rPr>
        <w:t>q</w:t>
      </w:r>
      <w:r w:rsidR="008A77A8">
        <w:rPr>
          <w:rFonts w:ascii="Times New Roman" w:hAnsi="Times New Roman" w:cs="Times New Roman"/>
          <w:sz w:val="24"/>
          <w:szCs w:val="24"/>
        </w:rPr>
        <w:t>=</w:t>
      </w:r>
      <w:r w:rsidR="00586712">
        <w:rPr>
          <w:rFonts w:ascii="Times New Roman" w:hAnsi="Times New Roman" w:cs="Times New Roman"/>
          <w:sz w:val="24"/>
          <w:szCs w:val="24"/>
        </w:rPr>
        <w:t>2 (</w:t>
      </w:r>
      <w:r w:rsidR="00586712" w:rsidRPr="00B62D96">
        <w:rPr>
          <w:rFonts w:ascii="Times New Roman" w:hAnsi="Times New Roman" w:cs="Times New Roman"/>
          <w:sz w:val="24"/>
          <w:szCs w:val="24"/>
        </w:rPr>
        <w:t>Simpson</w:t>
      </w:r>
      <w:r w:rsidR="00586712">
        <w:rPr>
          <w:rFonts w:ascii="Times New Roman" w:hAnsi="Times New Roman" w:cs="Times New Roman"/>
          <w:sz w:val="24"/>
          <w:szCs w:val="24"/>
        </w:rPr>
        <w:t xml:space="preserve"> index), and sample completeness curves </w:t>
      </w:r>
      <w:r w:rsidR="00586712">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&lt;EndNote&gt;&lt;Cite&gt;&lt;Author&gt;Hsieh&lt;/Author&gt;&lt;Year&gt;2016&lt;/Year&gt;&lt;RecNum&gt;291&lt;/RecNum&gt;&lt;DisplayText&gt;(Hsieh et al., 2016)&lt;/DisplayText&gt;&lt;record&gt;&lt;rec-number&gt;291&lt;/rec-number&gt;&lt;foreign-keys&gt;&lt;key app="EN" db-id="adxzrpzxnrpwdveztp7v9tvwsaapwz5ade9w" timestamp="1574383637"&gt;291&lt;/key&gt;&lt;/foreign-keys&gt;&lt;ref-type name="Journal Article"&gt;17&lt;/ref-type&gt;&lt;contributors&gt;&lt;authors&gt;&lt;author&gt;Hsieh, T. C.&lt;/author&gt;&lt;author&gt;Ma, K. H.&lt;/author&gt;&lt;author&gt;Chao, Anne&lt;/author&gt;&lt;/authors&gt;&lt;/contributors&gt;&lt;titles&gt;&lt;title&gt;iNEXT: an R package for rarefaction and extrapolation of species diversity (H ill numbers)&lt;/title&gt;&lt;secondary-title&gt;Methods in Ecology and Evolution&lt;/secondary-title&gt;&lt;/titles&gt;&lt;periodical&gt;&lt;full-title&gt;Methods in Ecology and Evolution&lt;/full-title&gt;&lt;/periodical&gt;&lt;pages&gt;1451-1456&lt;/pages&gt;&lt;volume&gt;7&lt;/volume&gt;&lt;number&gt;12&lt;/number&gt;&lt;dates&gt;&lt;year&gt;2016&lt;/year&gt;&lt;/dates&gt;&lt;publisher&gt;Wiley Online Library&lt;/publisher&gt;&lt;isbn&gt;2041-210X&lt;/isbn&gt;&lt;urls&gt;&lt;/urls&gt;&lt;/record&gt;&lt;/Cite&gt;&lt;/EndNote&gt;</w:instrText>
      </w:r>
      <w:r w:rsidR="00586712">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45" w:tooltip="Hsieh, 2016 #291" w:history="1">
        <w:r w:rsidR="00352BCC">
          <w:rPr>
            <w:rFonts w:ascii="Times New Roman" w:hAnsi="Times New Roman" w:cs="Times New Roman"/>
            <w:noProof/>
            <w:sz w:val="24"/>
            <w:szCs w:val="24"/>
          </w:rPr>
          <w:t>Hsieh et al., 2016</w:t>
        </w:r>
      </w:hyperlink>
      <w:r w:rsidR="00AD2343">
        <w:rPr>
          <w:rFonts w:ascii="Times New Roman" w:hAnsi="Times New Roman" w:cs="Times New Roman"/>
          <w:noProof/>
          <w:sz w:val="24"/>
          <w:szCs w:val="24"/>
        </w:rPr>
        <w:t>)</w:t>
      </w:r>
      <w:r w:rsidR="00586712">
        <w:rPr>
          <w:rFonts w:ascii="Times New Roman" w:hAnsi="Times New Roman" w:cs="Times New Roman"/>
          <w:sz w:val="24"/>
          <w:szCs w:val="24"/>
        </w:rPr>
        <w:fldChar w:fldCharType="end"/>
      </w:r>
      <w:r w:rsidR="00586712" w:rsidRPr="00B62D96">
        <w:rPr>
          <w:rFonts w:ascii="Times New Roman" w:hAnsi="Times New Roman" w:cs="Times New Roman"/>
          <w:sz w:val="24"/>
          <w:szCs w:val="24"/>
        </w:rPr>
        <w:t>.</w:t>
      </w:r>
      <w:r w:rsidR="00586712">
        <w:rPr>
          <w:rFonts w:ascii="Times New Roman" w:hAnsi="Times New Roman" w:cs="Times New Roman"/>
          <w:sz w:val="24"/>
          <w:szCs w:val="24"/>
        </w:rPr>
        <w:t xml:space="preserve"> </w:t>
      </w:r>
      <w:r w:rsidR="00586712" w:rsidRPr="00B62D96">
        <w:rPr>
          <w:rFonts w:ascii="Times New Roman" w:hAnsi="Times New Roman" w:cs="Times New Roman"/>
          <w:sz w:val="24"/>
          <w:szCs w:val="24"/>
        </w:rPr>
        <w:t xml:space="preserve"> </w:t>
      </w:r>
      <w:r w:rsidR="00586712">
        <w:rPr>
          <w:rFonts w:ascii="Times New Roman" w:hAnsi="Times New Roman" w:cs="Times New Roman"/>
          <w:sz w:val="24"/>
          <w:szCs w:val="24"/>
        </w:rPr>
        <w:t xml:space="preserve">To assess the statistical significance of the difference in alpha diversity between two groups of samples, read count data of individual samples were subject to </w:t>
      </w:r>
      <w:proofErr w:type="spellStart"/>
      <w:r w:rsidR="00586712">
        <w:rPr>
          <w:rFonts w:ascii="Times New Roman" w:hAnsi="Times New Roman" w:cs="Times New Roman"/>
          <w:sz w:val="24"/>
          <w:szCs w:val="24"/>
        </w:rPr>
        <w:t>iNEXT</w:t>
      </w:r>
      <w:proofErr w:type="spellEnd"/>
      <w:r w:rsidR="00586712">
        <w:rPr>
          <w:rFonts w:ascii="Times New Roman" w:hAnsi="Times New Roman" w:cs="Times New Roman"/>
          <w:sz w:val="24"/>
          <w:szCs w:val="24"/>
        </w:rPr>
        <w:t xml:space="preserve"> to calculate the Hill Numbers. Hill Numbers at a fixed read count depth of </w:t>
      </w:r>
      <w:r w:rsidR="00082583">
        <w:rPr>
          <w:rFonts w:ascii="Times New Roman" w:hAnsi="Times New Roman" w:cs="Times New Roman"/>
          <w:sz w:val="24"/>
          <w:szCs w:val="24"/>
        </w:rPr>
        <w:t>40</w:t>
      </w:r>
      <w:r w:rsidR="00586712">
        <w:rPr>
          <w:rFonts w:ascii="Times New Roman" w:hAnsi="Times New Roman" w:cs="Times New Roman"/>
          <w:sz w:val="24"/>
          <w:szCs w:val="24"/>
        </w:rPr>
        <w:t>,000</w:t>
      </w:r>
      <w:r w:rsidR="000A61DE">
        <w:rPr>
          <w:rFonts w:ascii="Times New Roman" w:hAnsi="Times New Roman" w:cs="Times New Roman"/>
          <w:sz w:val="24"/>
          <w:szCs w:val="24"/>
        </w:rPr>
        <w:t xml:space="preserve">, 18,000 </w:t>
      </w:r>
      <w:r w:rsidR="003862A6">
        <w:rPr>
          <w:rFonts w:ascii="Times New Roman" w:hAnsi="Times New Roman" w:cs="Times New Roman"/>
          <w:sz w:val="24"/>
          <w:szCs w:val="24"/>
        </w:rPr>
        <w:t>for oral samples,</w:t>
      </w:r>
      <w:r w:rsidR="00586712">
        <w:rPr>
          <w:rFonts w:ascii="Times New Roman" w:hAnsi="Times New Roman" w:cs="Times New Roman"/>
          <w:sz w:val="24"/>
          <w:szCs w:val="24"/>
        </w:rPr>
        <w:t xml:space="preserve"> were then extracted from the </w:t>
      </w:r>
      <w:proofErr w:type="spellStart"/>
      <w:r w:rsidR="00586712">
        <w:rPr>
          <w:rFonts w:ascii="Times New Roman" w:hAnsi="Times New Roman" w:cs="Times New Roman"/>
          <w:sz w:val="24"/>
          <w:szCs w:val="24"/>
        </w:rPr>
        <w:t>iNEXT</w:t>
      </w:r>
      <w:proofErr w:type="spellEnd"/>
      <w:r w:rsidR="00586712">
        <w:rPr>
          <w:rFonts w:ascii="Times New Roman" w:hAnsi="Times New Roman" w:cs="Times New Roman"/>
          <w:sz w:val="24"/>
          <w:szCs w:val="24"/>
        </w:rPr>
        <w:t xml:space="preserve"> results, so that all samples would have a Hill Number at the same sampling depth</w:t>
      </w:r>
      <w:r w:rsidR="000A61DE">
        <w:rPr>
          <w:rFonts w:ascii="Times New Roman" w:hAnsi="Times New Roman" w:cs="Times New Roman"/>
          <w:sz w:val="24"/>
          <w:szCs w:val="24"/>
        </w:rPr>
        <w:t xml:space="preserve"> for fecal samples</w:t>
      </w:r>
      <w:r w:rsidR="00586712">
        <w:rPr>
          <w:rFonts w:ascii="Times New Roman" w:hAnsi="Times New Roman" w:cs="Times New Roman"/>
          <w:sz w:val="24"/>
          <w:szCs w:val="24"/>
        </w:rPr>
        <w:t>. Hill numbers between two groups of samples were then statistically assessed for their difference using the R functions to perform unpaired two-sample statistical tests either by 1) “</w:t>
      </w:r>
      <w:proofErr w:type="spellStart"/>
      <w:r w:rsidR="00586712">
        <w:rPr>
          <w:rFonts w:ascii="Times New Roman" w:hAnsi="Times New Roman" w:cs="Times New Roman"/>
          <w:sz w:val="24"/>
          <w:szCs w:val="24"/>
        </w:rPr>
        <w:t>t.text</w:t>
      </w:r>
      <w:proofErr w:type="spellEnd"/>
      <w:r w:rsidR="00586712">
        <w:rPr>
          <w:rFonts w:ascii="Times New Roman" w:hAnsi="Times New Roman" w:cs="Times New Roman"/>
          <w:sz w:val="24"/>
          <w:szCs w:val="24"/>
        </w:rPr>
        <w:t>” function for Student’s T-</w:t>
      </w:r>
      <w:r w:rsidR="00E55866">
        <w:rPr>
          <w:rFonts w:ascii="Times New Roman" w:hAnsi="Times New Roman" w:cs="Times New Roman"/>
          <w:sz w:val="24"/>
          <w:szCs w:val="24"/>
        </w:rPr>
        <w:t>t</w:t>
      </w:r>
      <w:r w:rsidR="00586712">
        <w:rPr>
          <w:rFonts w:ascii="Times New Roman" w:hAnsi="Times New Roman" w:cs="Times New Roman"/>
          <w:sz w:val="24"/>
          <w:szCs w:val="24"/>
        </w:rPr>
        <w:t>est, or 2) “</w:t>
      </w:r>
      <w:proofErr w:type="spellStart"/>
      <w:r w:rsidR="00586712">
        <w:rPr>
          <w:rFonts w:ascii="Times New Roman" w:hAnsi="Times New Roman" w:cs="Times New Roman"/>
          <w:sz w:val="24"/>
          <w:szCs w:val="24"/>
        </w:rPr>
        <w:t>wilcox.test</w:t>
      </w:r>
      <w:proofErr w:type="spellEnd"/>
      <w:r w:rsidR="00586712">
        <w:rPr>
          <w:rFonts w:ascii="Times New Roman" w:hAnsi="Times New Roman" w:cs="Times New Roman"/>
          <w:sz w:val="24"/>
          <w:szCs w:val="24"/>
        </w:rPr>
        <w:t xml:space="preserve">” function for Wilcoxon </w:t>
      </w:r>
      <w:proofErr w:type="spellStart"/>
      <w:r w:rsidR="00586712">
        <w:rPr>
          <w:rFonts w:ascii="Times New Roman" w:hAnsi="Times New Roman" w:cs="Times New Roman"/>
          <w:sz w:val="24"/>
          <w:szCs w:val="24"/>
        </w:rPr>
        <w:t>ranksum</w:t>
      </w:r>
      <w:proofErr w:type="spellEnd"/>
      <w:r w:rsidR="00586712">
        <w:rPr>
          <w:rFonts w:ascii="Times New Roman" w:hAnsi="Times New Roman" w:cs="Times New Roman"/>
          <w:sz w:val="24"/>
          <w:szCs w:val="24"/>
        </w:rPr>
        <w:t xml:space="preserve"> test. </w:t>
      </w:r>
    </w:p>
    <w:p w14:paraId="06456847" w14:textId="30246F64" w:rsidR="00586712" w:rsidRPr="00E861EC" w:rsidRDefault="00586712" w:rsidP="00586712">
      <w:pPr>
        <w:rPr>
          <w:lang w:eastAsia="zh-TW"/>
        </w:rPr>
      </w:pPr>
      <w:r>
        <w:rPr>
          <w:rFonts w:ascii="Times New Roman" w:hAnsi="Times New Roman" w:cs="Times New Roman"/>
          <w:sz w:val="24"/>
          <w:szCs w:val="24"/>
        </w:rPr>
        <w:t>Beta diversity was assessed by</w:t>
      </w:r>
      <w:r w:rsidRPr="00B62D96">
        <w:rPr>
          <w:rFonts w:ascii="Times New Roman" w:hAnsi="Times New Roman" w:cs="Times New Roman"/>
          <w:sz w:val="24"/>
          <w:szCs w:val="24"/>
        </w:rPr>
        <w:t xml:space="preserve"> </w:t>
      </w:r>
      <w:r>
        <w:rPr>
          <w:rFonts w:ascii="Times New Roman" w:hAnsi="Times New Roman" w:cs="Times New Roman"/>
          <w:sz w:val="24"/>
          <w:szCs w:val="24"/>
        </w:rPr>
        <w:t>n</w:t>
      </w:r>
      <w:r w:rsidRPr="00B62D96">
        <w:rPr>
          <w:rFonts w:ascii="Times New Roman" w:hAnsi="Times New Roman" w:cs="Times New Roman"/>
          <w:sz w:val="24"/>
          <w:szCs w:val="24"/>
        </w:rPr>
        <w:t xml:space="preserve">on-metric </w:t>
      </w:r>
      <w:r>
        <w:rPr>
          <w:rFonts w:ascii="Times New Roman" w:hAnsi="Times New Roman" w:cs="Times New Roman"/>
          <w:sz w:val="24"/>
          <w:szCs w:val="24"/>
        </w:rPr>
        <w:t>m</w:t>
      </w:r>
      <w:r w:rsidRPr="00B62D96">
        <w:rPr>
          <w:rFonts w:ascii="Times New Roman" w:hAnsi="Times New Roman" w:cs="Times New Roman"/>
          <w:sz w:val="24"/>
          <w:szCs w:val="24"/>
        </w:rPr>
        <w:t>ultidimensional</w:t>
      </w:r>
      <w:r w:rsidR="00A03B26">
        <w:rPr>
          <w:rFonts w:ascii="Times New Roman" w:hAnsi="Times New Roman" w:cs="Times New Roman"/>
          <w:sz w:val="24"/>
          <w:szCs w:val="24"/>
        </w:rPr>
        <w:t xml:space="preserve"> scaling</w:t>
      </w:r>
      <w:r w:rsidRPr="00B62D96">
        <w:rPr>
          <w:rFonts w:ascii="Times New Roman" w:hAnsi="Times New Roman" w:cs="Times New Roman"/>
          <w:sz w:val="24"/>
          <w:szCs w:val="24"/>
        </w:rPr>
        <w:t xml:space="preserve"> (NMDS) </w:t>
      </w:r>
      <w:r>
        <w:rPr>
          <w:rFonts w:ascii="Times New Roman" w:hAnsi="Times New Roman" w:cs="Times New Roman"/>
          <w:sz w:val="24"/>
          <w:szCs w:val="24"/>
        </w:rPr>
        <w:t xml:space="preserve">- rarefied </w:t>
      </w:r>
      <w:r w:rsidRPr="00B62D96">
        <w:rPr>
          <w:rFonts w:ascii="Times New Roman" w:hAnsi="Times New Roman" w:cs="Times New Roman"/>
          <w:sz w:val="24"/>
          <w:szCs w:val="24"/>
        </w:rPr>
        <w:t>count</w:t>
      </w:r>
      <w:r>
        <w:rPr>
          <w:rFonts w:ascii="Times New Roman" w:hAnsi="Times New Roman" w:cs="Times New Roman"/>
          <w:sz w:val="24"/>
          <w:szCs w:val="24"/>
        </w:rPr>
        <w:t xml:space="preserve"> data of the comparison group</w:t>
      </w:r>
      <w:r w:rsidRPr="00B62D96">
        <w:rPr>
          <w:rFonts w:ascii="Times New Roman" w:hAnsi="Times New Roman" w:cs="Times New Roman"/>
          <w:sz w:val="24"/>
          <w:szCs w:val="24"/>
        </w:rPr>
        <w:t xml:space="preserve"> were</w:t>
      </w:r>
      <w:r>
        <w:rPr>
          <w:rFonts w:ascii="Times New Roman" w:hAnsi="Times New Roman" w:cs="Times New Roman"/>
          <w:sz w:val="24"/>
          <w:szCs w:val="24"/>
        </w:rPr>
        <w:t xml:space="preserve"> subject to the “ordinate” R function specifying “NMDS” as the ordination method and “bray” specifying Bray-Curtis as the distance calculating function.</w:t>
      </w:r>
      <w:r w:rsidRPr="00B62D96">
        <w:rPr>
          <w:rFonts w:ascii="Times New Roman" w:hAnsi="Times New Roman" w:cs="Times New Roman"/>
          <w:sz w:val="24"/>
          <w:szCs w:val="24"/>
        </w:rPr>
        <w:t xml:space="preserve"> </w:t>
      </w:r>
      <w:r>
        <w:rPr>
          <w:rFonts w:ascii="Times New Roman" w:hAnsi="Times New Roman" w:cs="Times New Roman"/>
          <w:sz w:val="24"/>
          <w:szCs w:val="24"/>
        </w:rPr>
        <w:t>To assess whether the variation in distances can be explained by the test groups, the “</w:t>
      </w:r>
      <w:proofErr w:type="spellStart"/>
      <w:r>
        <w:rPr>
          <w:rFonts w:ascii="Times New Roman" w:hAnsi="Times New Roman" w:cs="Times New Roman"/>
          <w:sz w:val="24"/>
          <w:szCs w:val="24"/>
        </w:rPr>
        <w:t>adonis</w:t>
      </w:r>
      <w:proofErr w:type="spellEnd"/>
      <w:r>
        <w:rPr>
          <w:rFonts w:ascii="Times New Roman" w:hAnsi="Times New Roman" w:cs="Times New Roman"/>
          <w:sz w:val="24"/>
          <w:szCs w:val="24"/>
        </w:rPr>
        <w:t>” R function (a</w:t>
      </w:r>
      <w:r w:rsidRPr="0032437E">
        <w:rPr>
          <w:rFonts w:ascii="Times New Roman" w:hAnsi="Times New Roman" w:cs="Times New Roman"/>
          <w:sz w:val="24"/>
          <w:szCs w:val="24"/>
        </w:rPr>
        <w:t>nalysis of variance using distance matrices</w:t>
      </w:r>
      <w:r>
        <w:rPr>
          <w:rFonts w:ascii="Times New Roman" w:hAnsi="Times New Roman" w:cs="Times New Roman"/>
          <w:sz w:val="24"/>
          <w:szCs w:val="24"/>
        </w:rPr>
        <w:t xml:space="preserve">, a form of nonparametric </w:t>
      </w:r>
      <w:r w:rsidRPr="00E76D46">
        <w:rPr>
          <w:rFonts w:ascii="Times New Roman" w:hAnsi="Times New Roman" w:cs="Times New Roman"/>
          <w:sz w:val="24"/>
          <w:szCs w:val="24"/>
        </w:rPr>
        <w:t>multivariate analysis of variance</w:t>
      </w:r>
      <w:r>
        <w:rPr>
          <w:rFonts w:ascii="Times New Roman" w:hAnsi="Times New Roman" w:cs="Times New Roman"/>
          <w:sz w:val="24"/>
          <w:szCs w:val="24"/>
        </w:rPr>
        <w:t>) were used to partition sums of squares and calculate the R</w:t>
      </w:r>
      <w:r w:rsidRPr="00907B01">
        <w:rPr>
          <w:rFonts w:ascii="Times New Roman" w:hAnsi="Times New Roman" w:cs="Times New Roman"/>
          <w:sz w:val="24"/>
          <w:szCs w:val="24"/>
          <w:vertAlign w:val="superscript"/>
        </w:rPr>
        <w:t>2</w:t>
      </w:r>
      <w:r>
        <w:rPr>
          <w:rFonts w:ascii="Times New Roman" w:hAnsi="Times New Roman" w:cs="Times New Roman"/>
          <w:sz w:val="24"/>
          <w:szCs w:val="24"/>
        </w:rPr>
        <w:t xml:space="preserve"> and </w:t>
      </w:r>
      <w:r w:rsidRPr="00907B01">
        <w:rPr>
          <w:rFonts w:ascii="Times New Roman" w:hAnsi="Times New Roman" w:cs="Times New Roman"/>
          <w:i/>
          <w:iCs/>
          <w:sz w:val="24"/>
          <w:szCs w:val="24"/>
        </w:rPr>
        <w:t>p</w:t>
      </w:r>
      <w:r>
        <w:rPr>
          <w:rFonts w:ascii="Times New Roman" w:hAnsi="Times New Roman" w:cs="Times New Roman"/>
          <w:sz w:val="24"/>
          <w:szCs w:val="24"/>
        </w:rPr>
        <w:t xml:space="preserve"> values (R</w:t>
      </w:r>
      <w:r w:rsidRPr="00907B01">
        <w:rPr>
          <w:rFonts w:ascii="Times New Roman" w:hAnsi="Times New Roman" w:cs="Times New Roman"/>
          <w:sz w:val="24"/>
          <w:szCs w:val="24"/>
          <w:vertAlign w:val="superscript"/>
        </w:rPr>
        <w:t>2</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is the portion of the variants that can be explained, and </w:t>
      </w:r>
      <w:r w:rsidRPr="00D8282E">
        <w:rPr>
          <w:rFonts w:ascii="Times New Roman" w:hAnsi="Times New Roman" w:cs="Times New Roman"/>
          <w:i/>
          <w:iCs/>
          <w:sz w:val="24"/>
          <w:szCs w:val="24"/>
        </w:rPr>
        <w:t>p</w:t>
      </w:r>
      <w:r>
        <w:rPr>
          <w:rFonts w:ascii="Times New Roman" w:hAnsi="Times New Roman" w:cs="Times New Roman"/>
          <w:sz w:val="24"/>
          <w:szCs w:val="24"/>
        </w:rPr>
        <w:t xml:space="preserve"> value indicating the possibility of the result by chance). </w:t>
      </w:r>
      <w:r>
        <w:rPr>
          <w:rFonts w:ascii="Times New Roman" w:hAnsi="Times New Roman" w:cs="Times New Roman"/>
          <w:sz w:val="24"/>
          <w:szCs w:val="24"/>
          <w:lang w:eastAsia="zh-TW"/>
        </w:rPr>
        <w:t>To identify and illustrate differentially abundant microbes at various taxonomic ranks (i.e., from ASV to domain) the “</w:t>
      </w:r>
      <w:proofErr w:type="spellStart"/>
      <w:r>
        <w:rPr>
          <w:rFonts w:ascii="Times New Roman" w:hAnsi="Times New Roman" w:cs="Times New Roman"/>
          <w:sz w:val="24"/>
          <w:szCs w:val="24"/>
          <w:lang w:eastAsia="zh-TW"/>
        </w:rPr>
        <w:t>compare_group</w:t>
      </w:r>
      <w:proofErr w:type="spellEnd"/>
      <w:r>
        <w:rPr>
          <w:rFonts w:ascii="Times New Roman" w:hAnsi="Times New Roman" w:cs="Times New Roman"/>
          <w:sz w:val="24"/>
          <w:szCs w:val="24"/>
          <w:lang w:eastAsia="zh-TW"/>
        </w:rPr>
        <w:t xml:space="preserve">” function in the R package </w:t>
      </w:r>
      <w:proofErr w:type="spellStart"/>
      <w:r>
        <w:rPr>
          <w:rFonts w:ascii="Times New Roman" w:hAnsi="Times New Roman" w:cs="Times New Roman"/>
          <w:i/>
          <w:iCs/>
          <w:sz w:val="24"/>
          <w:szCs w:val="24"/>
          <w:lang w:eastAsia="zh-TW"/>
        </w:rPr>
        <w:t>metacoder</w:t>
      </w:r>
      <w:proofErr w:type="spellEnd"/>
      <w:r>
        <w:rPr>
          <w:rFonts w:ascii="Times New Roman" w:hAnsi="Times New Roman" w:cs="Times New Roman"/>
          <w:i/>
          <w:iCs/>
          <w:sz w:val="24"/>
          <w:szCs w:val="24"/>
        </w:rPr>
        <w:fldChar w:fldCharType="begin"/>
      </w:r>
      <w:r w:rsidR="00AD2343">
        <w:rPr>
          <w:rFonts w:ascii="Times New Roman" w:hAnsi="Times New Roman" w:cs="Times New Roman"/>
          <w:i/>
          <w:iCs/>
          <w:sz w:val="24"/>
          <w:szCs w:val="24"/>
        </w:rPr>
        <w:instrText xml:space="preserve"> ADDIN EN.CITE &lt;EndNote&gt;&lt;Cite&gt;&lt;Author&gt;Foster&lt;/Author&gt;&lt;Year&gt;2017&lt;/Year&gt;&lt;RecNum&gt;292&lt;/RecNum&gt;&lt;DisplayText&gt;(Foster et al., 2017)&lt;/DisplayText&gt;&lt;record&gt;&lt;rec-number&gt;292&lt;/rec-number&gt;&lt;foreign-keys&gt;&lt;key app="EN" db-id="p95rfv25nvv90hexf58vwsr6vssp2s925dx9" timestamp="1559505860"&gt;292&lt;/key&gt;&lt;/foreign-keys&gt;&lt;ref-type name="Journal Article"&gt;17&lt;/ref-type&gt;&lt;contributors&gt;&lt;authors&gt;&lt;author&gt;Foster, Zachary S. L.&lt;/author&gt;&lt;author&gt;Sharpton, Thomas J.&lt;/author&gt;&lt;author&gt;Grünwald, Niklaus J.&lt;/author&gt;&lt;/authors&gt;&lt;/contributors&gt;&lt;titles&gt;&lt;title&gt;Metacoder: An R package for visualization and manipulation of community taxonomic diversity data&lt;/title&gt;&lt;secondary-title&gt;PLoS computational biology&lt;/secondary-title&gt;&lt;/titles&gt;&lt;periodical&gt;&lt;full-title&gt;PLoS computational biology&lt;/full-title&gt;&lt;/periodical&gt;&lt;pages&gt;e1005404&lt;/pages&gt;&lt;volume&gt;13&lt;/volume&gt;&lt;number&gt;2&lt;/number&gt;&lt;dates&gt;&lt;year&gt;2017&lt;/year&gt;&lt;/dates&gt;&lt;publisher&gt;Public Library of Science&lt;/publisher&gt;&lt;isbn&gt;1553-7358&lt;/isbn&gt;&lt;urls&gt;&lt;/urls&gt;&lt;/record&gt;&lt;/Cite&gt;&lt;/EndNote&gt;</w:instrText>
      </w:r>
      <w:r>
        <w:rPr>
          <w:rFonts w:ascii="Times New Roman" w:hAnsi="Times New Roman" w:cs="Times New Roman"/>
          <w:i/>
          <w:iCs/>
          <w:sz w:val="24"/>
          <w:szCs w:val="24"/>
        </w:rPr>
        <w:fldChar w:fldCharType="separate"/>
      </w:r>
      <w:r w:rsidR="00AD2343">
        <w:rPr>
          <w:rFonts w:ascii="Times New Roman" w:hAnsi="Times New Roman" w:cs="Times New Roman"/>
          <w:i/>
          <w:iCs/>
          <w:noProof/>
          <w:sz w:val="24"/>
          <w:szCs w:val="24"/>
        </w:rPr>
        <w:t>(</w:t>
      </w:r>
      <w:hyperlink w:anchor="_ENREF_32" w:tooltip="Foster, 2017 #290" w:history="1">
        <w:r w:rsidR="00352BCC">
          <w:rPr>
            <w:rFonts w:ascii="Times New Roman" w:hAnsi="Times New Roman" w:cs="Times New Roman"/>
            <w:i/>
            <w:iCs/>
            <w:noProof/>
            <w:sz w:val="24"/>
            <w:szCs w:val="24"/>
          </w:rPr>
          <w:t>Foster et al., 2017</w:t>
        </w:r>
      </w:hyperlink>
      <w:r w:rsidR="00AD2343">
        <w:rPr>
          <w:rFonts w:ascii="Times New Roman" w:hAnsi="Times New Roman" w:cs="Times New Roman"/>
          <w:i/>
          <w:iCs/>
          <w:noProof/>
          <w:sz w:val="24"/>
          <w:szCs w:val="24"/>
        </w:rPr>
        <w:t>)</w:t>
      </w:r>
      <w:r>
        <w:rPr>
          <w:rFonts w:ascii="Times New Roman" w:hAnsi="Times New Roman" w:cs="Times New Roman"/>
          <w:i/>
          <w:iCs/>
          <w:sz w:val="24"/>
          <w:szCs w:val="24"/>
        </w:rPr>
        <w:fldChar w:fldCharType="end"/>
      </w:r>
      <w:r w:rsidRPr="00E861EC">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 xml:space="preserve">was used to determine the differences in median abundances between two groups of samples. The </w:t>
      </w:r>
      <w:r w:rsidRPr="008130DD">
        <w:rPr>
          <w:rFonts w:ascii="Times New Roman" w:hAnsi="Times New Roman" w:cs="Times New Roman"/>
          <w:i/>
          <w:iCs/>
          <w:sz w:val="24"/>
          <w:szCs w:val="24"/>
          <w:lang w:eastAsia="zh-TW"/>
        </w:rPr>
        <w:t>p</w:t>
      </w:r>
      <w:r>
        <w:rPr>
          <w:rFonts w:ascii="Times New Roman" w:hAnsi="Times New Roman" w:cs="Times New Roman"/>
          <w:sz w:val="24"/>
          <w:szCs w:val="24"/>
          <w:lang w:eastAsia="zh-TW"/>
        </w:rPr>
        <w:t xml:space="preserve"> values were measured using the Wilcoxon Rank</w:t>
      </w:r>
      <w:r w:rsidR="00537821">
        <w:rPr>
          <w:rFonts w:ascii="Times New Roman" w:hAnsi="Times New Roman" w:cs="Times New Roman"/>
          <w:sz w:val="24"/>
          <w:szCs w:val="24"/>
          <w:lang w:eastAsia="zh-TW"/>
        </w:rPr>
        <w:t>-</w:t>
      </w:r>
      <w:r>
        <w:rPr>
          <w:rFonts w:ascii="Times New Roman" w:hAnsi="Times New Roman" w:cs="Times New Roman"/>
          <w:sz w:val="24"/>
          <w:szCs w:val="24"/>
          <w:lang w:eastAsia="zh-TW"/>
        </w:rPr>
        <w:t>Sum test, followed with adjustment for multiple comparisons using the “</w:t>
      </w:r>
      <w:proofErr w:type="spellStart"/>
      <w:r>
        <w:rPr>
          <w:rFonts w:ascii="Times New Roman" w:hAnsi="Times New Roman" w:cs="Times New Roman"/>
          <w:sz w:val="24"/>
          <w:szCs w:val="24"/>
          <w:lang w:eastAsia="zh-TW"/>
        </w:rPr>
        <w:t>fdr</w:t>
      </w:r>
      <w:proofErr w:type="spellEnd"/>
      <w:r>
        <w:rPr>
          <w:rFonts w:ascii="Times New Roman" w:hAnsi="Times New Roman" w:cs="Times New Roman"/>
          <w:sz w:val="24"/>
          <w:szCs w:val="24"/>
          <w:lang w:eastAsia="zh-TW"/>
        </w:rPr>
        <w:t xml:space="preserve">” method. Abundance ratios of taxa with non-significant </w:t>
      </w:r>
      <w:r w:rsidRPr="00BE563E">
        <w:rPr>
          <w:rFonts w:ascii="Times New Roman" w:hAnsi="Times New Roman" w:cs="Times New Roman"/>
          <w:i/>
          <w:iCs/>
          <w:sz w:val="24"/>
          <w:szCs w:val="24"/>
          <w:lang w:eastAsia="zh-TW"/>
        </w:rPr>
        <w:t>p</w:t>
      </w:r>
      <w:r>
        <w:rPr>
          <w:rFonts w:ascii="Times New Roman" w:hAnsi="Times New Roman" w:cs="Times New Roman"/>
          <w:sz w:val="24"/>
          <w:szCs w:val="24"/>
          <w:lang w:eastAsia="zh-TW"/>
        </w:rPr>
        <w:t xml:space="preserve"> value (&gt;0.05) were set to zero so that they will not show in the final differential abundance taxonomy tree, which was compiled with the “</w:t>
      </w:r>
      <w:proofErr w:type="spellStart"/>
      <w:r>
        <w:rPr>
          <w:rFonts w:ascii="Times New Roman" w:hAnsi="Times New Roman" w:cs="Times New Roman"/>
          <w:sz w:val="24"/>
          <w:szCs w:val="24"/>
          <w:lang w:eastAsia="zh-TW"/>
        </w:rPr>
        <w:t>heat_tree</w:t>
      </w:r>
      <w:proofErr w:type="spellEnd"/>
      <w:r>
        <w:rPr>
          <w:rFonts w:ascii="Times New Roman" w:hAnsi="Times New Roman" w:cs="Times New Roman"/>
          <w:sz w:val="24"/>
          <w:szCs w:val="24"/>
          <w:lang w:eastAsia="zh-TW"/>
        </w:rPr>
        <w:t xml:space="preserve">” function in the </w:t>
      </w:r>
      <w:proofErr w:type="spellStart"/>
      <w:r w:rsidRPr="009A1F5B">
        <w:rPr>
          <w:rFonts w:ascii="Times New Roman" w:hAnsi="Times New Roman" w:cs="Times New Roman"/>
          <w:i/>
          <w:iCs/>
          <w:sz w:val="24"/>
          <w:szCs w:val="24"/>
          <w:lang w:eastAsia="zh-TW"/>
        </w:rPr>
        <w:t>metacoder</w:t>
      </w:r>
      <w:proofErr w:type="spellEnd"/>
      <w:r>
        <w:rPr>
          <w:rFonts w:ascii="Times New Roman" w:hAnsi="Times New Roman" w:cs="Times New Roman"/>
          <w:sz w:val="24"/>
          <w:szCs w:val="24"/>
          <w:lang w:eastAsia="zh-TW"/>
        </w:rPr>
        <w:t>. Firmicutes/Bacteroidetes ratios were calculated by a</w:t>
      </w:r>
      <w:r w:rsidRPr="00AA730B">
        <w:rPr>
          <w:rFonts w:ascii="Times New Roman" w:hAnsi="Times New Roman" w:cs="Times New Roman"/>
          <w:sz w:val="24"/>
          <w:szCs w:val="24"/>
          <w:lang w:eastAsia="zh-TW"/>
        </w:rPr>
        <w:t>gglomerat</w:t>
      </w:r>
      <w:r>
        <w:rPr>
          <w:rFonts w:ascii="Times New Roman" w:hAnsi="Times New Roman" w:cs="Times New Roman"/>
          <w:sz w:val="24"/>
          <w:szCs w:val="24"/>
          <w:lang w:eastAsia="zh-TW"/>
        </w:rPr>
        <w:t>ing the read count data to the phylum level using the “</w:t>
      </w:r>
      <w:proofErr w:type="spellStart"/>
      <w:r>
        <w:rPr>
          <w:rFonts w:ascii="Times New Roman" w:hAnsi="Times New Roman" w:cs="Times New Roman"/>
          <w:sz w:val="24"/>
          <w:szCs w:val="24"/>
          <w:lang w:eastAsia="zh-TW"/>
        </w:rPr>
        <w:t>tax_glom</w:t>
      </w:r>
      <w:proofErr w:type="spellEnd"/>
      <w:r>
        <w:rPr>
          <w:rFonts w:ascii="Times New Roman" w:hAnsi="Times New Roman" w:cs="Times New Roman"/>
          <w:sz w:val="24"/>
          <w:szCs w:val="24"/>
          <w:lang w:eastAsia="zh-TW"/>
        </w:rPr>
        <w:t xml:space="preserve">” function provided by the </w:t>
      </w:r>
      <w:r w:rsidR="00E2116E">
        <w:rPr>
          <w:rFonts w:ascii="Times New Roman" w:hAnsi="Times New Roman" w:cs="Times New Roman"/>
          <w:sz w:val="24"/>
          <w:szCs w:val="24"/>
          <w:lang w:eastAsia="zh-TW"/>
        </w:rPr>
        <w:t xml:space="preserve">R </w:t>
      </w:r>
      <w:proofErr w:type="spellStart"/>
      <w:r w:rsidRPr="00E2116E">
        <w:rPr>
          <w:rFonts w:ascii="Times New Roman" w:hAnsi="Times New Roman" w:cs="Times New Roman"/>
          <w:i/>
          <w:iCs/>
          <w:sz w:val="24"/>
          <w:szCs w:val="24"/>
          <w:lang w:eastAsia="zh-TW"/>
        </w:rPr>
        <w:t>PhyloSeq</w:t>
      </w:r>
      <w:proofErr w:type="spellEnd"/>
      <w:r w:rsidR="006E0A34">
        <w:rPr>
          <w:rFonts w:ascii="Times New Roman" w:hAnsi="Times New Roman" w:cs="Times New Roman"/>
          <w:sz w:val="24"/>
          <w:szCs w:val="24"/>
          <w:lang w:eastAsia="zh-TW"/>
        </w:rPr>
        <w:t xml:space="preserve"> and </w:t>
      </w:r>
      <w:r w:rsidR="006E0A34">
        <w:rPr>
          <w:rFonts w:ascii="Times New Roman" w:hAnsi="Times New Roman" w:cs="Times New Roman"/>
          <w:i/>
          <w:iCs/>
          <w:sz w:val="24"/>
          <w:szCs w:val="24"/>
          <w:lang w:eastAsia="zh-TW"/>
        </w:rPr>
        <w:t>ggplot2</w:t>
      </w:r>
      <w:r>
        <w:rPr>
          <w:rFonts w:ascii="Times New Roman" w:hAnsi="Times New Roman" w:cs="Times New Roman"/>
          <w:sz w:val="24"/>
          <w:szCs w:val="24"/>
          <w:lang w:eastAsia="zh-TW"/>
        </w:rPr>
        <w:t xml:space="preserve"> package</w:t>
      </w:r>
      <w:r w:rsidR="006E0A34">
        <w:rPr>
          <w:rFonts w:ascii="Times New Roman" w:hAnsi="Times New Roman" w:cs="Times New Roman"/>
          <w:sz w:val="24"/>
          <w:szCs w:val="24"/>
          <w:lang w:eastAsia="zh-TW"/>
        </w:rPr>
        <w:t>s</w:t>
      </w:r>
      <w:r w:rsidR="0058681F">
        <w:rPr>
          <w:rFonts w:ascii="Times New Roman" w:hAnsi="Times New Roman" w:cs="Times New Roman"/>
          <w:sz w:val="24"/>
          <w:szCs w:val="24"/>
          <w:lang w:eastAsia="zh-TW"/>
        </w:rPr>
        <w:t xml:space="preserve"> </w:t>
      </w:r>
      <w:r w:rsidR="0058681F">
        <w:rPr>
          <w:rFonts w:ascii="Times New Roman" w:hAnsi="Times New Roman" w:cs="Times New Roman"/>
          <w:sz w:val="24"/>
          <w:szCs w:val="24"/>
          <w:lang w:eastAsia="zh-TW"/>
        </w:rPr>
        <w:fldChar w:fldCharType="begin"/>
      </w:r>
      <w:r w:rsidR="00AD2343">
        <w:rPr>
          <w:rFonts w:ascii="Times New Roman" w:hAnsi="Times New Roman" w:cs="Times New Roman"/>
          <w:sz w:val="24"/>
          <w:szCs w:val="24"/>
          <w:lang w:eastAsia="zh-TW"/>
        </w:rPr>
        <w:instrText xml:space="preserve"> ADDIN EN.CITE &lt;EndNote&gt;&lt;Cite&gt;&lt;Author&gt;McMurdie&lt;/Author&gt;&lt;Year&gt;2013&lt;/Year&gt;&lt;RecNum&gt;235&lt;/RecNum&gt;&lt;DisplayText&gt;(McMurdie and Holmes, 2013)&lt;/DisplayText&gt;&lt;record&gt;&lt;rec-number&gt;235&lt;/rec-number&gt;&lt;foreign-keys&gt;&lt;key app="EN" db-id="adxzrpzxnrpwdveztp7v9tvwsaapwz5ade9w" timestamp="1540842139"&gt;235&lt;/key&gt;&lt;/foreign-keys&gt;&lt;ref-type name="Journal Article"&gt;17&lt;/ref-type&gt;&lt;contributors&gt;&lt;authors&gt;&lt;author&gt;McMurdie, Paul J.&lt;/author&gt;&lt;author&gt;Holmes, Susan&lt;/author&gt;&lt;/authors&gt;&lt;/contributors&gt;&lt;titles&gt;&lt;title&gt;phyloseq: an R package for reproducible interactive analysis and graphics of microbiome census data&lt;/title&gt;&lt;secondary-title&gt;PloS one&lt;/secondary-title&gt;&lt;/titles&gt;&lt;periodical&gt;&lt;full-title&gt;PloS one&lt;/full-title&gt;&lt;/periodical&gt;&lt;pages&gt;e61217&lt;/pages&gt;&lt;volume&gt;8&lt;/volume&gt;&lt;number&gt;4&lt;/number&gt;&lt;dates&gt;&lt;year&gt;2013&lt;/year&gt;&lt;/dates&gt;&lt;publisher&gt;Public Library of Science&lt;/publisher&gt;&lt;isbn&gt;1932-6203&lt;/isbn&gt;&lt;urls&gt;&lt;/urls&gt;&lt;/record&gt;&lt;/Cite&gt;&lt;/EndNote&gt;</w:instrText>
      </w:r>
      <w:r w:rsidR="0058681F">
        <w:rPr>
          <w:rFonts w:ascii="Times New Roman" w:hAnsi="Times New Roman" w:cs="Times New Roman"/>
          <w:sz w:val="24"/>
          <w:szCs w:val="24"/>
          <w:lang w:eastAsia="zh-TW"/>
        </w:rPr>
        <w:fldChar w:fldCharType="separate"/>
      </w:r>
      <w:r w:rsidR="00AD2343">
        <w:rPr>
          <w:rFonts w:ascii="Times New Roman" w:hAnsi="Times New Roman" w:cs="Times New Roman"/>
          <w:noProof/>
          <w:sz w:val="24"/>
          <w:szCs w:val="24"/>
          <w:lang w:eastAsia="zh-TW"/>
        </w:rPr>
        <w:t>(</w:t>
      </w:r>
      <w:hyperlink w:anchor="_ENREF_71" w:tooltip="McMurdie, 2013 #235" w:history="1">
        <w:r w:rsidR="00352BCC">
          <w:rPr>
            <w:rFonts w:ascii="Times New Roman" w:hAnsi="Times New Roman" w:cs="Times New Roman"/>
            <w:noProof/>
            <w:sz w:val="24"/>
            <w:szCs w:val="24"/>
            <w:lang w:eastAsia="zh-TW"/>
          </w:rPr>
          <w:t>McMurdie and Holmes, 2013</w:t>
        </w:r>
      </w:hyperlink>
      <w:r w:rsidR="00AD2343">
        <w:rPr>
          <w:rFonts w:ascii="Times New Roman" w:hAnsi="Times New Roman" w:cs="Times New Roman"/>
          <w:noProof/>
          <w:sz w:val="24"/>
          <w:szCs w:val="24"/>
          <w:lang w:eastAsia="zh-TW"/>
        </w:rPr>
        <w:t>)</w:t>
      </w:r>
      <w:r w:rsidR="0058681F">
        <w:rPr>
          <w:rFonts w:ascii="Times New Roman" w:hAnsi="Times New Roman" w:cs="Times New Roman"/>
          <w:sz w:val="24"/>
          <w:szCs w:val="24"/>
          <w:lang w:eastAsia="zh-TW"/>
        </w:rPr>
        <w:fldChar w:fldCharType="end"/>
      </w:r>
      <w:r>
        <w:rPr>
          <w:rFonts w:ascii="Times New Roman" w:hAnsi="Times New Roman" w:cs="Times New Roman"/>
          <w:sz w:val="24"/>
          <w:szCs w:val="24"/>
          <w:lang w:eastAsia="zh-TW"/>
        </w:rPr>
        <w:t xml:space="preserve">, and the log2 count ratios between the two phyla were calculated for each sample. </w:t>
      </w:r>
      <w:r w:rsidR="00D5419C">
        <w:rPr>
          <w:rFonts w:ascii="Times New Roman" w:hAnsi="Times New Roman" w:cs="Times New Roman"/>
          <w:sz w:val="24"/>
          <w:szCs w:val="24"/>
          <w:lang w:eastAsia="zh-TW"/>
        </w:rPr>
        <w:t xml:space="preserve">Wilcoxon </w:t>
      </w:r>
      <w:r w:rsidR="00537821">
        <w:rPr>
          <w:rFonts w:ascii="Times New Roman" w:hAnsi="Times New Roman" w:cs="Times New Roman"/>
          <w:sz w:val="24"/>
          <w:szCs w:val="24"/>
          <w:lang w:eastAsia="zh-TW"/>
        </w:rPr>
        <w:t>R</w:t>
      </w:r>
      <w:r w:rsidR="00D5419C">
        <w:rPr>
          <w:rFonts w:ascii="Times New Roman" w:hAnsi="Times New Roman" w:cs="Times New Roman"/>
          <w:sz w:val="24"/>
          <w:szCs w:val="24"/>
          <w:lang w:eastAsia="zh-TW"/>
        </w:rPr>
        <w:t>ank-</w:t>
      </w:r>
      <w:r w:rsidR="00537821">
        <w:rPr>
          <w:rFonts w:ascii="Times New Roman" w:hAnsi="Times New Roman" w:cs="Times New Roman"/>
          <w:sz w:val="24"/>
          <w:szCs w:val="24"/>
          <w:lang w:eastAsia="zh-TW"/>
        </w:rPr>
        <w:t>S</w:t>
      </w:r>
      <w:r w:rsidR="00D5419C">
        <w:rPr>
          <w:rFonts w:ascii="Times New Roman" w:hAnsi="Times New Roman" w:cs="Times New Roman"/>
          <w:sz w:val="24"/>
          <w:szCs w:val="24"/>
          <w:lang w:eastAsia="zh-TW"/>
        </w:rPr>
        <w:t>um test</w:t>
      </w:r>
      <w:r>
        <w:rPr>
          <w:rFonts w:ascii="Times New Roman" w:hAnsi="Times New Roman" w:cs="Times New Roman"/>
          <w:sz w:val="24"/>
          <w:szCs w:val="24"/>
          <w:lang w:eastAsia="zh-TW"/>
        </w:rPr>
        <w:t xml:space="preserve"> was then performed to evaluate the difference between the test groups.</w:t>
      </w:r>
    </w:p>
    <w:p w14:paraId="3A6F9FBC" w14:textId="36626233" w:rsidR="00AF04AC" w:rsidRDefault="00421B5F" w:rsidP="00AF04AC">
      <w:pPr>
        <w:rPr>
          <w:rFonts w:ascii="Times New Roman" w:hAnsi="Times New Roman" w:cs="Times New Roman"/>
          <w:b/>
          <w:bCs/>
          <w:sz w:val="24"/>
          <w:szCs w:val="24"/>
        </w:rPr>
      </w:pPr>
      <w:r>
        <w:rPr>
          <w:rFonts w:ascii="Times New Roman" w:hAnsi="Times New Roman" w:cs="Times New Roman"/>
          <w:b/>
          <w:bCs/>
          <w:sz w:val="24"/>
          <w:szCs w:val="24"/>
        </w:rPr>
        <w:t xml:space="preserve">Metagenome Analysis of </w:t>
      </w:r>
      <w:r w:rsidR="001800C3">
        <w:rPr>
          <w:rFonts w:ascii="Times New Roman" w:hAnsi="Times New Roman" w:cs="Times New Roman"/>
          <w:b/>
          <w:bCs/>
          <w:sz w:val="24"/>
          <w:szCs w:val="24"/>
        </w:rPr>
        <w:t>ISS vs ISS_G Groups</w:t>
      </w:r>
    </w:p>
    <w:p w14:paraId="036269BE" w14:textId="66524698" w:rsidR="001800C3" w:rsidRPr="001800C3" w:rsidRDefault="005D6C43" w:rsidP="001800C3">
      <w:pPr>
        <w:jc w:val="both"/>
        <w:rPr>
          <w:rFonts w:ascii="Times New Roman" w:hAnsi="Times New Roman" w:cs="Times New Roman"/>
          <w:sz w:val="24"/>
          <w:szCs w:val="24"/>
        </w:rPr>
      </w:pPr>
      <w:r w:rsidRPr="005D6C43">
        <w:rPr>
          <w:rFonts w:ascii="Times New Roman" w:hAnsi="Times New Roman" w:cs="Times New Roman"/>
          <w:sz w:val="24"/>
          <w:szCs w:val="24"/>
        </w:rPr>
        <w:t>Whole genome shotgun (WGS) sequencing was performed at the University of Washington’s Northwest Genomics Center (NWGC) on 10 biological replicates for both ISS and ISS</w:t>
      </w:r>
      <w:r w:rsidR="00684D26">
        <w:rPr>
          <w:rFonts w:ascii="Times New Roman" w:hAnsi="Times New Roman" w:cs="Times New Roman"/>
          <w:sz w:val="24"/>
          <w:szCs w:val="24"/>
        </w:rPr>
        <w:t>_</w:t>
      </w:r>
      <w:r w:rsidRPr="005D6C43">
        <w:rPr>
          <w:rFonts w:ascii="Times New Roman" w:hAnsi="Times New Roman" w:cs="Times New Roman"/>
          <w:sz w:val="24"/>
          <w:szCs w:val="24"/>
        </w:rPr>
        <w:t xml:space="preserve">G </w:t>
      </w:r>
      <w:r w:rsidR="006E0C84">
        <w:rPr>
          <w:rFonts w:ascii="Times New Roman" w:hAnsi="Times New Roman" w:cs="Times New Roman"/>
          <w:sz w:val="24"/>
          <w:szCs w:val="24"/>
        </w:rPr>
        <w:t>rodents</w:t>
      </w:r>
      <w:r w:rsidRPr="005D6C43">
        <w:rPr>
          <w:rFonts w:ascii="Times New Roman" w:hAnsi="Times New Roman" w:cs="Times New Roman"/>
          <w:sz w:val="24"/>
          <w:szCs w:val="24"/>
        </w:rPr>
        <w:t xml:space="preserve"> respectively (N=20). Sequencing libraries were generated using KAPA HTP Library Preparation Kits (07961901001, Roche) and sequenced on an Illumina </w:t>
      </w:r>
      <w:proofErr w:type="spellStart"/>
      <w:r w:rsidRPr="005D6C43">
        <w:rPr>
          <w:rFonts w:ascii="Times New Roman" w:hAnsi="Times New Roman" w:cs="Times New Roman"/>
          <w:sz w:val="24"/>
          <w:szCs w:val="24"/>
        </w:rPr>
        <w:t>NovaSeq</w:t>
      </w:r>
      <w:proofErr w:type="spellEnd"/>
      <w:r w:rsidRPr="005D6C43">
        <w:rPr>
          <w:rFonts w:ascii="Times New Roman" w:hAnsi="Times New Roman" w:cs="Times New Roman"/>
          <w:sz w:val="24"/>
          <w:szCs w:val="24"/>
        </w:rPr>
        <w:t xml:space="preserve"> 6000 System using a S Prime flow cell configured for 300 cycles which resulted in a total of 1,342,813,654 reads with an average of 70,674,403 reads per sample. Raw paired-end reads were then filtered, trimmed for quality, and screened against a mouse (C57BL) reference database using </w:t>
      </w:r>
      <w:proofErr w:type="spellStart"/>
      <w:r w:rsidRPr="005D6C43">
        <w:rPr>
          <w:rFonts w:ascii="Times New Roman" w:hAnsi="Times New Roman" w:cs="Times New Roman"/>
          <w:sz w:val="24"/>
          <w:szCs w:val="24"/>
        </w:rPr>
        <w:t>kneadData</w:t>
      </w:r>
      <w:proofErr w:type="spellEnd"/>
      <w:r w:rsidR="00684D26">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&lt;EndNote&gt;&lt;Cite&gt;&lt;Author&gt;McIver&lt;/Author&gt;&lt;Year&gt;2018&lt;/Year&gt;&lt;RecNum&gt;565&lt;/RecNum&gt;&lt;DisplayText&gt;(McIver et al., 2018)&lt;/DisplayText&gt;&lt;record&gt;&lt;rec-number&gt;565&lt;/rec-number&gt;&lt;foreign-keys&gt;&lt;key app="EN" db-id="adxzrpzxnrpwdveztp7v9tvwsaapwz5ade9w" timestamp="1592325112"&gt;565&lt;/key&gt;&lt;/foreign-keys&gt;&lt;ref-type name="Journal Article"&gt;17&lt;/ref-type&gt;&lt;contributors&gt;&lt;authors&gt;&lt;author&gt;McIver, Lauren J.&lt;/author&gt;&lt;author&gt;Abu-Ali, Galeb&lt;/author&gt;&lt;author&gt;Franzosa, Eric A.&lt;/author&gt;&lt;author&gt;Schwager, Randall&lt;/author&gt;&lt;author&gt;Morgan, Xochitl C.&lt;/author&gt;&lt;author&gt;Waldron, Levi&lt;/author&gt;&lt;author&gt;Segata, Nicola&lt;/author&gt;&lt;author&gt;Huttenhower, Curtis&lt;/author&gt;&lt;/authors&gt;&lt;/contributors&gt;&lt;titles&gt;&lt;title&gt;bioBakery: a meta’omic analysis environment&lt;/title&gt;&lt;secondary-title&gt;Bioinformatics&lt;/secondary-title&gt;&lt;/titles&gt;&lt;periodical&gt;&lt;full-title&gt;Bioinformatics&lt;/full-title&gt;&lt;/periodical&gt;&lt;pages&gt;1235-1237&lt;/pages&gt;&lt;volume&gt;34&lt;/volume&gt;&lt;number&gt;7&lt;/number&gt;&lt;dates&gt;&lt;year&gt;2018&lt;/year&gt;&lt;/dates&gt;&lt;publisher&gt;Oxford University Press&lt;/publisher&gt;&lt;isbn&gt;1367-4803&lt;/isbn&gt;&lt;urls&gt;&lt;/urls&gt;&lt;/record&gt;&lt;/Cite&gt;&lt;/EndNote&gt;</w:instrText>
      </w:r>
      <w:r w:rsidR="00684D26">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70" w:tooltip="McIver, 2018 #565" w:history="1">
        <w:r w:rsidR="00352BCC">
          <w:rPr>
            <w:rFonts w:ascii="Times New Roman" w:hAnsi="Times New Roman" w:cs="Times New Roman"/>
            <w:noProof/>
            <w:sz w:val="24"/>
            <w:szCs w:val="24"/>
          </w:rPr>
          <w:t>McIver et al., 2018</w:t>
        </w:r>
      </w:hyperlink>
      <w:r w:rsidR="00AD2343">
        <w:rPr>
          <w:rFonts w:ascii="Times New Roman" w:hAnsi="Times New Roman" w:cs="Times New Roman"/>
          <w:noProof/>
          <w:sz w:val="24"/>
          <w:szCs w:val="24"/>
        </w:rPr>
        <w:t>)</w:t>
      </w:r>
      <w:r w:rsidR="00684D26">
        <w:rPr>
          <w:rFonts w:ascii="Times New Roman" w:hAnsi="Times New Roman" w:cs="Times New Roman"/>
          <w:sz w:val="24"/>
          <w:szCs w:val="24"/>
        </w:rPr>
        <w:fldChar w:fldCharType="end"/>
      </w:r>
      <w:r w:rsidR="00684D26">
        <w:rPr>
          <w:rFonts w:ascii="Times New Roman" w:hAnsi="Times New Roman" w:cs="Times New Roman"/>
          <w:sz w:val="24"/>
          <w:szCs w:val="24"/>
        </w:rPr>
        <w:t xml:space="preserve">. </w:t>
      </w:r>
      <w:r w:rsidRPr="005D6C43">
        <w:rPr>
          <w:rFonts w:ascii="Times New Roman" w:hAnsi="Times New Roman" w:cs="Times New Roman"/>
          <w:sz w:val="24"/>
          <w:szCs w:val="24"/>
        </w:rPr>
        <w:t>Filtered reads were then analyzed using the Metagenomic Intra-Species Diversity Analysis System (MIDAS) (database v.1.2, Species Coverage Cutoff 0.01, Merge Sample Depth Cutoff 1.0) (kkerns85/</w:t>
      </w:r>
      <w:proofErr w:type="spellStart"/>
      <w:r w:rsidRPr="005D6C43">
        <w:rPr>
          <w:rFonts w:ascii="Times New Roman" w:hAnsi="Times New Roman" w:cs="Times New Roman"/>
          <w:sz w:val="24"/>
          <w:szCs w:val="24"/>
        </w:rPr>
        <w:t>midas_nextflow.git</w:t>
      </w:r>
      <w:proofErr w:type="spellEnd"/>
      <w:r w:rsidRPr="005D6C43">
        <w:rPr>
          <w:rFonts w:ascii="Times New Roman" w:hAnsi="Times New Roman" w:cs="Times New Roman"/>
          <w:sz w:val="24"/>
          <w:szCs w:val="24"/>
        </w:rPr>
        <w:t xml:space="preserve">). Species, gene, and single nucleotide polymorphism (SNP) analysis were performed (database v.1.2, Species Coverage Cutoff 0.01, Merge Sample Depth Cutoff 1.0). Species were identified by clustered sub-species (&gt;95% ANI) and assigned by a reference genome for that cluster. A total of 67 species clusters were identified. Genes were identified and mapped to pangenomes of these sub-species clusters and then annotated using an in-house annotation pipeline utilizing the </w:t>
      </w:r>
      <w:proofErr w:type="spellStart"/>
      <w:r w:rsidRPr="005D6C43">
        <w:rPr>
          <w:rFonts w:ascii="Times New Roman" w:hAnsi="Times New Roman" w:cs="Times New Roman"/>
          <w:sz w:val="24"/>
          <w:szCs w:val="24"/>
        </w:rPr>
        <w:t>Pathosystems</w:t>
      </w:r>
      <w:proofErr w:type="spellEnd"/>
      <w:r w:rsidRPr="005D6C43">
        <w:rPr>
          <w:rFonts w:ascii="Times New Roman" w:hAnsi="Times New Roman" w:cs="Times New Roman"/>
          <w:sz w:val="24"/>
          <w:szCs w:val="24"/>
        </w:rPr>
        <w:t xml:space="preserve"> Resource Integration Center (PATRIC) Database (v. 3.6.5). Differential species abundance was determined using mean relative abundance between ISS and ISS</w:t>
      </w:r>
      <w:r w:rsidR="00684D26">
        <w:rPr>
          <w:rFonts w:ascii="Times New Roman" w:hAnsi="Times New Roman" w:cs="Times New Roman"/>
          <w:sz w:val="24"/>
          <w:szCs w:val="24"/>
        </w:rPr>
        <w:t>_</w:t>
      </w:r>
      <w:r w:rsidRPr="005D6C43">
        <w:rPr>
          <w:rFonts w:ascii="Times New Roman" w:hAnsi="Times New Roman" w:cs="Times New Roman"/>
          <w:sz w:val="24"/>
          <w:szCs w:val="24"/>
        </w:rPr>
        <w:t xml:space="preserve">G after imposing a cutoff of a row-summed relative abundance ≥ 0.0001 and prevalence ≥ 20% of the total samples (4/20): resulting in a total of 50 species clusters that were then plotted using R (v. 15.6.0; </w:t>
      </w:r>
      <w:proofErr w:type="spellStart"/>
      <w:r w:rsidRPr="005D6C43">
        <w:rPr>
          <w:rFonts w:ascii="Times New Roman" w:hAnsi="Times New Roman" w:cs="Times New Roman"/>
          <w:sz w:val="24"/>
          <w:szCs w:val="24"/>
        </w:rPr>
        <w:t>Clustvis</w:t>
      </w:r>
      <w:proofErr w:type="spellEnd"/>
      <w:r w:rsidR="00684D26">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&lt;EndNote&gt;&lt;Cite&gt;&lt;Author&gt;Metsalu&lt;/Author&gt;&lt;Year&gt;2015&lt;/Year&gt;&lt;RecNum&gt;566&lt;/RecNum&gt;&lt;DisplayText&gt;(Metsalu and Vilo, 2015)&lt;/DisplayText&gt;&lt;record&gt;&lt;rec-number&gt;566&lt;/rec-number&gt;&lt;foreign-keys&gt;&lt;key app="EN" db-id="adxzrpzxnrpwdveztp7v9tvwsaapwz5ade9w" timestamp="1592325113"&gt;566&lt;/key&gt;&lt;/foreign-keys&gt;&lt;ref-type name="Journal Article"&gt;17&lt;/ref-type&gt;&lt;contributors&gt;&lt;authors&gt;&lt;author&gt;Metsalu, Tauno&lt;/author&gt;&lt;author&gt;Vilo, Jaak&lt;/author&gt;&lt;/authors&gt;&lt;/contributors&gt;&lt;titles&gt;&lt;title&gt;ClustVis: a web tool for visualizing clustering of multivariate data using Principal Component Analysis and heatmap&lt;/title&gt;&lt;secondary-title&gt;Nucleic acids research&lt;/secondary-title&gt;&lt;/titles&gt;&lt;periodical&gt;&lt;full-title&gt;Nucleic acids research&lt;/full-title&gt;&lt;/periodical&gt;&lt;pages&gt;W566-W570&lt;/pages&gt;&lt;volume&gt;43&lt;/volume&gt;&lt;number&gt;W1&lt;/number&gt;&lt;dates&gt;&lt;year&gt;2015&lt;/year&gt;&lt;/dates&gt;&lt;publisher&gt;Oxford University Press&lt;/publisher&gt;&lt;isbn&gt;1362-4962&lt;/isbn&gt;&lt;urls&gt;&lt;/urls&gt;&lt;/record&gt;&lt;/Cite&gt;&lt;/EndNote&gt;</w:instrText>
      </w:r>
      <w:r w:rsidR="00684D26">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72" w:tooltip="Metsalu, 2015 #566" w:history="1">
        <w:r w:rsidR="00352BCC">
          <w:rPr>
            <w:rFonts w:ascii="Times New Roman" w:hAnsi="Times New Roman" w:cs="Times New Roman"/>
            <w:noProof/>
            <w:sz w:val="24"/>
            <w:szCs w:val="24"/>
          </w:rPr>
          <w:t>Metsalu and Vilo, 2015</w:t>
        </w:r>
      </w:hyperlink>
      <w:r w:rsidR="00AD2343">
        <w:rPr>
          <w:rFonts w:ascii="Times New Roman" w:hAnsi="Times New Roman" w:cs="Times New Roman"/>
          <w:noProof/>
          <w:sz w:val="24"/>
          <w:szCs w:val="24"/>
        </w:rPr>
        <w:t>)</w:t>
      </w:r>
      <w:r w:rsidR="00684D26">
        <w:rPr>
          <w:rFonts w:ascii="Times New Roman" w:hAnsi="Times New Roman" w:cs="Times New Roman"/>
          <w:sz w:val="24"/>
          <w:szCs w:val="24"/>
        </w:rPr>
        <w:fldChar w:fldCharType="end"/>
      </w:r>
      <w:r w:rsidRPr="005D6C43">
        <w:rPr>
          <w:rFonts w:ascii="Times New Roman" w:hAnsi="Times New Roman" w:cs="Times New Roman"/>
          <w:sz w:val="24"/>
          <w:szCs w:val="24"/>
        </w:rPr>
        <w:t>). Differential gene abundance was analyzed using counts per million (CPM) normalized gene counts using the online web server Degust</w:t>
      </w:r>
      <w:r w:rsidR="00684D26">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&lt;EndNote&gt;&lt;Cite&gt;&lt;Author&gt;Powell&lt;/Author&gt;&lt;Year&gt;2015&lt;/Year&gt;&lt;RecNum&gt;564&lt;/RecNum&gt;&lt;DisplayText&gt;(Powell, 2015)&lt;/DisplayText&gt;&lt;record&gt;&lt;rec-number&gt;564&lt;/rec-number&gt;&lt;foreign-keys&gt;&lt;key app="EN" db-id="adxzrpzxnrpwdveztp7v9tvwsaapwz5ade9w" timestamp="1592325112"&gt;564&lt;/key&gt;&lt;/foreign-keys&gt;&lt;ref-type name="Generic"&gt;13&lt;/ref-type&gt;&lt;contributors&gt;&lt;authors&gt;&lt;author&gt;Powell, D.&lt;/author&gt;&lt;/authors&gt;&lt;/contributors&gt;&lt;titles&gt;&lt;title&gt;Degust: interactive RNA-seq analysis&lt;/title&gt;&lt;/titles&gt;&lt;dates&gt;&lt;year&gt;2015&lt;/year&gt;&lt;/dates&gt;&lt;urls&gt;&lt;/urls&gt;&lt;/record&gt;&lt;/Cite&gt;&lt;/EndNote&gt;</w:instrText>
      </w:r>
      <w:r w:rsidR="00684D26">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82" w:tooltip="Powell, 2015 #564" w:history="1">
        <w:r w:rsidR="00352BCC">
          <w:rPr>
            <w:rFonts w:ascii="Times New Roman" w:hAnsi="Times New Roman" w:cs="Times New Roman"/>
            <w:noProof/>
            <w:sz w:val="24"/>
            <w:szCs w:val="24"/>
          </w:rPr>
          <w:t>Powell, 2015</w:t>
        </w:r>
      </w:hyperlink>
      <w:r w:rsidR="00AD2343">
        <w:rPr>
          <w:rFonts w:ascii="Times New Roman" w:hAnsi="Times New Roman" w:cs="Times New Roman"/>
          <w:noProof/>
          <w:sz w:val="24"/>
          <w:szCs w:val="24"/>
        </w:rPr>
        <w:t>)</w:t>
      </w:r>
      <w:r w:rsidR="00684D26">
        <w:rPr>
          <w:rFonts w:ascii="Times New Roman" w:hAnsi="Times New Roman" w:cs="Times New Roman"/>
          <w:sz w:val="24"/>
          <w:szCs w:val="24"/>
        </w:rPr>
        <w:fldChar w:fldCharType="end"/>
      </w:r>
      <w:r w:rsidRPr="005D6C43">
        <w:rPr>
          <w:rFonts w:ascii="Times New Roman" w:hAnsi="Times New Roman" w:cs="Times New Roman"/>
          <w:sz w:val="24"/>
          <w:szCs w:val="24"/>
        </w:rPr>
        <w:t xml:space="preserve"> which calculated differential abundance by </w:t>
      </w:r>
      <w:proofErr w:type="spellStart"/>
      <w:r w:rsidRPr="005D6C43">
        <w:rPr>
          <w:rFonts w:ascii="Times New Roman" w:hAnsi="Times New Roman" w:cs="Times New Roman"/>
          <w:sz w:val="24"/>
          <w:szCs w:val="24"/>
        </w:rPr>
        <w:t>Voom</w:t>
      </w:r>
      <w:proofErr w:type="spellEnd"/>
      <w:r w:rsidRPr="005D6C43">
        <w:rPr>
          <w:rFonts w:ascii="Times New Roman" w:hAnsi="Times New Roman" w:cs="Times New Roman"/>
          <w:sz w:val="24"/>
          <w:szCs w:val="24"/>
        </w:rPr>
        <w:t>/</w:t>
      </w:r>
      <w:proofErr w:type="spellStart"/>
      <w:r w:rsidRPr="005D6C43">
        <w:rPr>
          <w:rFonts w:ascii="Times New Roman" w:hAnsi="Times New Roman" w:cs="Times New Roman"/>
          <w:sz w:val="24"/>
          <w:szCs w:val="24"/>
        </w:rPr>
        <w:t>Limma</w:t>
      </w:r>
      <w:proofErr w:type="spellEnd"/>
      <w:r w:rsidRPr="005D6C43">
        <w:rPr>
          <w:rFonts w:ascii="Times New Roman" w:hAnsi="Times New Roman" w:cs="Times New Roman"/>
          <w:sz w:val="24"/>
          <w:szCs w:val="24"/>
        </w:rPr>
        <w:t xml:space="preserve"> (Min Gene Read Count 1.0, Min Gen CPM 1.0). Out of 396,080 total genes identified by MIDAS, 64,574 genes were determined to be differentially abundant. Use of a cutoff allowed for more stringent analysis of differentially abundant genes between ISS and ISS</w:t>
      </w:r>
      <w:r w:rsidR="00F6527E">
        <w:rPr>
          <w:rFonts w:ascii="Times New Roman" w:hAnsi="Times New Roman" w:cs="Times New Roman"/>
          <w:sz w:val="24"/>
          <w:szCs w:val="24"/>
        </w:rPr>
        <w:t>_</w:t>
      </w:r>
      <w:r w:rsidRPr="005D6C43">
        <w:rPr>
          <w:rFonts w:ascii="Times New Roman" w:hAnsi="Times New Roman" w:cs="Times New Roman"/>
          <w:sz w:val="24"/>
          <w:szCs w:val="24"/>
        </w:rPr>
        <w:t xml:space="preserve">G </w:t>
      </w:r>
      <w:r w:rsidR="00C52239">
        <w:rPr>
          <w:rFonts w:ascii="Times New Roman" w:hAnsi="Times New Roman" w:cs="Times New Roman"/>
          <w:sz w:val="24"/>
          <w:szCs w:val="24"/>
        </w:rPr>
        <w:t>rodents</w:t>
      </w:r>
      <w:r w:rsidRPr="005D6C43">
        <w:rPr>
          <w:rFonts w:ascii="Times New Roman" w:hAnsi="Times New Roman" w:cs="Times New Roman"/>
          <w:sz w:val="24"/>
          <w:szCs w:val="24"/>
        </w:rPr>
        <w:t xml:space="preserve"> (FDR P-value &gt; 0.001, abs Log Fold Change = 3, &gt; 8X Coverage), which resulted in 651 highly differentially abundant genes. Using the </w:t>
      </w:r>
      <w:proofErr w:type="spellStart"/>
      <w:r w:rsidRPr="005D6C43">
        <w:rPr>
          <w:rFonts w:ascii="Times New Roman" w:hAnsi="Times New Roman" w:cs="Times New Roman"/>
          <w:sz w:val="24"/>
          <w:szCs w:val="24"/>
        </w:rPr>
        <w:t>midas_merge</w:t>
      </w:r>
      <w:proofErr w:type="spellEnd"/>
      <w:r w:rsidRPr="005D6C43">
        <w:rPr>
          <w:rFonts w:ascii="Times New Roman" w:hAnsi="Times New Roman" w:cs="Times New Roman"/>
          <w:sz w:val="24"/>
          <w:szCs w:val="24"/>
        </w:rPr>
        <w:t xml:space="preserve"> function we were able to determine the coverage of genes by taxonomic group. In order to better investigate this, we utilized RNASeq2G (unpaired, group 0, min read count 10, normalized using trimmed mean of M values (TMM), and log normalized using local polynomial regression, Loess</w:t>
      </w:r>
      <w:r w:rsidR="00DA1334">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&lt;EndNote&gt;&lt;Cite&gt;&lt;Author&gt;Zhang&lt;/Author&gt;&lt;Year&gt;2017&lt;/Year&gt;&lt;RecNum&gt;567&lt;/RecNum&gt;&lt;DisplayText&gt;(Zhang et al., 2017)&lt;/DisplayText&gt;&lt;record&gt;&lt;rec-number&gt;567&lt;/rec-number&gt;&lt;foreign-keys&gt;&lt;key app="EN" db-id="adxzrpzxnrpwdveztp7v9tvwsaapwz5ade9w" timestamp="1592325113"&gt;567&lt;/key&gt;&lt;/foreign-keys&gt;&lt;ref-type name="Journal Article"&gt;17&lt;/ref-type&gt;&lt;contributors&gt;&lt;authors&gt;&lt;author&gt;Zhang, Zhe&lt;/author&gt;&lt;author&gt;Zhang, Yuanchao&lt;/author&gt;&lt;author&gt;Evans, Perry&lt;/author&gt;&lt;author&gt;Chinwalla, Asif&lt;/author&gt;&lt;author&gt;Taylor, Deanne&lt;/author&gt;&lt;/authors&gt;&lt;/contributors&gt;&lt;titles&gt;&lt;title&gt;RNA-seq 2G: online analysis of differential gene expression with comprehesive options of statistical methods&lt;/title&gt;&lt;secondary-title&gt;BioRxiv&lt;/secondary-title&gt;&lt;/titles&gt;&lt;periodical&gt;&lt;full-title&gt;bioRxiv&lt;/full-title&gt;&lt;/periodical&gt;&lt;pages&gt;122747&lt;/pages&gt;&lt;dates&gt;&lt;year&gt;2017&lt;/year&gt;&lt;/dates&gt;&lt;publisher&gt;Cold Spring Harbor Laboratory&lt;/publisher&gt;&lt;urls&gt;&lt;/urls&gt;&lt;/record&gt;&lt;/Cite&gt;&lt;/EndNote&gt;</w:instrText>
      </w:r>
      <w:r w:rsidR="00DA1334">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112" w:tooltip="Zhang, 2017 #567" w:history="1">
        <w:r w:rsidR="00352BCC">
          <w:rPr>
            <w:rFonts w:ascii="Times New Roman" w:hAnsi="Times New Roman" w:cs="Times New Roman"/>
            <w:noProof/>
            <w:sz w:val="24"/>
            <w:szCs w:val="24"/>
          </w:rPr>
          <w:t>Zhang et al., 2017</w:t>
        </w:r>
      </w:hyperlink>
      <w:r w:rsidR="00AD2343">
        <w:rPr>
          <w:rFonts w:ascii="Times New Roman" w:hAnsi="Times New Roman" w:cs="Times New Roman"/>
          <w:noProof/>
          <w:sz w:val="24"/>
          <w:szCs w:val="24"/>
        </w:rPr>
        <w:t>)</w:t>
      </w:r>
      <w:r w:rsidR="00DA1334">
        <w:rPr>
          <w:rFonts w:ascii="Times New Roman" w:hAnsi="Times New Roman" w:cs="Times New Roman"/>
          <w:sz w:val="24"/>
          <w:szCs w:val="24"/>
        </w:rPr>
        <w:fldChar w:fldCharType="end"/>
      </w:r>
      <w:r w:rsidRPr="005D6C43">
        <w:rPr>
          <w:rFonts w:ascii="Times New Roman" w:hAnsi="Times New Roman" w:cs="Times New Roman"/>
          <w:sz w:val="24"/>
          <w:szCs w:val="24"/>
        </w:rPr>
        <w:t xml:space="preserve">) within R. TMM normalized gene counts were then used to determine differences in Enzyme Commission numbers (EC’s) for various KEGG annotations. Heatmaps were generated using </w:t>
      </w:r>
      <w:proofErr w:type="spellStart"/>
      <w:r w:rsidRPr="005D6C43">
        <w:rPr>
          <w:rFonts w:ascii="Times New Roman" w:hAnsi="Times New Roman" w:cs="Times New Roman"/>
          <w:sz w:val="24"/>
          <w:szCs w:val="24"/>
        </w:rPr>
        <w:t>Clustvis</w:t>
      </w:r>
      <w:proofErr w:type="spellEnd"/>
      <w:r w:rsidR="00E36E83">
        <w:rPr>
          <w:rFonts w:ascii="Times New Roman" w:hAnsi="Times New Roman" w:cs="Times New Roman"/>
          <w:sz w:val="24"/>
          <w:szCs w:val="24"/>
        </w:rPr>
        <w:fldChar w:fldCharType="begin"/>
      </w:r>
      <w:r w:rsidR="00AD2343">
        <w:rPr>
          <w:rFonts w:ascii="Times New Roman" w:hAnsi="Times New Roman" w:cs="Times New Roman"/>
          <w:sz w:val="24"/>
          <w:szCs w:val="24"/>
        </w:rPr>
        <w:instrText xml:space="preserve"> ADDIN EN.CITE &lt;EndNote&gt;&lt;Cite&gt;&lt;Author&gt;Metsalu&lt;/Author&gt;&lt;Year&gt;2015&lt;/Year&gt;&lt;RecNum&gt;566&lt;/RecNum&gt;&lt;DisplayText&gt;(Metsalu and Vilo, 2015)&lt;/DisplayText&gt;&lt;record&gt;&lt;rec-number&gt;566&lt;/rec-number&gt;&lt;foreign-keys&gt;&lt;key app="EN" db-id="adxzrpzxnrpwdveztp7v9tvwsaapwz5ade9w" timestamp="1592325113"&gt;566&lt;/key&gt;&lt;/foreign-keys&gt;&lt;ref-type name="Journal Article"&gt;17&lt;/ref-type&gt;&lt;contributors&gt;&lt;authors&gt;&lt;author&gt;Metsalu, Tauno&lt;/author&gt;&lt;author&gt;Vilo, Jaak&lt;/author&gt;&lt;/authors&gt;&lt;/contributors&gt;&lt;titles&gt;&lt;title&gt;ClustVis: a web tool for visualizing clustering of multivariate data using Principal Component Analysis and heatmap&lt;/title&gt;&lt;secondary-title&gt;Nucleic acids research&lt;/secondary-title&gt;&lt;/titles&gt;&lt;periodical&gt;&lt;full-title&gt;Nucleic acids research&lt;/full-title&gt;&lt;/periodical&gt;&lt;pages&gt;W566-W570&lt;/pages&gt;&lt;volume&gt;43&lt;/volume&gt;&lt;number&gt;W1&lt;/number&gt;&lt;dates&gt;&lt;year&gt;2015&lt;/year&gt;&lt;/dates&gt;&lt;publisher&gt;Oxford University Press&lt;/publisher&gt;&lt;isbn&gt;1362-4962&lt;/isbn&gt;&lt;urls&gt;&lt;/urls&gt;&lt;/record&gt;&lt;/Cite&gt;&lt;/EndNote&gt;</w:instrText>
      </w:r>
      <w:r w:rsidR="00E36E83">
        <w:rPr>
          <w:rFonts w:ascii="Times New Roman" w:hAnsi="Times New Roman" w:cs="Times New Roman"/>
          <w:sz w:val="24"/>
          <w:szCs w:val="24"/>
        </w:rPr>
        <w:fldChar w:fldCharType="separate"/>
      </w:r>
      <w:r w:rsidR="00AD2343">
        <w:rPr>
          <w:rFonts w:ascii="Times New Roman" w:hAnsi="Times New Roman" w:cs="Times New Roman"/>
          <w:noProof/>
          <w:sz w:val="24"/>
          <w:szCs w:val="24"/>
        </w:rPr>
        <w:t>(</w:t>
      </w:r>
      <w:hyperlink w:anchor="_ENREF_72" w:tooltip="Metsalu, 2015 #566" w:history="1">
        <w:r w:rsidR="00352BCC">
          <w:rPr>
            <w:rFonts w:ascii="Times New Roman" w:hAnsi="Times New Roman" w:cs="Times New Roman"/>
            <w:noProof/>
            <w:sz w:val="24"/>
            <w:szCs w:val="24"/>
          </w:rPr>
          <w:t>Metsalu and Vilo, 2015</w:t>
        </w:r>
      </w:hyperlink>
      <w:r w:rsidR="00AD2343">
        <w:rPr>
          <w:rFonts w:ascii="Times New Roman" w:hAnsi="Times New Roman" w:cs="Times New Roman"/>
          <w:noProof/>
          <w:sz w:val="24"/>
          <w:szCs w:val="24"/>
        </w:rPr>
        <w:t>)</w:t>
      </w:r>
      <w:r w:rsidR="00E36E83">
        <w:rPr>
          <w:rFonts w:ascii="Times New Roman" w:hAnsi="Times New Roman" w:cs="Times New Roman"/>
          <w:sz w:val="24"/>
          <w:szCs w:val="24"/>
        </w:rPr>
        <w:fldChar w:fldCharType="end"/>
      </w:r>
      <w:r w:rsidRPr="005D6C43">
        <w:rPr>
          <w:rFonts w:ascii="Times New Roman" w:hAnsi="Times New Roman" w:cs="Times New Roman"/>
          <w:sz w:val="24"/>
          <w:szCs w:val="24"/>
        </w:rPr>
        <w:t xml:space="preserve"> in R. TMM normalized gene counts were then converted to using a row z score (x – (mean(x)) / std(x)). Statistical analysis of these differences in EC’s was determined using non-parametric Kruskal-Wallis </w:t>
      </w:r>
      <w:proofErr w:type="spellStart"/>
      <w:r w:rsidRPr="005D6C43">
        <w:rPr>
          <w:rFonts w:ascii="Times New Roman" w:hAnsi="Times New Roman" w:cs="Times New Roman"/>
          <w:sz w:val="24"/>
          <w:szCs w:val="24"/>
        </w:rPr>
        <w:t>anova</w:t>
      </w:r>
      <w:proofErr w:type="spellEnd"/>
      <w:r w:rsidRPr="005D6C43">
        <w:rPr>
          <w:rFonts w:ascii="Times New Roman" w:hAnsi="Times New Roman" w:cs="Times New Roman"/>
          <w:sz w:val="24"/>
          <w:szCs w:val="24"/>
        </w:rPr>
        <w:t xml:space="preserve"> (p values adjusted by FDR). For statistically significant groups, the non-parametric Wilcoxon Ranked Sum test was applied (p values adjusted by FDR). EC pathways were mapped using Kyoto encyclopedia of genes and genomes (KEGG) and </w:t>
      </w:r>
      <w:proofErr w:type="spellStart"/>
      <w:r w:rsidRPr="005D6C43">
        <w:rPr>
          <w:rFonts w:ascii="Times New Roman" w:hAnsi="Times New Roman" w:cs="Times New Roman"/>
          <w:sz w:val="24"/>
          <w:szCs w:val="24"/>
        </w:rPr>
        <w:t>Metacyc</w:t>
      </w:r>
      <w:proofErr w:type="spellEnd"/>
      <w:r w:rsidRPr="005D6C43">
        <w:rPr>
          <w:rFonts w:ascii="Times New Roman" w:hAnsi="Times New Roman" w:cs="Times New Roman"/>
          <w:sz w:val="24"/>
          <w:szCs w:val="24"/>
        </w:rPr>
        <w:t xml:space="preserve">. </w:t>
      </w:r>
      <w:r w:rsidR="001800C3" w:rsidRPr="001800C3">
        <w:rPr>
          <w:rFonts w:ascii="Times New Roman" w:hAnsi="Times New Roman" w:cs="Times New Roman"/>
          <w:sz w:val="24"/>
          <w:szCs w:val="24"/>
        </w:rPr>
        <w:t xml:space="preserve">An </w:t>
      </w:r>
      <w:proofErr w:type="spellStart"/>
      <w:r w:rsidR="001800C3" w:rsidRPr="001800C3">
        <w:rPr>
          <w:rFonts w:ascii="Times New Roman" w:hAnsi="Times New Roman" w:cs="Times New Roman"/>
          <w:sz w:val="24"/>
          <w:szCs w:val="24"/>
        </w:rPr>
        <w:t>Rmarkdown</w:t>
      </w:r>
      <w:proofErr w:type="spellEnd"/>
      <w:r w:rsidR="001800C3" w:rsidRPr="001800C3">
        <w:rPr>
          <w:rFonts w:ascii="Times New Roman" w:hAnsi="Times New Roman" w:cs="Times New Roman"/>
          <w:sz w:val="24"/>
          <w:szCs w:val="24"/>
        </w:rPr>
        <w:t xml:space="preserve"> will be made available if this is integrated into the publication and made </w:t>
      </w:r>
      <w:r w:rsidR="0013235A" w:rsidRPr="001800C3">
        <w:rPr>
          <w:rFonts w:ascii="Times New Roman" w:hAnsi="Times New Roman" w:cs="Times New Roman"/>
          <w:sz w:val="24"/>
          <w:szCs w:val="24"/>
        </w:rPr>
        <w:t>publicly</w:t>
      </w:r>
      <w:r w:rsidR="001800C3" w:rsidRPr="001800C3">
        <w:rPr>
          <w:rFonts w:ascii="Times New Roman" w:hAnsi="Times New Roman" w:cs="Times New Roman"/>
          <w:sz w:val="24"/>
          <w:szCs w:val="24"/>
        </w:rPr>
        <w:t xml:space="preserve"> available and linked to the manuscript. Supplemental tables will be provided for raw reads, species and gene counts, normalization methods, and statistics.</w:t>
      </w:r>
    </w:p>
    <w:p w14:paraId="775E15E4" w14:textId="18C7AFCF" w:rsidR="001800C3" w:rsidRDefault="009A5E03" w:rsidP="00AF04AC">
      <w:pPr>
        <w:rPr>
          <w:rFonts w:ascii="Times New Roman" w:hAnsi="Times New Roman" w:cs="Times New Roman"/>
          <w:b/>
          <w:bCs/>
          <w:sz w:val="24"/>
          <w:szCs w:val="24"/>
        </w:rPr>
      </w:pPr>
      <w:commentRangeStart w:id="29"/>
      <w:r>
        <w:rPr>
          <w:rFonts w:ascii="Times New Roman" w:hAnsi="Times New Roman" w:cs="Times New Roman"/>
          <w:b/>
          <w:bCs/>
          <w:sz w:val="24"/>
          <w:szCs w:val="24"/>
        </w:rPr>
        <w:t>LC-MS</w:t>
      </w:r>
      <w:r w:rsidR="00820785">
        <w:rPr>
          <w:rFonts w:ascii="Times New Roman" w:hAnsi="Times New Roman" w:cs="Times New Roman"/>
          <w:b/>
          <w:bCs/>
          <w:sz w:val="24"/>
          <w:szCs w:val="24"/>
        </w:rPr>
        <w:t xml:space="preserve"> Analysis of Rodent Serum Plasma</w:t>
      </w:r>
    </w:p>
    <w:p w14:paraId="3FB056EA" w14:textId="6B032A1E" w:rsidR="00820785" w:rsidRDefault="00820785" w:rsidP="00AF04AC">
      <w:pPr>
        <w:rPr>
          <w:rFonts w:ascii="Times New Roman" w:hAnsi="Times New Roman" w:cs="Times New Roman"/>
          <w:b/>
          <w:bCs/>
          <w:sz w:val="24"/>
          <w:szCs w:val="24"/>
        </w:rPr>
      </w:pPr>
    </w:p>
    <w:p w14:paraId="3A0BDC78" w14:textId="736CC36F" w:rsidR="00820785" w:rsidRPr="00421B5F" w:rsidRDefault="00820785" w:rsidP="00820785">
      <w:pPr>
        <w:rPr>
          <w:rFonts w:ascii="Times New Roman" w:hAnsi="Times New Roman" w:cs="Times New Roman"/>
          <w:b/>
          <w:bCs/>
          <w:sz w:val="24"/>
          <w:szCs w:val="24"/>
        </w:rPr>
      </w:pPr>
      <w:commentRangeStart w:id="30"/>
      <w:r>
        <w:rPr>
          <w:rFonts w:ascii="Times New Roman" w:hAnsi="Times New Roman" w:cs="Times New Roman"/>
          <w:b/>
          <w:bCs/>
          <w:sz w:val="24"/>
          <w:szCs w:val="24"/>
        </w:rPr>
        <w:t>ELISA Analysis of Rodent Serum Plasma Bone Biomarkers</w:t>
      </w:r>
      <w:commentRangeEnd w:id="29"/>
      <w:r w:rsidR="0002782E">
        <w:rPr>
          <w:rStyle w:val="CommentReference"/>
        </w:rPr>
        <w:commentReference w:id="29"/>
      </w:r>
      <w:commentRangeEnd w:id="30"/>
      <w:r w:rsidR="0050780B">
        <w:rPr>
          <w:rStyle w:val="CommentReference"/>
        </w:rPr>
        <w:commentReference w:id="30"/>
      </w:r>
    </w:p>
    <w:p w14:paraId="79E440E5" w14:textId="7E454187" w:rsidR="00AF04AC" w:rsidRDefault="00AF04AC" w:rsidP="00AF04AC">
      <w:pPr>
        <w:rPr>
          <w:rFonts w:ascii="Times New Roman" w:hAnsi="Times New Roman" w:cs="Times New Roman"/>
          <w:sz w:val="24"/>
          <w:szCs w:val="24"/>
        </w:rPr>
      </w:pPr>
    </w:p>
    <w:p w14:paraId="05A89331" w14:textId="77777777" w:rsidR="003C4951" w:rsidRPr="00B00C3A" w:rsidRDefault="003C4951" w:rsidP="00727645">
      <w:pPr>
        <w:rPr>
          <w:rFonts w:ascii="Times New Roman" w:hAnsi="Times New Roman" w:cs="Times New Roman"/>
          <w:sz w:val="24"/>
          <w:szCs w:val="24"/>
        </w:rPr>
      </w:pPr>
    </w:p>
    <w:p w14:paraId="32949066" w14:textId="77777777" w:rsidR="00352BCC" w:rsidRPr="00352BCC" w:rsidRDefault="001B4B59" w:rsidP="00352BCC">
      <w:pPr>
        <w:pStyle w:val="EndNoteBibliographyTitle"/>
      </w:pPr>
      <w:r w:rsidRPr="00B00C3A">
        <w:fldChar w:fldCharType="begin"/>
      </w:r>
      <w:r w:rsidRPr="00B00C3A">
        <w:instrText xml:space="preserve"> ADDIN EN.REFLIST </w:instrText>
      </w:r>
      <w:r w:rsidRPr="00B00C3A">
        <w:fldChar w:fldCharType="separate"/>
      </w:r>
      <w:r w:rsidR="00352BCC" w:rsidRPr="00352BCC">
        <w:t>References</w:t>
      </w:r>
    </w:p>
    <w:p w14:paraId="76740C58" w14:textId="77777777" w:rsidR="00352BCC" w:rsidRPr="00352BCC" w:rsidRDefault="00352BCC" w:rsidP="00352BCC">
      <w:pPr>
        <w:pStyle w:val="EndNoteBibliographyTitle"/>
      </w:pPr>
    </w:p>
    <w:p w14:paraId="56AF2F8B" w14:textId="77777777" w:rsidR="00352BCC" w:rsidRPr="00352BCC" w:rsidRDefault="00352BCC" w:rsidP="00352BCC">
      <w:pPr>
        <w:pStyle w:val="EndNoteBibliography"/>
        <w:spacing w:after="0"/>
      </w:pPr>
      <w:bookmarkStart w:id="31" w:name="_ENREF_1"/>
      <w:r w:rsidRPr="00352BCC">
        <w:t>Afshinnekoo, E., Scott, R.T., MacKay, M.J., Pariset, E., Cekanaviciute, E., Barker, R., Gilroy, S., Hassane, D., Smith, S.M., and Zwart, S.R. (2020). Fundamental Biological Features of Spaceflight: Advancing the Field to Enable Deep-Space Exploration. Cell</w:t>
      </w:r>
      <w:r w:rsidRPr="00352BCC">
        <w:rPr>
          <w:i/>
        </w:rPr>
        <w:t xml:space="preserve"> 183</w:t>
      </w:r>
      <w:r w:rsidRPr="00352BCC">
        <w:t>, 1162-1184.</w:t>
      </w:r>
      <w:bookmarkEnd w:id="31"/>
    </w:p>
    <w:p w14:paraId="6EBBD724" w14:textId="77777777" w:rsidR="00352BCC" w:rsidRPr="00352BCC" w:rsidRDefault="00352BCC" w:rsidP="00352BCC">
      <w:pPr>
        <w:pStyle w:val="EndNoteBibliography"/>
        <w:spacing w:after="0"/>
      </w:pPr>
      <w:bookmarkStart w:id="32" w:name="_ENREF_2"/>
      <w:r w:rsidRPr="00352BCC">
        <w:t>Ahn, H., Lee, K., Kim, J.M., Kwon, S.H., Lee, S.H., Lee, S.Y., and Jeong, D. (2016). Accelerated lactate dehydrogenase activity potentiates osteoclastogenesis via NFATc1 signaling. PLoS One</w:t>
      </w:r>
      <w:r w:rsidRPr="00352BCC">
        <w:rPr>
          <w:i/>
        </w:rPr>
        <w:t xml:space="preserve"> 11</w:t>
      </w:r>
      <w:r w:rsidRPr="00352BCC">
        <w:t>, e0153886.</w:t>
      </w:r>
      <w:bookmarkEnd w:id="32"/>
    </w:p>
    <w:p w14:paraId="0E78E54B" w14:textId="77777777" w:rsidR="00352BCC" w:rsidRPr="00352BCC" w:rsidRDefault="00352BCC" w:rsidP="00352BCC">
      <w:pPr>
        <w:pStyle w:val="EndNoteBibliography"/>
        <w:spacing w:after="0"/>
      </w:pPr>
      <w:bookmarkStart w:id="33" w:name="_ENREF_3"/>
      <w:r w:rsidRPr="00352BCC">
        <w:t>Al-Hebshi, N.N., Nasher, A.T., Idris, A.M., and Chen, T. (2015). Robust species taxonomy assignment algorithm for 16S rRNA NGS reads: application to oral carcinoma samples. Journal of oral microbiology</w:t>
      </w:r>
      <w:r w:rsidRPr="00352BCC">
        <w:rPr>
          <w:i/>
        </w:rPr>
        <w:t xml:space="preserve"> 7</w:t>
      </w:r>
      <w:r w:rsidRPr="00352BCC">
        <w:t>, 28934.</w:t>
      </w:r>
      <w:bookmarkEnd w:id="33"/>
    </w:p>
    <w:p w14:paraId="4601668B" w14:textId="77777777" w:rsidR="00352BCC" w:rsidRPr="00352BCC" w:rsidRDefault="00352BCC" w:rsidP="00352BCC">
      <w:pPr>
        <w:pStyle w:val="EndNoteBibliography"/>
        <w:spacing w:after="0"/>
      </w:pPr>
      <w:bookmarkStart w:id="34" w:name="_ENREF_4"/>
      <w:r w:rsidRPr="00352BCC">
        <w:t>Allen, H.K., Bayles, D.O., Looft, T., Trachsel, J., Bass, B.E., Alt, D.P., Bearson, S.M.D., Nicholson, T., and Casey, T.A. (2016). Pipeline for amplifying and analyzing amplicons of the V1–V3 region of the 16S rRNA gene. BMC research notes</w:t>
      </w:r>
      <w:r w:rsidRPr="00352BCC">
        <w:rPr>
          <w:i/>
        </w:rPr>
        <w:t xml:space="preserve"> 9</w:t>
      </w:r>
      <w:r w:rsidRPr="00352BCC">
        <w:t>, 380.</w:t>
      </w:r>
      <w:bookmarkEnd w:id="34"/>
    </w:p>
    <w:p w14:paraId="56A99B45" w14:textId="77777777" w:rsidR="00352BCC" w:rsidRPr="00352BCC" w:rsidRDefault="00352BCC" w:rsidP="00352BCC">
      <w:pPr>
        <w:pStyle w:val="EndNoteBibliography"/>
        <w:spacing w:after="0"/>
      </w:pPr>
      <w:bookmarkStart w:id="35" w:name="_ENREF_5"/>
      <w:r w:rsidRPr="00352BCC">
        <w:t>Armougom, F., Henry, M., Vialettes, B., Raccah, D., and Raoult, D. (2009). Monitoring bacterial community of human gut microbiota reveals an increase in Lactobacillus in obese patients and Methanogens in anorexic patients. PloS one</w:t>
      </w:r>
      <w:r w:rsidRPr="00352BCC">
        <w:rPr>
          <w:i/>
        </w:rPr>
        <w:t xml:space="preserve"> 4</w:t>
      </w:r>
      <w:r w:rsidRPr="00352BCC">
        <w:t>, e7125.</w:t>
      </w:r>
      <w:bookmarkEnd w:id="35"/>
    </w:p>
    <w:p w14:paraId="3FD6615F" w14:textId="77777777" w:rsidR="00352BCC" w:rsidRPr="00352BCC" w:rsidRDefault="00352BCC" w:rsidP="00352BCC">
      <w:pPr>
        <w:pStyle w:val="EndNoteBibliography"/>
        <w:spacing w:after="0"/>
      </w:pPr>
      <w:bookmarkStart w:id="36" w:name="_ENREF_6"/>
      <w:r w:rsidRPr="00352BCC">
        <w:t>Arpaia, N., Campbell, C., Fan, X., Dikiy, S., Van Der Veeken, J., Deroos, P., Liu, H., Cross, J.R., Pfeffer, K., and Coffer, P.J. (2013). Metabolites produced by commensal bacteria promote peripheral regulatory T-cell generation. Nature</w:t>
      </w:r>
      <w:r w:rsidRPr="00352BCC">
        <w:rPr>
          <w:i/>
        </w:rPr>
        <w:t xml:space="preserve"> 504</w:t>
      </w:r>
      <w:r w:rsidRPr="00352BCC">
        <w:t>, 451-455.</w:t>
      </w:r>
      <w:bookmarkEnd w:id="36"/>
    </w:p>
    <w:p w14:paraId="118F9821" w14:textId="77777777" w:rsidR="00352BCC" w:rsidRPr="00352BCC" w:rsidRDefault="00352BCC" w:rsidP="00352BCC">
      <w:pPr>
        <w:pStyle w:val="EndNoteBibliography"/>
        <w:spacing w:after="0"/>
      </w:pPr>
      <w:bookmarkStart w:id="37" w:name="_ENREF_7"/>
      <w:r w:rsidRPr="00352BCC">
        <w:t>Arun, C.P. (2004). The importance of being asymmetric: the physiology of digesta propulsion on Earth and in space. Annals of the New York Academy of Sciences</w:t>
      </w:r>
      <w:r w:rsidRPr="00352BCC">
        <w:rPr>
          <w:i/>
        </w:rPr>
        <w:t xml:space="preserve"> 1027</w:t>
      </w:r>
      <w:r w:rsidRPr="00352BCC">
        <w:t>, 74-84.</w:t>
      </w:r>
      <w:bookmarkEnd w:id="37"/>
    </w:p>
    <w:p w14:paraId="47CA6410" w14:textId="77777777" w:rsidR="00352BCC" w:rsidRPr="00352BCC" w:rsidRDefault="00352BCC" w:rsidP="00352BCC">
      <w:pPr>
        <w:pStyle w:val="EndNoteBibliography"/>
        <w:spacing w:after="0"/>
      </w:pPr>
      <w:bookmarkStart w:id="38" w:name="_ENREF_8"/>
      <w:r w:rsidRPr="00352BCC">
        <w:t>Bäckhed, F., Ley, R.E., Sonnenburg, J.L., Peterson, D.A., and Gordon, J.I. (2005). Host-bacterial mutualism in the human intestine. science</w:t>
      </w:r>
      <w:r w:rsidRPr="00352BCC">
        <w:rPr>
          <w:i/>
        </w:rPr>
        <w:t xml:space="preserve"> 307</w:t>
      </w:r>
      <w:r w:rsidRPr="00352BCC">
        <w:t>, 1915-1920.</w:t>
      </w:r>
      <w:bookmarkEnd w:id="38"/>
    </w:p>
    <w:p w14:paraId="323C2FF1" w14:textId="77777777" w:rsidR="00352BCC" w:rsidRPr="00352BCC" w:rsidRDefault="00352BCC" w:rsidP="00352BCC">
      <w:pPr>
        <w:pStyle w:val="EndNoteBibliography"/>
        <w:spacing w:after="0"/>
      </w:pPr>
      <w:bookmarkStart w:id="39" w:name="_ENREF_9"/>
      <w:r w:rsidRPr="00352BCC">
        <w:t>Bendtsen, K.M.B., Krych, L., Sørensen, D.B., Pang, W., Nielsen, D.S., Josefsen, K., Hansen, L.H., Sørensen, S.J., and Hansen, A.K. (2012). Gut microbiota composition is correlated to grid floor induced stress and behavior in the BALB/c mouse. PloS one</w:t>
      </w:r>
      <w:r w:rsidRPr="00352BCC">
        <w:rPr>
          <w:i/>
        </w:rPr>
        <w:t xml:space="preserve"> 7</w:t>
      </w:r>
      <w:r w:rsidRPr="00352BCC">
        <w:t>, e46231.</w:t>
      </w:r>
      <w:bookmarkEnd w:id="39"/>
    </w:p>
    <w:p w14:paraId="40430E1A" w14:textId="77777777" w:rsidR="00352BCC" w:rsidRPr="00352BCC" w:rsidRDefault="00352BCC" w:rsidP="00352BCC">
      <w:pPr>
        <w:pStyle w:val="EndNoteBibliography"/>
        <w:spacing w:after="0"/>
      </w:pPr>
      <w:bookmarkStart w:id="40" w:name="_ENREF_10"/>
      <w:r w:rsidRPr="00352BCC">
        <w:t>Bidot, W.A., Ericsson, A.C., and Franklin, C.L. (2018). Effects of water decontamination methods and bedding material on the gut microbiota. PloS one</w:t>
      </w:r>
      <w:r w:rsidRPr="00352BCC">
        <w:rPr>
          <w:i/>
        </w:rPr>
        <w:t xml:space="preserve"> 13</w:t>
      </w:r>
      <w:r w:rsidRPr="00352BCC">
        <w:t>.</w:t>
      </w:r>
      <w:bookmarkEnd w:id="40"/>
    </w:p>
    <w:p w14:paraId="581FF2BA" w14:textId="77777777" w:rsidR="00352BCC" w:rsidRPr="00352BCC" w:rsidRDefault="00352BCC" w:rsidP="00352BCC">
      <w:pPr>
        <w:pStyle w:val="EndNoteBibliography"/>
        <w:spacing w:after="0"/>
      </w:pPr>
      <w:bookmarkStart w:id="41" w:name="_ENREF_11"/>
      <w:r w:rsidRPr="00352BCC">
        <w:t>Bo, T.-B., Zhang, X.-Y., Kohl, K.D., Wen, J., Tian, S.-J., and Wang, D.-H. (2020). Coprophagy prevention alters microbiome, metabolism, neurochemistry, and cognitive behavior in a small mammal. The ISME Journal</w:t>
      </w:r>
      <w:r w:rsidRPr="00352BCC">
        <w:rPr>
          <w:i/>
        </w:rPr>
        <w:t xml:space="preserve"> 14</w:t>
      </w:r>
      <w:r w:rsidRPr="00352BCC">
        <w:t>, 2625-2645.</w:t>
      </w:r>
      <w:bookmarkEnd w:id="41"/>
    </w:p>
    <w:p w14:paraId="7C9ECF01" w14:textId="77777777" w:rsidR="00352BCC" w:rsidRPr="00352BCC" w:rsidRDefault="00352BCC" w:rsidP="00352BCC">
      <w:pPr>
        <w:pStyle w:val="EndNoteBibliography"/>
        <w:spacing w:after="0"/>
      </w:pPr>
      <w:bookmarkStart w:id="42" w:name="_ENREF_12"/>
      <w:r w:rsidRPr="00352BCC">
        <w:t>Burkhardt, R., Kettner, G., Böhm, W., Schmidmeier, M., Schlag, R., Frisch, B., Mallmann, B., Eisenmenger, W., and Gilg, T.H. (1987). Changes in trabecular bone, hematopoiesis and bone marrow vessels in aplastic anemia, primary osteoporosis, and old age: a comparative histomorphometric study. Bone</w:t>
      </w:r>
      <w:r w:rsidRPr="00352BCC">
        <w:rPr>
          <w:i/>
        </w:rPr>
        <w:t xml:space="preserve"> 8</w:t>
      </w:r>
      <w:r w:rsidRPr="00352BCC">
        <w:t>, 157-164.</w:t>
      </w:r>
      <w:bookmarkEnd w:id="42"/>
    </w:p>
    <w:p w14:paraId="60B1362D" w14:textId="77777777" w:rsidR="00352BCC" w:rsidRPr="00352BCC" w:rsidRDefault="00352BCC" w:rsidP="00352BCC">
      <w:pPr>
        <w:pStyle w:val="EndNoteBibliography"/>
        <w:spacing w:after="0"/>
      </w:pPr>
      <w:bookmarkStart w:id="43" w:name="_ENREF_13"/>
      <w:r w:rsidRPr="00352BCC">
        <w:t>Callahan, B.J., McMurdie, P.J., Rosen, M.J., Han, A.W., Johnson, A.J.A., and Holmes, S.P. (2016). DADA2: high-resolution sample inference from Illumina amplicon data. Nature methods</w:t>
      </w:r>
      <w:r w:rsidRPr="00352BCC">
        <w:rPr>
          <w:i/>
        </w:rPr>
        <w:t xml:space="preserve"> 13</w:t>
      </w:r>
      <w:r w:rsidRPr="00352BCC">
        <w:t>, 581.</w:t>
      </w:r>
      <w:bookmarkEnd w:id="43"/>
    </w:p>
    <w:p w14:paraId="2FC2AA4C" w14:textId="77777777" w:rsidR="00352BCC" w:rsidRPr="00352BCC" w:rsidRDefault="00352BCC" w:rsidP="00352BCC">
      <w:pPr>
        <w:pStyle w:val="EndNoteBibliography"/>
        <w:spacing w:after="0"/>
      </w:pPr>
      <w:bookmarkStart w:id="44" w:name="_ENREF_14"/>
      <w:r w:rsidRPr="00352BCC">
        <w:t>Caporaso, J.G., Lauber, C.L., Walters, W.A., Berg-Lyons, D., Huntley, J., Fierer, N., Owens, S.M., Betley, J., Fraser, L., and Bauer, M. (2012). Ultra-high-throughput microbial community analysis on the Illumina HiSeq and MiSeq platforms. The ISME journal</w:t>
      </w:r>
      <w:r w:rsidRPr="00352BCC">
        <w:rPr>
          <w:i/>
        </w:rPr>
        <w:t xml:space="preserve"> 6</w:t>
      </w:r>
      <w:r w:rsidRPr="00352BCC">
        <w:t>, 1621-1624.</w:t>
      </w:r>
      <w:bookmarkEnd w:id="44"/>
    </w:p>
    <w:p w14:paraId="75A590CA" w14:textId="77777777" w:rsidR="00352BCC" w:rsidRPr="00352BCC" w:rsidRDefault="00352BCC" w:rsidP="00352BCC">
      <w:pPr>
        <w:pStyle w:val="EndNoteBibliography"/>
        <w:spacing w:after="0"/>
      </w:pPr>
      <w:bookmarkStart w:id="45" w:name="_ENREF_15"/>
      <w:r w:rsidRPr="00352BCC">
        <w:t>Casero, D., Gill, K., Sridharan, V., Koturbash, I., Nelson, G., Hauer-Jensen, M., Boerma, M., Braun, J., and Cheema, A.K. (2017). Space-type radiation induces multimodal responses in the mouse gut microbiome and metabolome. Microbiome</w:t>
      </w:r>
      <w:r w:rsidRPr="00352BCC">
        <w:rPr>
          <w:i/>
        </w:rPr>
        <w:t xml:space="preserve"> 5</w:t>
      </w:r>
      <w:r w:rsidRPr="00352BCC">
        <w:t>, 1-18.</w:t>
      </w:r>
      <w:bookmarkEnd w:id="45"/>
    </w:p>
    <w:p w14:paraId="2D345ACE" w14:textId="77777777" w:rsidR="00352BCC" w:rsidRPr="00352BCC" w:rsidRDefault="00352BCC" w:rsidP="00352BCC">
      <w:pPr>
        <w:pStyle w:val="EndNoteBibliography"/>
        <w:spacing w:after="0"/>
      </w:pPr>
      <w:bookmarkStart w:id="46" w:name="_ENREF_16"/>
      <w:r w:rsidRPr="00352BCC">
        <w:rPr>
          <w:rFonts w:hint="eastAsia"/>
        </w:rPr>
        <w:t>Chang, T.T., Spurlock, S.M., Candelario, T.L.T., Grenon, S.M., and Hughes</w:t>
      </w:r>
      <w:r w:rsidRPr="00352BCC">
        <w:rPr>
          <w:rFonts w:hint="eastAsia"/>
        </w:rPr>
        <w:t>‐</w:t>
      </w:r>
      <w:r w:rsidRPr="00352BCC">
        <w:rPr>
          <w:rFonts w:hint="eastAsia"/>
        </w:rPr>
        <w:t>Fulford, M. (2015). Spaceflight impairs antigen</w:t>
      </w:r>
      <w:r w:rsidRPr="00352BCC">
        <w:rPr>
          <w:rFonts w:hint="eastAsia"/>
        </w:rPr>
        <w:t>‐</w:t>
      </w:r>
      <w:r w:rsidRPr="00352BCC">
        <w:rPr>
          <w:rFonts w:hint="eastAsia"/>
        </w:rPr>
        <w:t>specific tolerance induction in v</w:t>
      </w:r>
      <w:r w:rsidRPr="00352BCC">
        <w:t>ivo and increases inflammatory cytokines. The FASEB Journal</w:t>
      </w:r>
      <w:r w:rsidRPr="00352BCC">
        <w:rPr>
          <w:i/>
        </w:rPr>
        <w:t xml:space="preserve"> 29</w:t>
      </w:r>
      <w:r w:rsidRPr="00352BCC">
        <w:t>, 4122-4132.</w:t>
      </w:r>
      <w:bookmarkEnd w:id="46"/>
    </w:p>
    <w:p w14:paraId="2B3115C2" w14:textId="77777777" w:rsidR="00352BCC" w:rsidRPr="00352BCC" w:rsidRDefault="00352BCC" w:rsidP="00352BCC">
      <w:pPr>
        <w:pStyle w:val="EndNoteBibliography"/>
        <w:spacing w:after="0"/>
      </w:pPr>
      <w:bookmarkStart w:id="47" w:name="_ENREF_17"/>
      <w:r w:rsidRPr="00352BCC">
        <w:t>Chao, A., Chiu, C.-H., and Jost, L. (2010). Phylogenetic diversity measures based on Hill numbers. Philosophical Transactions of the Royal Society B: Biological Sciences</w:t>
      </w:r>
      <w:r w:rsidRPr="00352BCC">
        <w:rPr>
          <w:i/>
        </w:rPr>
        <w:t xml:space="preserve"> 365</w:t>
      </w:r>
      <w:r w:rsidRPr="00352BCC">
        <w:t>, 3599-3609.</w:t>
      </w:r>
      <w:bookmarkEnd w:id="47"/>
    </w:p>
    <w:p w14:paraId="5D44CFB9" w14:textId="77777777" w:rsidR="00352BCC" w:rsidRPr="00352BCC" w:rsidRDefault="00352BCC" w:rsidP="00352BCC">
      <w:pPr>
        <w:pStyle w:val="EndNoteBibliography"/>
        <w:spacing w:after="0"/>
      </w:pPr>
      <w:bookmarkStart w:id="48" w:name="_ENREF_18"/>
      <w:r w:rsidRPr="00352BCC">
        <w:t>Chao, A., Gotelli, N.J., Hsieh, T.C., Sander, E.L., Ma, K.H., Colwell, R.K., and Ellison, A.M. (2014). Rarefaction and extrapolation with Hill numbers: a framework for sampling and estimation in species diversity studies. Ecological monographs</w:t>
      </w:r>
      <w:r w:rsidRPr="00352BCC">
        <w:rPr>
          <w:i/>
        </w:rPr>
        <w:t xml:space="preserve"> 84</w:t>
      </w:r>
      <w:r w:rsidRPr="00352BCC">
        <w:t>, 45-67.</w:t>
      </w:r>
      <w:bookmarkEnd w:id="48"/>
    </w:p>
    <w:p w14:paraId="7896FF18" w14:textId="77777777" w:rsidR="00352BCC" w:rsidRPr="00352BCC" w:rsidRDefault="00352BCC" w:rsidP="00352BCC">
      <w:pPr>
        <w:pStyle w:val="EndNoteBibliography"/>
        <w:spacing w:after="0"/>
      </w:pPr>
      <w:bookmarkStart w:id="49" w:name="_ENREF_19"/>
      <w:r w:rsidRPr="00352BCC">
        <w:t>Charles, J.F., Ermann, J., and Aliprantis, A.O. (2015). The intestinal microbiome and skeletal fitness: Connecting bugs and bones. Clinical Immunology</w:t>
      </w:r>
      <w:r w:rsidRPr="00352BCC">
        <w:rPr>
          <w:i/>
        </w:rPr>
        <w:t xml:space="preserve"> 159</w:t>
      </w:r>
      <w:r w:rsidRPr="00352BCC">
        <w:t>, 163-169.</w:t>
      </w:r>
      <w:bookmarkEnd w:id="49"/>
    </w:p>
    <w:p w14:paraId="50ACD344" w14:textId="77777777" w:rsidR="00352BCC" w:rsidRPr="00352BCC" w:rsidRDefault="00352BCC" w:rsidP="00352BCC">
      <w:pPr>
        <w:pStyle w:val="EndNoteBibliography"/>
        <w:spacing w:after="0"/>
      </w:pPr>
      <w:bookmarkStart w:id="50" w:name="_ENREF_20"/>
      <w:r w:rsidRPr="00352BCC">
        <w:t>Choi, S.Y., Saravia-Butler, A., Shirazi-Fard, Y., Leveson-Gower, D., Stodieck, L.S., Cadena, S.M., Beegle, J., Solis, S., Ronca, A., and Globus, R.K. (2020). Validation of a new Rodent experimental System to investigate consequences of Long Duration Space Habitation. Scientific reports</w:t>
      </w:r>
      <w:r w:rsidRPr="00352BCC">
        <w:rPr>
          <w:i/>
        </w:rPr>
        <w:t xml:space="preserve"> 10</w:t>
      </w:r>
      <w:r w:rsidRPr="00352BCC">
        <w:t>, 1-17.</w:t>
      </w:r>
      <w:bookmarkEnd w:id="50"/>
    </w:p>
    <w:p w14:paraId="12538413" w14:textId="77777777" w:rsidR="00352BCC" w:rsidRPr="00352BCC" w:rsidRDefault="00352BCC" w:rsidP="00352BCC">
      <w:pPr>
        <w:pStyle w:val="EndNoteBibliography"/>
        <w:spacing w:after="0"/>
      </w:pPr>
      <w:bookmarkStart w:id="51" w:name="_ENREF_21"/>
      <w:r w:rsidRPr="00352BCC">
        <w:t>Coulombe, J.C., Senwar, B., and Ferguson, V.L. (2020). Spaceflight-induced bone tissue changes that affect bone quality and increase fracture risk. Current osteoporosis reports</w:t>
      </w:r>
      <w:r w:rsidRPr="00352BCC">
        <w:rPr>
          <w:i/>
        </w:rPr>
        <w:t xml:space="preserve"> 18</w:t>
      </w:r>
      <w:r w:rsidRPr="00352BCC">
        <w:t>, 1-12.</w:t>
      </w:r>
      <w:bookmarkEnd w:id="51"/>
    </w:p>
    <w:p w14:paraId="39795B4C" w14:textId="77777777" w:rsidR="00352BCC" w:rsidRPr="00352BCC" w:rsidRDefault="00352BCC" w:rsidP="00352BCC">
      <w:pPr>
        <w:pStyle w:val="EndNoteBibliography"/>
        <w:spacing w:after="0"/>
      </w:pPr>
      <w:bookmarkStart w:id="52" w:name="_ENREF_22"/>
      <w:r w:rsidRPr="00352BCC">
        <w:t>Crucian, B., Stowe, R., Mehta, S., Uchakin, P., Quiriarte, H., Pierson, D., and Sams, C. (2013). Immune system dysregulation occurs during short duration spaceflight on board the space shuttle. Journal of clinical immunology</w:t>
      </w:r>
      <w:r w:rsidRPr="00352BCC">
        <w:rPr>
          <w:i/>
        </w:rPr>
        <w:t xml:space="preserve"> 33</w:t>
      </w:r>
      <w:r w:rsidRPr="00352BCC">
        <w:t>, 456-465.</w:t>
      </w:r>
      <w:bookmarkEnd w:id="52"/>
    </w:p>
    <w:p w14:paraId="79091F70" w14:textId="77777777" w:rsidR="00352BCC" w:rsidRPr="00352BCC" w:rsidRDefault="00352BCC" w:rsidP="00352BCC">
      <w:pPr>
        <w:pStyle w:val="EndNoteBibliography"/>
        <w:spacing w:after="0"/>
      </w:pPr>
      <w:bookmarkStart w:id="53" w:name="_ENREF_23"/>
      <w:r w:rsidRPr="00352BCC">
        <w:t>Crucian, B., Stowe, R.P., Mehta, S., Quiriarte, H., Pierson, D., and Sams, C. (2015). Alterations in adaptive immunity persist during long-duration spaceflight. npj Microgravity</w:t>
      </w:r>
      <w:r w:rsidRPr="00352BCC">
        <w:rPr>
          <w:i/>
        </w:rPr>
        <w:t xml:space="preserve"> 1</w:t>
      </w:r>
      <w:r w:rsidRPr="00352BCC">
        <w:t>, 1-10.</w:t>
      </w:r>
      <w:bookmarkEnd w:id="53"/>
    </w:p>
    <w:p w14:paraId="05C9A412" w14:textId="77777777" w:rsidR="00352BCC" w:rsidRPr="00352BCC" w:rsidRDefault="00352BCC" w:rsidP="00352BCC">
      <w:pPr>
        <w:pStyle w:val="EndNoteBibliography"/>
        <w:spacing w:after="0"/>
      </w:pPr>
      <w:bookmarkStart w:id="54" w:name="_ENREF_24"/>
      <w:r w:rsidRPr="00352BCC">
        <w:t>Crucian, B.E., Choukèr, A., Simpson, R.J., Mehta, S., Marshall, G., Smith, S.M., Zwart, S.R., Heer, M., Ponomarev, S., and Whitmire, A. (2018). Immune system dysregulation during spaceflight: potential countermeasures for deep space exploration missions. Frontiers in immunology</w:t>
      </w:r>
      <w:r w:rsidRPr="00352BCC">
        <w:rPr>
          <w:i/>
        </w:rPr>
        <w:t xml:space="preserve"> 9</w:t>
      </w:r>
      <w:r w:rsidRPr="00352BCC">
        <w:t>, 1437.</w:t>
      </w:r>
      <w:bookmarkEnd w:id="54"/>
    </w:p>
    <w:p w14:paraId="049F0BA3" w14:textId="77777777" w:rsidR="00352BCC" w:rsidRPr="00352BCC" w:rsidRDefault="00352BCC" w:rsidP="00352BCC">
      <w:pPr>
        <w:pStyle w:val="EndNoteBibliography"/>
        <w:spacing w:after="0"/>
      </w:pPr>
      <w:bookmarkStart w:id="55" w:name="_ENREF_25"/>
      <w:r w:rsidRPr="00352BCC">
        <w:t>Crucian, B.E., Stowe, R.P., Pierson, D.L., and Sams, C.F. (2008). Immune system dysregulation following short-vs long-duration spaceflight. Aviation, space, and environmental medicine</w:t>
      </w:r>
      <w:r w:rsidRPr="00352BCC">
        <w:rPr>
          <w:i/>
        </w:rPr>
        <w:t xml:space="preserve"> 79</w:t>
      </w:r>
      <w:r w:rsidRPr="00352BCC">
        <w:t>, 835-843.</w:t>
      </w:r>
      <w:bookmarkEnd w:id="55"/>
    </w:p>
    <w:p w14:paraId="40FEB106" w14:textId="77777777" w:rsidR="00352BCC" w:rsidRPr="00352BCC" w:rsidRDefault="00352BCC" w:rsidP="00352BCC">
      <w:pPr>
        <w:pStyle w:val="EndNoteBibliography"/>
        <w:spacing w:after="0"/>
      </w:pPr>
      <w:bookmarkStart w:id="56" w:name="_ENREF_26"/>
      <w:r w:rsidRPr="00352BCC">
        <w:t>Denning, T.L., Norris, B.A., Medina-Contreras, O., Manicassamy, S., Geem, D., Madan, R., Karp, C.L., and Pulendran, B. (2011). Functional specializations of intestinal dendritic cell and macrophage subsets that control Th17 and regulatory T cell responses are dependent on the T cell/APC ratio, source of mouse strain, and regional localization. The Journal of Immunology</w:t>
      </w:r>
      <w:r w:rsidRPr="00352BCC">
        <w:rPr>
          <w:i/>
        </w:rPr>
        <w:t xml:space="preserve"> 187</w:t>
      </w:r>
      <w:r w:rsidRPr="00352BCC">
        <w:t>, 733-747.</w:t>
      </w:r>
      <w:bookmarkEnd w:id="56"/>
    </w:p>
    <w:p w14:paraId="08017C9A" w14:textId="77777777" w:rsidR="00352BCC" w:rsidRPr="00352BCC" w:rsidRDefault="00352BCC" w:rsidP="00352BCC">
      <w:pPr>
        <w:pStyle w:val="EndNoteBibliography"/>
        <w:spacing w:after="0"/>
      </w:pPr>
      <w:bookmarkStart w:id="57" w:name="_ENREF_27"/>
      <w:r w:rsidRPr="00352BCC">
        <w:t>Dragojevič, J., Logar, D.B., Komadina, R., and Marc, J. (2011). Osteoblastogenesis and adipogenesis are higher in osteoarthritic than in osteoporotic bone tissue. Archives of medical research</w:t>
      </w:r>
      <w:r w:rsidRPr="00352BCC">
        <w:rPr>
          <w:i/>
        </w:rPr>
        <w:t xml:space="preserve"> 42</w:t>
      </w:r>
      <w:r w:rsidRPr="00352BCC">
        <w:t>, 392-397.</w:t>
      </w:r>
      <w:bookmarkEnd w:id="57"/>
    </w:p>
    <w:p w14:paraId="3E25489E" w14:textId="77777777" w:rsidR="00352BCC" w:rsidRPr="00352BCC" w:rsidRDefault="00352BCC" w:rsidP="00352BCC">
      <w:pPr>
        <w:pStyle w:val="EndNoteBibliography"/>
        <w:spacing w:after="0"/>
      </w:pPr>
      <w:bookmarkStart w:id="58" w:name="_ENREF_28"/>
      <w:r w:rsidRPr="00352BCC">
        <w:t>Elefteriou, F., Benson, M.D., Sowa, H., Starbuck, M., Liu, X., Ron, D., Parada, L.F., and Karsenty, G. (2006). ATF4 mediation of NF1 functions in osteoblast reveals a nutritional basis for congenital skeletal dysplasiae. Cell metabolism</w:t>
      </w:r>
      <w:r w:rsidRPr="00352BCC">
        <w:rPr>
          <w:i/>
        </w:rPr>
        <w:t xml:space="preserve"> 4</w:t>
      </w:r>
      <w:r w:rsidRPr="00352BCC">
        <w:t>, 441-451.</w:t>
      </w:r>
      <w:bookmarkEnd w:id="58"/>
    </w:p>
    <w:p w14:paraId="5C1D7F68" w14:textId="77777777" w:rsidR="00352BCC" w:rsidRPr="00352BCC" w:rsidRDefault="00352BCC" w:rsidP="00352BCC">
      <w:pPr>
        <w:pStyle w:val="EndNoteBibliography"/>
        <w:spacing w:after="0"/>
      </w:pPr>
      <w:bookmarkStart w:id="59" w:name="_ENREF_29"/>
      <w:r w:rsidRPr="00352BCC">
        <w:t>Ericsson, A.C., Davis, J.W., Spollen, W., Bivens, N., Givan, S., Hagan, C.E., McIntosh, M., and Franklin, C.L. (2015). Effects of vendor and genetic background on the composition of the fecal microbiota of inbred mice. PloS one</w:t>
      </w:r>
      <w:r w:rsidRPr="00352BCC">
        <w:rPr>
          <w:i/>
        </w:rPr>
        <w:t xml:space="preserve"> 10</w:t>
      </w:r>
      <w:r w:rsidRPr="00352BCC">
        <w:t>.</w:t>
      </w:r>
      <w:bookmarkEnd w:id="59"/>
    </w:p>
    <w:p w14:paraId="03162ACE" w14:textId="77777777" w:rsidR="00352BCC" w:rsidRPr="00352BCC" w:rsidRDefault="00352BCC" w:rsidP="00352BCC">
      <w:pPr>
        <w:pStyle w:val="EndNoteBibliography"/>
        <w:spacing w:after="0"/>
      </w:pPr>
      <w:bookmarkStart w:id="60" w:name="_ENREF_30"/>
      <w:r w:rsidRPr="00352BCC">
        <w:t>Ericsson, A.C., Gagliardi, J., Bouhan, D., Spollen, W.G., Givan, S.A., and Franklin, C.L. (2018). The influence of caging, bedding, and diet on the composition of the microbiota in different regions of the mouse gut. Scientific reports</w:t>
      </w:r>
      <w:r w:rsidRPr="00352BCC">
        <w:rPr>
          <w:i/>
        </w:rPr>
        <w:t xml:space="preserve"> 8</w:t>
      </w:r>
      <w:r w:rsidRPr="00352BCC">
        <w:t>, 4065.</w:t>
      </w:r>
      <w:bookmarkEnd w:id="60"/>
    </w:p>
    <w:p w14:paraId="5F02C4F8" w14:textId="77777777" w:rsidR="00352BCC" w:rsidRPr="00352BCC" w:rsidRDefault="00352BCC" w:rsidP="00352BCC">
      <w:pPr>
        <w:pStyle w:val="EndNoteBibliography"/>
        <w:spacing w:after="0"/>
      </w:pPr>
      <w:bookmarkStart w:id="61" w:name="_ENREF_31"/>
      <w:r w:rsidRPr="00352BCC">
        <w:t>F. Escapa, I., Huang, Y., Chen, T., Lin, M., Kokaras, A., Dewhirst, F.E., and Lemon, K.P. (2020). Construction of habitat-specific training sets to achieve species-level assignment in 16S rRNA gene datasets. Microbiome</w:t>
      </w:r>
      <w:r w:rsidRPr="00352BCC">
        <w:rPr>
          <w:i/>
        </w:rPr>
        <w:t xml:space="preserve"> 8</w:t>
      </w:r>
      <w:r w:rsidRPr="00352BCC">
        <w:t>, 1-16.</w:t>
      </w:r>
      <w:bookmarkEnd w:id="61"/>
    </w:p>
    <w:p w14:paraId="4C2D0540" w14:textId="77777777" w:rsidR="00352BCC" w:rsidRPr="00352BCC" w:rsidRDefault="00352BCC" w:rsidP="00352BCC">
      <w:pPr>
        <w:pStyle w:val="EndNoteBibliography"/>
        <w:spacing w:after="0"/>
      </w:pPr>
      <w:bookmarkStart w:id="62" w:name="_ENREF_32"/>
      <w:r w:rsidRPr="00352BCC">
        <w:t>Foster, Z.S.L., Sharpton, T.J., and Grünwald, N.J. (2017). Metacoder: An R package for visualization and manipulation of community taxonomic diversity data. PLoS computational biology</w:t>
      </w:r>
      <w:r w:rsidRPr="00352BCC">
        <w:rPr>
          <w:i/>
        </w:rPr>
        <w:t xml:space="preserve"> 13</w:t>
      </w:r>
      <w:r w:rsidRPr="00352BCC">
        <w:t>, e1005404.</w:t>
      </w:r>
      <w:bookmarkEnd w:id="62"/>
    </w:p>
    <w:p w14:paraId="1748D60D" w14:textId="77777777" w:rsidR="00352BCC" w:rsidRPr="00352BCC" w:rsidRDefault="00352BCC" w:rsidP="00352BCC">
      <w:pPr>
        <w:pStyle w:val="EndNoteBibliography"/>
        <w:spacing w:after="0"/>
      </w:pPr>
      <w:bookmarkStart w:id="63" w:name="_ENREF_33"/>
      <w:r w:rsidRPr="00352BCC">
        <w:t>Frank, D.N., Amand, A.L.S., Feldman, R.A., Boedeker, E.C., Harpaz, N., and Pace, N.R. (2007). Molecular-phylogenetic characterization of microbial community imbalances in human inflammatory bowel diseases. Proceedings of the National Academy of Sciences</w:t>
      </w:r>
      <w:r w:rsidRPr="00352BCC">
        <w:rPr>
          <w:i/>
        </w:rPr>
        <w:t xml:space="preserve"> 104</w:t>
      </w:r>
      <w:r w:rsidRPr="00352BCC">
        <w:t>, 13780-13785.</w:t>
      </w:r>
      <w:bookmarkEnd w:id="63"/>
    </w:p>
    <w:p w14:paraId="56946F0A" w14:textId="77777777" w:rsidR="00352BCC" w:rsidRPr="00352BCC" w:rsidRDefault="00352BCC" w:rsidP="00352BCC">
      <w:pPr>
        <w:pStyle w:val="EndNoteBibliography"/>
        <w:spacing w:after="0"/>
      </w:pPr>
      <w:bookmarkStart w:id="64" w:name="_ENREF_34"/>
      <w:r w:rsidRPr="00352BCC">
        <w:t>Franklin, C.L., and Ericsson, A.C. (2017). Microbiota and reproducibility of rodent models. Lab animal</w:t>
      </w:r>
      <w:r w:rsidRPr="00352BCC">
        <w:rPr>
          <w:i/>
        </w:rPr>
        <w:t xml:space="preserve"> 46</w:t>
      </w:r>
      <w:r w:rsidRPr="00352BCC">
        <w:t>, 114.</w:t>
      </w:r>
      <w:bookmarkEnd w:id="64"/>
    </w:p>
    <w:p w14:paraId="338F4CD3" w14:textId="77777777" w:rsidR="00352BCC" w:rsidRPr="00352BCC" w:rsidRDefault="00352BCC" w:rsidP="00352BCC">
      <w:pPr>
        <w:pStyle w:val="EndNoteBibliography"/>
        <w:spacing w:after="0"/>
      </w:pPr>
      <w:bookmarkStart w:id="65" w:name="_ENREF_35"/>
      <w:r w:rsidRPr="00352BCC">
        <w:t>Furusawa, Y., Obata, Y., Fukuda, S., Endo, T.A., Nakato, G., Takahashi, D., Nakanishi, Y., Uetake, C., Kato, K., and Kato, T. (2013). Commensal microbe-derived butyrate induces the differentiation of colonic regulatory T cells. Nature</w:t>
      </w:r>
      <w:r w:rsidRPr="00352BCC">
        <w:rPr>
          <w:i/>
        </w:rPr>
        <w:t xml:space="preserve"> 504</w:t>
      </w:r>
      <w:r w:rsidRPr="00352BCC">
        <w:t>, 446-450.</w:t>
      </w:r>
      <w:bookmarkEnd w:id="65"/>
    </w:p>
    <w:p w14:paraId="5C6E6655" w14:textId="77777777" w:rsidR="00352BCC" w:rsidRPr="00352BCC" w:rsidRDefault="00352BCC" w:rsidP="00352BCC">
      <w:pPr>
        <w:pStyle w:val="EndNoteBibliography"/>
        <w:spacing w:after="0"/>
      </w:pPr>
      <w:bookmarkStart w:id="66" w:name="_ENREF_36"/>
      <w:r w:rsidRPr="00352BCC">
        <w:t>Gao, L., Xu, T., Huang, G., Jiang, S., Gu, Y., and Chen, F. (2018). Oral microbiomes: more and more importance in oral cavity and whole body. Protein &amp; cell</w:t>
      </w:r>
      <w:r w:rsidRPr="00352BCC">
        <w:rPr>
          <w:i/>
        </w:rPr>
        <w:t xml:space="preserve"> 9</w:t>
      </w:r>
      <w:r w:rsidRPr="00352BCC">
        <w:t>, 488-500.</w:t>
      </w:r>
      <w:bookmarkEnd w:id="66"/>
    </w:p>
    <w:p w14:paraId="753E12F3" w14:textId="77777777" w:rsidR="00352BCC" w:rsidRPr="00352BCC" w:rsidRDefault="00352BCC" w:rsidP="00352BCC">
      <w:pPr>
        <w:pStyle w:val="EndNoteBibliography"/>
        <w:spacing w:after="0"/>
      </w:pPr>
      <w:bookmarkStart w:id="67" w:name="_ENREF_37"/>
      <w:r w:rsidRPr="00352BCC">
        <w:t>Garrett-Bakelman, F.E., Darshi, M., Green, S.J., Gur, R.C., Lin, L., Macias, B.R., McKenna, M.J., Meydan, C., Mishra, T., and Nasrini, J. (2019). The NASA Twins Study: A multidimensional analysis of a year-long human spaceflight. Science</w:t>
      </w:r>
      <w:r w:rsidRPr="00352BCC">
        <w:rPr>
          <w:i/>
        </w:rPr>
        <w:t xml:space="preserve"> 364</w:t>
      </w:r>
      <w:r w:rsidRPr="00352BCC">
        <w:t>, eaau8650.</w:t>
      </w:r>
      <w:bookmarkEnd w:id="67"/>
    </w:p>
    <w:p w14:paraId="1D3D0DD1" w14:textId="77777777" w:rsidR="00352BCC" w:rsidRPr="00352BCC" w:rsidRDefault="00352BCC" w:rsidP="00352BCC">
      <w:pPr>
        <w:pStyle w:val="EndNoteBibliography"/>
        <w:spacing w:after="0"/>
      </w:pPr>
      <w:bookmarkStart w:id="68" w:name="_ENREF_38"/>
      <w:r w:rsidRPr="00352BCC">
        <w:t>Giongo, A., Gano, K.A., Crabb, D.B., Mukherjee, N., Novelo, L.L., Casella, G., Drew, J.C., Ilonen, J., Knip, M., and Hyöty, H. (2011). Toward defining the autoimmune microbiome for type 1 diabetes. The ISME journal</w:t>
      </w:r>
      <w:r w:rsidRPr="00352BCC">
        <w:rPr>
          <w:i/>
        </w:rPr>
        <w:t xml:space="preserve"> 5</w:t>
      </w:r>
      <w:r w:rsidRPr="00352BCC">
        <w:t>, 82.</w:t>
      </w:r>
      <w:bookmarkEnd w:id="68"/>
    </w:p>
    <w:p w14:paraId="3164D42F" w14:textId="77777777" w:rsidR="00352BCC" w:rsidRPr="00352BCC" w:rsidRDefault="00352BCC" w:rsidP="00352BCC">
      <w:pPr>
        <w:pStyle w:val="EndNoteBibliography"/>
        <w:spacing w:after="0"/>
      </w:pPr>
      <w:bookmarkStart w:id="69" w:name="_ENREF_39"/>
      <w:r w:rsidRPr="00352BCC">
        <w:t>Guss, J.D., Horsfield, M.W., Fontenele, F.F., Sandoval, T.N., Luna, M., Apoorva, F., Lima, S.F., Bicalho, R.C., Singh, A., and Ley, R.E. (2017). Alterations to the gut microbiome impair bone strength and tissue material properties. Journal of Bone and Mineral Research</w:t>
      </w:r>
      <w:r w:rsidRPr="00352BCC">
        <w:rPr>
          <w:i/>
        </w:rPr>
        <w:t xml:space="preserve"> 32</w:t>
      </w:r>
      <w:r w:rsidRPr="00352BCC">
        <w:t>, 1343-1353.</w:t>
      </w:r>
      <w:bookmarkEnd w:id="69"/>
    </w:p>
    <w:p w14:paraId="5AA8BB65" w14:textId="77777777" w:rsidR="00352BCC" w:rsidRPr="00352BCC" w:rsidRDefault="00352BCC" w:rsidP="00352BCC">
      <w:pPr>
        <w:pStyle w:val="EndNoteBibliography"/>
        <w:spacing w:after="0"/>
      </w:pPr>
      <w:bookmarkStart w:id="70" w:name="_ENREF_40"/>
      <w:r w:rsidRPr="00352BCC">
        <w:t>Guss, J.D., Taylor, E., Rouse, Z., Roubert, S., Higgins, C.H., Thomas, C.J., Baker, S.P., Vashishth, D., Donnelly, E., and Shea, M.K. (2019). The microbial metagenome and bone tissue composition in mice with microbiome-induced reductions in bone strength. Bone</w:t>
      </w:r>
      <w:r w:rsidRPr="00352BCC">
        <w:rPr>
          <w:i/>
        </w:rPr>
        <w:t xml:space="preserve"> 127</w:t>
      </w:r>
      <w:r w:rsidRPr="00352BCC">
        <w:t>, 146-154.</w:t>
      </w:r>
      <w:bookmarkEnd w:id="70"/>
    </w:p>
    <w:p w14:paraId="0B6C4D9D" w14:textId="77777777" w:rsidR="00352BCC" w:rsidRPr="00352BCC" w:rsidRDefault="00352BCC" w:rsidP="00352BCC">
      <w:pPr>
        <w:pStyle w:val="EndNoteBibliography"/>
        <w:spacing w:after="0"/>
      </w:pPr>
      <w:bookmarkStart w:id="71" w:name="_ENREF_41"/>
      <w:r w:rsidRPr="00352BCC">
        <w:t>Hart, M.L., Ericsson, A.C., Lloyd, K.C.K., Grimsrud, K.N., Rogala, A.R., Godfrey, V.L., Nielsen, J.N., and Franklin, C.L. (2018). Development of outbred CD1 mouse colonies with distinct standardized gut microbiota profiles for use in complex microbiota targeted studies. Scientific reports</w:t>
      </w:r>
      <w:r w:rsidRPr="00352BCC">
        <w:rPr>
          <w:i/>
        </w:rPr>
        <w:t xml:space="preserve"> 8</w:t>
      </w:r>
      <w:r w:rsidRPr="00352BCC">
        <w:t>, 1-11.</w:t>
      </w:r>
      <w:bookmarkEnd w:id="71"/>
    </w:p>
    <w:p w14:paraId="362BECC2" w14:textId="77777777" w:rsidR="00352BCC" w:rsidRPr="00352BCC" w:rsidRDefault="00352BCC" w:rsidP="00352BCC">
      <w:pPr>
        <w:pStyle w:val="EndNoteBibliography"/>
        <w:spacing w:after="0"/>
      </w:pPr>
      <w:bookmarkStart w:id="72" w:name="_ENREF_42"/>
      <w:r w:rsidRPr="00352BCC">
        <w:t>Hernandez, C.J., Guss, J.D., Luna, M., and Goldring, S.R. (2016). Links between the microbiome and bone. Journal of Bone and Mineral Research</w:t>
      </w:r>
      <w:r w:rsidRPr="00352BCC">
        <w:rPr>
          <w:i/>
        </w:rPr>
        <w:t xml:space="preserve"> 31</w:t>
      </w:r>
      <w:r w:rsidRPr="00352BCC">
        <w:t>, 1638-1646.</w:t>
      </w:r>
      <w:bookmarkEnd w:id="72"/>
    </w:p>
    <w:p w14:paraId="7449C3E1" w14:textId="77777777" w:rsidR="00352BCC" w:rsidRPr="00352BCC" w:rsidRDefault="00352BCC" w:rsidP="00352BCC">
      <w:pPr>
        <w:pStyle w:val="EndNoteBibliography"/>
        <w:spacing w:after="0"/>
      </w:pPr>
      <w:bookmarkStart w:id="73" w:name="_ENREF_43"/>
      <w:r w:rsidRPr="00352BCC">
        <w:t>Hill, M.O. (1973). Diversity and evenness: a unifying notation and its consequences. Ecology</w:t>
      </w:r>
      <w:r w:rsidRPr="00352BCC">
        <w:rPr>
          <w:i/>
        </w:rPr>
        <w:t xml:space="preserve"> 54</w:t>
      </w:r>
      <w:r w:rsidRPr="00352BCC">
        <w:t>, 427-432.</w:t>
      </w:r>
      <w:bookmarkEnd w:id="73"/>
    </w:p>
    <w:p w14:paraId="65CD1C04" w14:textId="77777777" w:rsidR="00352BCC" w:rsidRPr="00352BCC" w:rsidRDefault="00352BCC" w:rsidP="00352BCC">
      <w:pPr>
        <w:pStyle w:val="EndNoteBibliography"/>
        <w:spacing w:after="0"/>
      </w:pPr>
      <w:bookmarkStart w:id="74" w:name="_ENREF_44"/>
      <w:r w:rsidRPr="00352BCC">
        <w:t>Hsiao, E.Y., McBride, S.W., Hsien, S., Sharon, G., Hyde, E.R., McCue, T., Codelli, J.A., Chow, J., Reisman, S.E., and Petrosino, J.F. (2013). Microbiota modulate behavioral and physiological abnormalities associated with neurodevelopmental disorders. Cell</w:t>
      </w:r>
      <w:r w:rsidRPr="00352BCC">
        <w:rPr>
          <w:i/>
        </w:rPr>
        <w:t xml:space="preserve"> 155</w:t>
      </w:r>
      <w:r w:rsidRPr="00352BCC">
        <w:t>, 1451-1463.</w:t>
      </w:r>
      <w:bookmarkEnd w:id="74"/>
    </w:p>
    <w:p w14:paraId="5B51E40E" w14:textId="77777777" w:rsidR="00352BCC" w:rsidRPr="00352BCC" w:rsidRDefault="00352BCC" w:rsidP="00352BCC">
      <w:pPr>
        <w:pStyle w:val="EndNoteBibliography"/>
        <w:spacing w:after="0"/>
      </w:pPr>
      <w:bookmarkStart w:id="75" w:name="_ENREF_45"/>
      <w:r w:rsidRPr="00352BCC">
        <w:t>Hsieh, T.C., Ma, K.H., and Chao, A. (2016). iNEXT: an R package for rarefaction and extrapolation of species diversity (H ill numbers). Methods in Ecology and Evolution</w:t>
      </w:r>
      <w:r w:rsidRPr="00352BCC">
        <w:rPr>
          <w:i/>
        </w:rPr>
        <w:t xml:space="preserve"> 7</w:t>
      </w:r>
      <w:r w:rsidRPr="00352BCC">
        <w:t>, 1451-1456.</w:t>
      </w:r>
      <w:bookmarkEnd w:id="75"/>
    </w:p>
    <w:p w14:paraId="0C35C069" w14:textId="77777777" w:rsidR="00352BCC" w:rsidRPr="00352BCC" w:rsidRDefault="00352BCC" w:rsidP="00352BCC">
      <w:pPr>
        <w:pStyle w:val="EndNoteBibliography"/>
        <w:spacing w:after="0"/>
      </w:pPr>
      <w:bookmarkStart w:id="76" w:name="_ENREF_46"/>
      <w:r w:rsidRPr="00352BCC">
        <w:t>Hufeldt, M.R., Nielsen, D.S., Vogensen, F.K., Midtvedt, T., and Hansen, A.K. (2010). Variation in the gut microbiota of laboratory mice is related to both genetic and environmental factors. Comparative medicine</w:t>
      </w:r>
      <w:r w:rsidRPr="00352BCC">
        <w:rPr>
          <w:i/>
        </w:rPr>
        <w:t xml:space="preserve"> 60</w:t>
      </w:r>
      <w:r w:rsidRPr="00352BCC">
        <w:t>, 336-347.</w:t>
      </w:r>
      <w:bookmarkEnd w:id="76"/>
    </w:p>
    <w:p w14:paraId="309F072E" w14:textId="77777777" w:rsidR="00352BCC" w:rsidRPr="00352BCC" w:rsidRDefault="00352BCC" w:rsidP="00352BCC">
      <w:pPr>
        <w:pStyle w:val="EndNoteBibliography"/>
        <w:spacing w:after="0"/>
      </w:pPr>
      <w:bookmarkStart w:id="77" w:name="_ENREF_47"/>
      <w:r w:rsidRPr="00352BCC">
        <w:t>Indo, Y., Takeshita, S., Ishii, K.A., Hoshii, T., Aburatani, H., Hirao, A., and Ikeda, K. (2013). Metabolic regulation of osteoclast differentiation and function. Journal of Bone and Mineral Research</w:t>
      </w:r>
      <w:r w:rsidRPr="00352BCC">
        <w:rPr>
          <w:i/>
        </w:rPr>
        <w:t xml:space="preserve"> 28</w:t>
      </w:r>
      <w:r w:rsidRPr="00352BCC">
        <w:t>, 2392-2399.</w:t>
      </w:r>
      <w:bookmarkEnd w:id="77"/>
    </w:p>
    <w:p w14:paraId="31F74071" w14:textId="77777777" w:rsidR="00352BCC" w:rsidRPr="00352BCC" w:rsidRDefault="00352BCC" w:rsidP="00352BCC">
      <w:pPr>
        <w:pStyle w:val="EndNoteBibliography"/>
        <w:spacing w:after="0"/>
      </w:pPr>
      <w:bookmarkStart w:id="78" w:name="_ENREF_48"/>
      <w:r w:rsidRPr="00352BCC">
        <w:t>Ivanov, I.I., de Llanos Frutos, R., Manel, N., Yoshinaga, K., Rifkin, D.B., Sartor, R.B., Finlay, B.B., and Littman, D.R. (2008). Specific microbiota direct the differentiation of IL-17-producing T-helper cells in the mucosa of the small intestine. Cell host &amp; microbe</w:t>
      </w:r>
      <w:r w:rsidRPr="00352BCC">
        <w:rPr>
          <w:i/>
        </w:rPr>
        <w:t xml:space="preserve"> 4</w:t>
      </w:r>
      <w:r w:rsidRPr="00352BCC">
        <w:t>, 337-349.</w:t>
      </w:r>
      <w:bookmarkEnd w:id="78"/>
    </w:p>
    <w:p w14:paraId="7B0A2549" w14:textId="77777777" w:rsidR="00352BCC" w:rsidRPr="00352BCC" w:rsidRDefault="00352BCC" w:rsidP="00352BCC">
      <w:pPr>
        <w:pStyle w:val="EndNoteBibliography"/>
        <w:spacing w:after="0"/>
      </w:pPr>
      <w:bookmarkStart w:id="79" w:name="_ENREF_49"/>
      <w:r w:rsidRPr="00352BCC">
        <w:t>Jiang, P., Green, S.J., Chlipala, G.E., Turek, F.W., and Vitaterna, M.H. (2019). Reproducible changes in the gut microbiome suggest a shift in microbial and host metabolism during spaceflight. Microbiome</w:t>
      </w:r>
      <w:r w:rsidRPr="00352BCC">
        <w:rPr>
          <w:i/>
        </w:rPr>
        <w:t xml:space="preserve"> 7</w:t>
      </w:r>
      <w:r w:rsidRPr="00352BCC">
        <w:t>, 1-18.</w:t>
      </w:r>
      <w:bookmarkEnd w:id="79"/>
    </w:p>
    <w:p w14:paraId="5C222D4B" w14:textId="77777777" w:rsidR="00352BCC" w:rsidRPr="00352BCC" w:rsidRDefault="00352BCC" w:rsidP="00352BCC">
      <w:pPr>
        <w:pStyle w:val="EndNoteBibliography"/>
        <w:spacing w:after="0"/>
      </w:pPr>
      <w:bookmarkStart w:id="80" w:name="_ENREF_50"/>
      <w:r w:rsidRPr="00352BCC">
        <w:t>Jost, L. (2007). Partitioning diversity into independent alpha and beta components. Ecology</w:t>
      </w:r>
      <w:r w:rsidRPr="00352BCC">
        <w:rPr>
          <w:i/>
        </w:rPr>
        <w:t xml:space="preserve"> 88</w:t>
      </w:r>
      <w:r w:rsidRPr="00352BCC">
        <w:t>, 2427-2439.</w:t>
      </w:r>
      <w:bookmarkEnd w:id="80"/>
    </w:p>
    <w:p w14:paraId="2C4B0641" w14:textId="77777777" w:rsidR="00352BCC" w:rsidRPr="00352BCC" w:rsidRDefault="00352BCC" w:rsidP="00352BCC">
      <w:pPr>
        <w:pStyle w:val="EndNoteBibliography"/>
        <w:spacing w:after="0"/>
      </w:pPr>
      <w:bookmarkStart w:id="81" w:name="_ENREF_51"/>
      <w:r w:rsidRPr="00352BCC">
        <w:t>Kitamoto, S., Nagao-Kitamoto, H., Jiao, Y., Gillilland Iii, M.G., Hayashi, A., Imai, J., Sugihara, K., Miyoshi, M., Brazil, J.C., and Kuffa, P. (2020). The intermucosal connection between the mouth and gut in commensal pathobiont-driven colitis. Cell</w:t>
      </w:r>
      <w:r w:rsidRPr="00352BCC">
        <w:rPr>
          <w:i/>
        </w:rPr>
        <w:t xml:space="preserve"> 182</w:t>
      </w:r>
      <w:r w:rsidRPr="00352BCC">
        <w:t>, 447-462.</w:t>
      </w:r>
      <w:bookmarkEnd w:id="81"/>
    </w:p>
    <w:p w14:paraId="3B4CE65E" w14:textId="77777777" w:rsidR="00352BCC" w:rsidRPr="00352BCC" w:rsidRDefault="00352BCC" w:rsidP="00352BCC">
      <w:pPr>
        <w:pStyle w:val="EndNoteBibliography"/>
        <w:spacing w:after="0"/>
      </w:pPr>
      <w:bookmarkStart w:id="82" w:name="_ENREF_52"/>
      <w:r w:rsidRPr="00352BCC">
        <w:t>Kumar, S., Suman, S., Fornace, A.J., and Datta, K. (2018). Space radiation triggers persistent stress response, increases senescent signaling, and decreases cell migration in mouse intestine. Proceedings of the National Academy of Sciences</w:t>
      </w:r>
      <w:r w:rsidRPr="00352BCC">
        <w:rPr>
          <w:i/>
        </w:rPr>
        <w:t xml:space="preserve"> 115</w:t>
      </w:r>
      <w:r w:rsidRPr="00352BCC">
        <w:t>, E9832-E9841.</w:t>
      </w:r>
      <w:bookmarkEnd w:id="82"/>
    </w:p>
    <w:p w14:paraId="73381796" w14:textId="77777777" w:rsidR="00352BCC" w:rsidRPr="00352BCC" w:rsidRDefault="00352BCC" w:rsidP="00352BCC">
      <w:pPr>
        <w:pStyle w:val="EndNoteBibliography"/>
        <w:spacing w:after="0"/>
      </w:pPr>
      <w:bookmarkStart w:id="83" w:name="_ENREF_53"/>
      <w:r w:rsidRPr="00352BCC">
        <w:t>LaRossa, R.A., Van Dyk, T.K., and Smulski, D.R. (1987). Toxic accumulation of alpha-ketobutyrate caused by inhibition of the branched-chain amino acid biosynthetic enzyme acetolactate synthase in Salmonella typhimurium. Journal of bacteriology</w:t>
      </w:r>
      <w:r w:rsidRPr="00352BCC">
        <w:rPr>
          <w:i/>
        </w:rPr>
        <w:t xml:space="preserve"> 169</w:t>
      </w:r>
      <w:r w:rsidRPr="00352BCC">
        <w:t>, 1372-1378.</w:t>
      </w:r>
      <w:bookmarkEnd w:id="83"/>
    </w:p>
    <w:p w14:paraId="3D6540E2" w14:textId="77777777" w:rsidR="00352BCC" w:rsidRPr="00352BCC" w:rsidRDefault="00352BCC" w:rsidP="00352BCC">
      <w:pPr>
        <w:pStyle w:val="EndNoteBibliography"/>
        <w:spacing w:after="0"/>
      </w:pPr>
      <w:bookmarkStart w:id="84" w:name="_ENREF_54"/>
      <w:r w:rsidRPr="00352BCC">
        <w:t>Larsen, N., Vogensen, F.K., Van Den Berg, F.W.J., Nielsen, D.S., Andreasen, A.S., Pedersen, B.K., Al-Soud, W.A., Sørensen, S.J., Hansen, L.H., and Jakobsen, M. (2010). Gut microbiota in human adults with type 2 diabetes differs from non-diabetic adults. PloS one</w:t>
      </w:r>
      <w:r w:rsidRPr="00352BCC">
        <w:rPr>
          <w:i/>
        </w:rPr>
        <w:t xml:space="preserve"> 5</w:t>
      </w:r>
      <w:r w:rsidRPr="00352BCC">
        <w:t>, e9085.</w:t>
      </w:r>
      <w:bookmarkEnd w:id="84"/>
    </w:p>
    <w:p w14:paraId="610DAF61" w14:textId="77777777" w:rsidR="00352BCC" w:rsidRPr="00352BCC" w:rsidRDefault="00352BCC" w:rsidP="00352BCC">
      <w:pPr>
        <w:pStyle w:val="EndNoteBibliography"/>
        <w:spacing w:after="0"/>
      </w:pPr>
      <w:bookmarkStart w:id="85" w:name="_ENREF_55"/>
      <w:r w:rsidRPr="00352BCC">
        <w:t>Lee, W.-C., Guntur, A.R., Long, F., and Rosen, C.J. (2017a). Energy metabolism of the osteoblast: implications for osteoporosis. Endocrine reviews</w:t>
      </w:r>
      <w:r w:rsidRPr="00352BCC">
        <w:rPr>
          <w:i/>
        </w:rPr>
        <w:t xml:space="preserve"> 38</w:t>
      </w:r>
      <w:r w:rsidRPr="00352BCC">
        <w:t>, 255-266.</w:t>
      </w:r>
      <w:bookmarkEnd w:id="85"/>
    </w:p>
    <w:p w14:paraId="6769239C" w14:textId="77777777" w:rsidR="00352BCC" w:rsidRPr="00352BCC" w:rsidRDefault="00352BCC" w:rsidP="00352BCC">
      <w:pPr>
        <w:pStyle w:val="EndNoteBibliography"/>
        <w:spacing w:after="0"/>
      </w:pPr>
      <w:bookmarkStart w:id="86" w:name="_ENREF_56"/>
      <w:r w:rsidRPr="00352BCC">
        <w:t>Lee, W.-H., Chen, H.-M., Yang, S.-F., Liang, C., Peng, C.-Y., Lin, F.-M., Tsai, L.-L., Wu, B.-C., Hsin, C.-H., and Chuang, C.-Y. (2017b). Bacterial alterations in salivary microbiota and their association in oral cancer. Scientific reports</w:t>
      </w:r>
      <w:r w:rsidRPr="00352BCC">
        <w:rPr>
          <w:i/>
        </w:rPr>
        <w:t xml:space="preserve"> 7</w:t>
      </w:r>
      <w:r w:rsidRPr="00352BCC">
        <w:t>, 1-11.</w:t>
      </w:r>
      <w:bookmarkEnd w:id="86"/>
    </w:p>
    <w:p w14:paraId="17B615A4" w14:textId="77777777" w:rsidR="00352BCC" w:rsidRPr="00352BCC" w:rsidRDefault="00352BCC" w:rsidP="00352BCC">
      <w:pPr>
        <w:pStyle w:val="EndNoteBibliography"/>
        <w:spacing w:after="0"/>
      </w:pPr>
      <w:bookmarkStart w:id="87" w:name="_ENREF_57"/>
      <w:r w:rsidRPr="00352BCC">
        <w:t>Ley, R.E., Peterson, D.A., and Gordon, J.I. (2006a). Ecological and evolutionary forces shaping microbial diversity in the human intestine. Cell</w:t>
      </w:r>
      <w:r w:rsidRPr="00352BCC">
        <w:rPr>
          <w:i/>
        </w:rPr>
        <w:t xml:space="preserve"> 124</w:t>
      </w:r>
      <w:r w:rsidRPr="00352BCC">
        <w:t>, 837-848.</w:t>
      </w:r>
      <w:bookmarkEnd w:id="87"/>
    </w:p>
    <w:p w14:paraId="6A88D249" w14:textId="77777777" w:rsidR="00352BCC" w:rsidRPr="00352BCC" w:rsidRDefault="00352BCC" w:rsidP="00352BCC">
      <w:pPr>
        <w:pStyle w:val="EndNoteBibliography"/>
        <w:spacing w:after="0"/>
      </w:pPr>
      <w:bookmarkStart w:id="88" w:name="_ENREF_58"/>
      <w:r w:rsidRPr="00352BCC">
        <w:t>Ley, R.E., Turnbaugh, P.J., Klein, S., and Gordon, J.I. (2006b). Human gut microbes associated with obesity. nature</w:t>
      </w:r>
      <w:r w:rsidRPr="00352BCC">
        <w:rPr>
          <w:i/>
        </w:rPr>
        <w:t xml:space="preserve"> 444</w:t>
      </w:r>
      <w:r w:rsidRPr="00352BCC">
        <w:t>, 1022-1023.</w:t>
      </w:r>
      <w:bookmarkEnd w:id="88"/>
    </w:p>
    <w:p w14:paraId="4403AE19" w14:textId="77777777" w:rsidR="00352BCC" w:rsidRPr="00352BCC" w:rsidRDefault="00352BCC" w:rsidP="00352BCC">
      <w:pPr>
        <w:pStyle w:val="EndNoteBibliography"/>
        <w:spacing w:after="0"/>
      </w:pPr>
      <w:bookmarkStart w:id="89" w:name="_ENREF_59"/>
      <w:r w:rsidRPr="00352BCC">
        <w:t>Li, J.-Y., Chassaing, B., Tyagi, A.M., Vaccaro, C., Luo, T., Adams, J., Darby, T.M., Weitzmann, M.N., Mulle, J.G., and Gewirtz, A.T. (2016). Sex steroid deficiency–associated bone loss is microbiota dependent and prevented by probiotics. The Journal of clinical investigation</w:t>
      </w:r>
      <w:r w:rsidRPr="00352BCC">
        <w:rPr>
          <w:i/>
        </w:rPr>
        <w:t xml:space="preserve"> 126</w:t>
      </w:r>
      <w:r w:rsidRPr="00352BCC">
        <w:t>, 2049-2063.</w:t>
      </w:r>
      <w:bookmarkEnd w:id="89"/>
    </w:p>
    <w:p w14:paraId="250B780C" w14:textId="77777777" w:rsidR="00352BCC" w:rsidRPr="00352BCC" w:rsidRDefault="00352BCC" w:rsidP="00352BCC">
      <w:pPr>
        <w:pStyle w:val="EndNoteBibliography"/>
        <w:spacing w:after="0"/>
      </w:pPr>
      <w:bookmarkStart w:id="90" w:name="_ENREF_60"/>
      <w:r w:rsidRPr="00352BCC">
        <w:t>Liu, Z., Luo, G., Du, R., Sun, W., Li, J., Lan, H., Chen, P., Yuan, X., Cao, D., and Li, Y. (2020). Effects of spaceflight on the composition and function of the human gut microbiota. Gut microbes</w:t>
      </w:r>
      <w:r w:rsidRPr="00352BCC">
        <w:rPr>
          <w:i/>
        </w:rPr>
        <w:t xml:space="preserve"> 11</w:t>
      </w:r>
      <w:r w:rsidRPr="00352BCC">
        <w:t>, 807-819.</w:t>
      </w:r>
      <w:bookmarkEnd w:id="90"/>
    </w:p>
    <w:p w14:paraId="2BDB9ECE" w14:textId="77777777" w:rsidR="00352BCC" w:rsidRPr="00352BCC" w:rsidRDefault="00352BCC" w:rsidP="00352BCC">
      <w:pPr>
        <w:pStyle w:val="EndNoteBibliography"/>
        <w:spacing w:after="0"/>
      </w:pPr>
      <w:bookmarkStart w:id="91" w:name="_ENREF_61"/>
      <w:r w:rsidRPr="00352BCC">
        <w:t>Loewen, P.C. (1979). Levels of glutathione in Escherichia coli. Canadian journal of biochemistry</w:t>
      </w:r>
      <w:r w:rsidRPr="00352BCC">
        <w:rPr>
          <w:i/>
        </w:rPr>
        <w:t xml:space="preserve"> 57</w:t>
      </w:r>
      <w:r w:rsidRPr="00352BCC">
        <w:t>, 107-111.</w:t>
      </w:r>
      <w:bookmarkEnd w:id="91"/>
    </w:p>
    <w:p w14:paraId="3635584D" w14:textId="77777777" w:rsidR="00352BCC" w:rsidRPr="00352BCC" w:rsidRDefault="00352BCC" w:rsidP="00352BCC">
      <w:pPr>
        <w:pStyle w:val="EndNoteBibliography"/>
        <w:spacing w:after="0"/>
      </w:pPr>
      <w:bookmarkStart w:id="92" w:name="_ENREF_62"/>
      <w:r w:rsidRPr="00352BCC">
        <w:t>Lu, S.C. (1999). Regulation of hepatic glutathione synthesis: current concepts and controversies. The FASEB journal</w:t>
      </w:r>
      <w:r w:rsidRPr="00352BCC">
        <w:rPr>
          <w:i/>
        </w:rPr>
        <w:t xml:space="preserve"> 13</w:t>
      </w:r>
      <w:r w:rsidRPr="00352BCC">
        <w:t>, 1169-1183.</w:t>
      </w:r>
      <w:bookmarkEnd w:id="92"/>
    </w:p>
    <w:p w14:paraId="0CDB2532" w14:textId="77777777" w:rsidR="00352BCC" w:rsidRPr="00352BCC" w:rsidRDefault="00352BCC" w:rsidP="00352BCC">
      <w:pPr>
        <w:pStyle w:val="EndNoteBibliography"/>
        <w:spacing w:after="0"/>
      </w:pPr>
      <w:bookmarkStart w:id="93" w:name="_ENREF_63"/>
      <w:r w:rsidRPr="00352BCC">
        <w:t>Lucas, S., Omata, Y., Hofmann, J., Böttcher, M., Iljazovic, A., Sarter, K., Albrecht, O., Schulz, O., Krishnacoumar, B., and Krönke, G. (2018). Short-chain fatty acids regulate systemic bone mass and protect from pathological bone loss. Nature communications</w:t>
      </w:r>
      <w:r w:rsidRPr="00352BCC">
        <w:rPr>
          <w:i/>
        </w:rPr>
        <w:t xml:space="preserve"> 9</w:t>
      </w:r>
      <w:r w:rsidRPr="00352BCC">
        <w:t>, 55.</w:t>
      </w:r>
      <w:bookmarkEnd w:id="93"/>
    </w:p>
    <w:p w14:paraId="6DD4A2BD" w14:textId="77777777" w:rsidR="00352BCC" w:rsidRPr="00352BCC" w:rsidRDefault="00352BCC" w:rsidP="00352BCC">
      <w:pPr>
        <w:pStyle w:val="EndNoteBibliography"/>
        <w:spacing w:after="0"/>
      </w:pPr>
      <w:bookmarkStart w:id="94" w:name="_ENREF_64"/>
      <w:r w:rsidRPr="00352BCC">
        <w:t>Luna, R.A., and Foster, J.A. (2015). Gut brain axis: diet microbiota interactions and implications for modulation of anxiety and depression. Current opinion in biotechnology</w:t>
      </w:r>
      <w:r w:rsidRPr="00352BCC">
        <w:rPr>
          <w:i/>
        </w:rPr>
        <w:t xml:space="preserve"> 32</w:t>
      </w:r>
      <w:r w:rsidRPr="00352BCC">
        <w:t>, 35-41.</w:t>
      </w:r>
      <w:bookmarkEnd w:id="94"/>
    </w:p>
    <w:p w14:paraId="0B661B5F" w14:textId="77777777" w:rsidR="00352BCC" w:rsidRPr="00352BCC" w:rsidRDefault="00352BCC" w:rsidP="00352BCC">
      <w:pPr>
        <w:pStyle w:val="EndNoteBibliography"/>
        <w:spacing w:after="0"/>
      </w:pPr>
      <w:bookmarkStart w:id="95" w:name="_ENREF_65"/>
      <w:r w:rsidRPr="00352BCC">
        <w:t>Ma, B.W., Bokulich, N.A., Castillo, P.A., Kananurak, A., Underwood, M.A., Mills, D.A., and Bevins, C.L. (2012). Routine habitat change: a source of unrecognized transient alteration of intestinal microbiota in laboratory mice. PloS one</w:t>
      </w:r>
      <w:r w:rsidRPr="00352BCC">
        <w:rPr>
          <w:i/>
        </w:rPr>
        <w:t xml:space="preserve"> 7</w:t>
      </w:r>
      <w:r w:rsidRPr="00352BCC">
        <w:t>.</w:t>
      </w:r>
      <w:bookmarkEnd w:id="95"/>
    </w:p>
    <w:p w14:paraId="608E92AC" w14:textId="77777777" w:rsidR="00352BCC" w:rsidRPr="00352BCC" w:rsidRDefault="00352BCC" w:rsidP="00352BCC">
      <w:pPr>
        <w:pStyle w:val="EndNoteBibliography"/>
        <w:spacing w:after="0"/>
      </w:pPr>
      <w:bookmarkStart w:id="96" w:name="_ENREF_66"/>
      <w:r w:rsidRPr="00352BCC">
        <w:t>MacDonell, R., Hamrick, M.W., and Isales, C.M. (2016). Protein/amino-acid modulation of bone cell function. BoneKEy reports</w:t>
      </w:r>
      <w:r w:rsidRPr="00352BCC">
        <w:rPr>
          <w:i/>
        </w:rPr>
        <w:t xml:space="preserve"> 5</w:t>
      </w:r>
      <w:r w:rsidRPr="00352BCC">
        <w:t>.</w:t>
      </w:r>
      <w:bookmarkEnd w:id="96"/>
    </w:p>
    <w:p w14:paraId="357EEE19" w14:textId="77777777" w:rsidR="00352BCC" w:rsidRPr="00352BCC" w:rsidRDefault="00352BCC" w:rsidP="00352BCC">
      <w:pPr>
        <w:pStyle w:val="EndNoteBibliography"/>
        <w:spacing w:after="0"/>
      </w:pPr>
      <w:bookmarkStart w:id="97" w:name="_ENREF_67"/>
      <w:r w:rsidRPr="00352BCC">
        <w:t>Macfarlane, S., and Macfarlane, G.T. (2003). Regulation of short-chain fatty acid production. Proceedings of the Nutrition Society</w:t>
      </w:r>
      <w:r w:rsidRPr="00352BCC">
        <w:rPr>
          <w:i/>
        </w:rPr>
        <w:t xml:space="preserve"> 62</w:t>
      </w:r>
      <w:r w:rsidRPr="00352BCC">
        <w:t>, 67-72.</w:t>
      </w:r>
      <w:bookmarkEnd w:id="97"/>
    </w:p>
    <w:p w14:paraId="7E011773" w14:textId="77777777" w:rsidR="00352BCC" w:rsidRPr="00352BCC" w:rsidRDefault="00352BCC" w:rsidP="00352BCC">
      <w:pPr>
        <w:pStyle w:val="EndNoteBibliography"/>
        <w:spacing w:after="0"/>
      </w:pPr>
      <w:bookmarkStart w:id="98" w:name="_ENREF_68"/>
      <w:r w:rsidRPr="00352BCC">
        <w:t>Manichanh, C., Rigottier-Gois, L., Bonnaud, E., Gloux, K., Pelletier, E., Frangeul, L., Nalin, R., Jarrin, C., Chardon, P., and Marteau, P. (2006). Reduced diversity of faecal microbiota in Crohn’s disease revealed by a metagenomic approach. Gut</w:t>
      </w:r>
      <w:r w:rsidRPr="00352BCC">
        <w:rPr>
          <w:i/>
        </w:rPr>
        <w:t xml:space="preserve"> 55</w:t>
      </w:r>
      <w:r w:rsidRPr="00352BCC">
        <w:t>, 205-211.</w:t>
      </w:r>
      <w:bookmarkEnd w:id="98"/>
    </w:p>
    <w:p w14:paraId="7D3DFE09" w14:textId="77777777" w:rsidR="00352BCC" w:rsidRPr="00352BCC" w:rsidRDefault="00352BCC" w:rsidP="00352BCC">
      <w:pPr>
        <w:pStyle w:val="EndNoteBibliography"/>
        <w:spacing w:after="0"/>
      </w:pPr>
      <w:bookmarkStart w:id="99" w:name="_ENREF_69"/>
      <w:r w:rsidRPr="00352BCC">
        <w:t>McCabe, L.R., Irwin, R., Schaefer, L., and Britton, R.A. (2013). Probiotic use decreases intestinal inflammation and increases bone density in healthy male but not female mice. Journal of cellular physiology</w:t>
      </w:r>
      <w:r w:rsidRPr="00352BCC">
        <w:rPr>
          <w:i/>
        </w:rPr>
        <w:t xml:space="preserve"> 228</w:t>
      </w:r>
      <w:r w:rsidRPr="00352BCC">
        <w:t>, 1793-1798.</w:t>
      </w:r>
      <w:bookmarkEnd w:id="99"/>
    </w:p>
    <w:p w14:paraId="1B39E786" w14:textId="77777777" w:rsidR="00352BCC" w:rsidRPr="00352BCC" w:rsidRDefault="00352BCC" w:rsidP="00352BCC">
      <w:pPr>
        <w:pStyle w:val="EndNoteBibliography"/>
        <w:spacing w:after="0"/>
      </w:pPr>
      <w:bookmarkStart w:id="100" w:name="_ENREF_70"/>
      <w:r w:rsidRPr="00352BCC">
        <w:t>McIver, L.J., Abu-Ali, G., Franzosa, E.A., Schwager, R., Morgan, X.C., Waldron, L., Segata, N., and Huttenhower, C. (2018). bioBakery: a meta’omic analysis environment. Bioinformatics</w:t>
      </w:r>
      <w:r w:rsidRPr="00352BCC">
        <w:rPr>
          <w:i/>
        </w:rPr>
        <w:t xml:space="preserve"> 34</w:t>
      </w:r>
      <w:r w:rsidRPr="00352BCC">
        <w:t>, 1235-1237.</w:t>
      </w:r>
      <w:bookmarkEnd w:id="100"/>
    </w:p>
    <w:p w14:paraId="3D2FE928" w14:textId="77777777" w:rsidR="00352BCC" w:rsidRPr="00352BCC" w:rsidRDefault="00352BCC" w:rsidP="00352BCC">
      <w:pPr>
        <w:pStyle w:val="EndNoteBibliography"/>
        <w:spacing w:after="0"/>
      </w:pPr>
      <w:bookmarkStart w:id="101" w:name="_ENREF_71"/>
      <w:r w:rsidRPr="00352BCC">
        <w:t>McMurdie, P.J., and Holmes, S. (2013). phyloseq: an R package for reproducible interactive analysis and graphics of microbiome census data. PloS one</w:t>
      </w:r>
      <w:r w:rsidRPr="00352BCC">
        <w:rPr>
          <w:i/>
        </w:rPr>
        <w:t xml:space="preserve"> 8</w:t>
      </w:r>
      <w:r w:rsidRPr="00352BCC">
        <w:t>, e61217.</w:t>
      </w:r>
      <w:bookmarkEnd w:id="101"/>
    </w:p>
    <w:p w14:paraId="7F0DC704" w14:textId="77777777" w:rsidR="00352BCC" w:rsidRPr="00352BCC" w:rsidRDefault="00352BCC" w:rsidP="00352BCC">
      <w:pPr>
        <w:pStyle w:val="EndNoteBibliography"/>
        <w:spacing w:after="0"/>
      </w:pPr>
      <w:bookmarkStart w:id="102" w:name="_ENREF_72"/>
      <w:r w:rsidRPr="00352BCC">
        <w:t>Metsalu, T., and Vilo, J. (2015). ClustVis: a web tool for visualizing clustering of multivariate data using Principal Component Analysis and heatmap. Nucleic acids research</w:t>
      </w:r>
      <w:r w:rsidRPr="00352BCC">
        <w:rPr>
          <w:i/>
        </w:rPr>
        <w:t xml:space="preserve"> 43</w:t>
      </w:r>
      <w:r w:rsidRPr="00352BCC">
        <w:t>, W566-W570.</w:t>
      </w:r>
      <w:bookmarkEnd w:id="102"/>
    </w:p>
    <w:p w14:paraId="506E5524" w14:textId="77777777" w:rsidR="00352BCC" w:rsidRPr="00352BCC" w:rsidRDefault="00352BCC" w:rsidP="00352BCC">
      <w:pPr>
        <w:pStyle w:val="EndNoteBibliography"/>
        <w:spacing w:after="0"/>
      </w:pPr>
      <w:bookmarkStart w:id="103" w:name="_ENREF_73"/>
      <w:r w:rsidRPr="00352BCC">
        <w:t>Meunier, P., Aaron, J., Edouard, C., and VlGnon, G. (1971). Osteoporosis and the replacement of cell populations of the marrow by adipose tissue: a quantitative study of 84 iliac bone biopsies. Clinical Orthopaedics and Related Research (1976-2007)</w:t>
      </w:r>
      <w:r w:rsidRPr="00352BCC">
        <w:rPr>
          <w:i/>
        </w:rPr>
        <w:t xml:space="preserve"> 80</w:t>
      </w:r>
      <w:r w:rsidRPr="00352BCC">
        <w:t>, 147-154.</w:t>
      </w:r>
      <w:bookmarkEnd w:id="103"/>
    </w:p>
    <w:p w14:paraId="282950DD" w14:textId="77777777" w:rsidR="00352BCC" w:rsidRPr="00352BCC" w:rsidRDefault="00352BCC" w:rsidP="00352BCC">
      <w:pPr>
        <w:pStyle w:val="EndNoteBibliography"/>
        <w:spacing w:after="0"/>
      </w:pPr>
      <w:bookmarkStart w:id="104" w:name="_ENREF_74"/>
      <w:r w:rsidRPr="00352BCC">
        <w:t>Montonye, D.R., Ericsson, A.C., Busi, S.B., Lutz, C., Wardwell, K., and Franklin, C.L. (2018). Acclimation and institutionalization of the mouse microbiota following transportation. Frontiers in microbiology</w:t>
      </w:r>
      <w:r w:rsidRPr="00352BCC">
        <w:rPr>
          <w:i/>
        </w:rPr>
        <w:t xml:space="preserve"> 9</w:t>
      </w:r>
      <w:r w:rsidRPr="00352BCC">
        <w:t>, 1085.</w:t>
      </w:r>
      <w:bookmarkEnd w:id="104"/>
    </w:p>
    <w:p w14:paraId="2D4EEC4B" w14:textId="77777777" w:rsidR="00352BCC" w:rsidRPr="00352BCC" w:rsidRDefault="00352BCC" w:rsidP="00352BCC">
      <w:pPr>
        <w:pStyle w:val="EndNoteBibliography"/>
        <w:spacing w:after="0"/>
      </w:pPr>
      <w:bookmarkStart w:id="105" w:name="_ENREF_75"/>
      <w:r w:rsidRPr="00352BCC">
        <w:t>Morrison, D.J., and Preston, T. (2016). Formation of short chain fatty acids by the gut microbiota and their impact on human metabolism. Gut microbes</w:t>
      </w:r>
      <w:r w:rsidRPr="00352BCC">
        <w:rPr>
          <w:i/>
        </w:rPr>
        <w:t xml:space="preserve"> 7</w:t>
      </w:r>
      <w:r w:rsidRPr="00352BCC">
        <w:t>, 189-200.</w:t>
      </w:r>
      <w:bookmarkEnd w:id="105"/>
    </w:p>
    <w:p w14:paraId="78660991" w14:textId="77777777" w:rsidR="00352BCC" w:rsidRPr="00352BCC" w:rsidRDefault="00352BCC" w:rsidP="00352BCC">
      <w:pPr>
        <w:pStyle w:val="EndNoteBibliography"/>
        <w:spacing w:after="0"/>
      </w:pPr>
      <w:bookmarkStart w:id="106" w:name="_ENREF_76"/>
      <w:r w:rsidRPr="00352BCC">
        <w:t>Mosca, A., Leclerc, M., and Hugot, J.P. (2016). Gut microbiota diversity and human diseases: should we reintroduce key predators in our ecosystem? Frontiers in microbiology</w:t>
      </w:r>
      <w:r w:rsidRPr="00352BCC">
        <w:rPr>
          <w:i/>
        </w:rPr>
        <w:t xml:space="preserve"> 7</w:t>
      </w:r>
      <w:r w:rsidRPr="00352BCC">
        <w:t>, 455.</w:t>
      </w:r>
      <w:bookmarkEnd w:id="106"/>
    </w:p>
    <w:p w14:paraId="46526A82" w14:textId="77777777" w:rsidR="00352BCC" w:rsidRPr="00352BCC" w:rsidRDefault="00352BCC" w:rsidP="00352BCC">
      <w:pPr>
        <w:pStyle w:val="EndNoteBibliography"/>
        <w:spacing w:after="0"/>
      </w:pPr>
      <w:bookmarkStart w:id="107" w:name="_ENREF_77"/>
      <w:r w:rsidRPr="00352BCC">
        <w:t>Moyer, E.L., Dumars, P.M., Sun, G.-S., Martin, K.J., Heathcote, D.G., Boyle, R.D., and Skidmore, M.G. (2016). Evaluation of rodent spaceflight in the NASA animal enclosure module for an extended operational period (up to 35 days). NPJ microgravity</w:t>
      </w:r>
      <w:r w:rsidRPr="00352BCC">
        <w:rPr>
          <w:i/>
        </w:rPr>
        <w:t xml:space="preserve"> 2</w:t>
      </w:r>
      <w:r w:rsidRPr="00352BCC">
        <w:t>, 16002.</w:t>
      </w:r>
      <w:bookmarkEnd w:id="107"/>
    </w:p>
    <w:p w14:paraId="0182362F" w14:textId="77777777" w:rsidR="00352BCC" w:rsidRPr="00352BCC" w:rsidRDefault="00352BCC" w:rsidP="00352BCC">
      <w:pPr>
        <w:pStyle w:val="EndNoteBibliography"/>
        <w:spacing w:after="0"/>
      </w:pPr>
      <w:bookmarkStart w:id="108" w:name="_ENREF_78"/>
      <w:r w:rsidRPr="00352BCC">
        <w:t>Narva, M., Collin, M., Lamberg-Allardt, C., Kärkkäinen, M., Poussa, T., Vapaatalo, H., and Korpela, R. (2004). Effects of long-term intervention with Lactobacillus helveticus-fermented milk on bone mineral density and bone mineral content in growing rats. Annals of nutrition and metabolism</w:t>
      </w:r>
      <w:r w:rsidRPr="00352BCC">
        <w:rPr>
          <w:i/>
        </w:rPr>
        <w:t xml:space="preserve"> 48</w:t>
      </w:r>
      <w:r w:rsidRPr="00352BCC">
        <w:t>, 228-234.</w:t>
      </w:r>
      <w:bookmarkEnd w:id="108"/>
    </w:p>
    <w:p w14:paraId="7C628A75" w14:textId="77777777" w:rsidR="00352BCC" w:rsidRPr="00352BCC" w:rsidRDefault="00352BCC" w:rsidP="00352BCC">
      <w:pPr>
        <w:pStyle w:val="EndNoteBibliography"/>
        <w:spacing w:after="0"/>
      </w:pPr>
      <w:bookmarkStart w:id="109" w:name="_ENREF_79"/>
      <w:r w:rsidRPr="00352BCC">
        <w:t>Pacifici, R. (2018). Bone remodeling and the microbiome. Cold Spring Harbor perspectives in medicine</w:t>
      </w:r>
      <w:r w:rsidRPr="00352BCC">
        <w:rPr>
          <w:i/>
        </w:rPr>
        <w:t xml:space="preserve"> 8</w:t>
      </w:r>
      <w:r w:rsidRPr="00352BCC">
        <w:t>, a031203.</w:t>
      </w:r>
      <w:bookmarkEnd w:id="109"/>
    </w:p>
    <w:p w14:paraId="24151839" w14:textId="77777777" w:rsidR="00352BCC" w:rsidRPr="00352BCC" w:rsidRDefault="00352BCC" w:rsidP="00352BCC">
      <w:pPr>
        <w:pStyle w:val="EndNoteBibliography"/>
        <w:spacing w:after="0"/>
      </w:pPr>
      <w:bookmarkStart w:id="110" w:name="_ENREF_80"/>
      <w:r w:rsidRPr="00352BCC">
        <w:t>Peterson, D.A., Frank, D.N., Pace, N.R., and Gordon, J.I. (2008). Metagenomic approaches for defining the pathogenesis of inflammatory bowel diseases. Cell host &amp; microbe</w:t>
      </w:r>
      <w:r w:rsidRPr="00352BCC">
        <w:rPr>
          <w:i/>
        </w:rPr>
        <w:t xml:space="preserve"> 3</w:t>
      </w:r>
      <w:r w:rsidRPr="00352BCC">
        <w:t>, 417-427.</w:t>
      </w:r>
      <w:bookmarkEnd w:id="110"/>
    </w:p>
    <w:p w14:paraId="076E68FD" w14:textId="77777777" w:rsidR="00352BCC" w:rsidRPr="00352BCC" w:rsidRDefault="00352BCC" w:rsidP="00352BCC">
      <w:pPr>
        <w:pStyle w:val="EndNoteBibliography"/>
        <w:spacing w:after="0"/>
      </w:pPr>
      <w:bookmarkStart w:id="111" w:name="_ENREF_81"/>
      <w:r w:rsidRPr="00352BCC">
        <w:t>Peterson, J., Garges, S., Giovanni, M., McInnes, P., Wang, L., Schloss, J.A., Bonazzi, V., McEwen, J.E., Wetterstrand, K.A., and Deal, C. (2009). The NIH human microbiome project. Genome research</w:t>
      </w:r>
      <w:r w:rsidRPr="00352BCC">
        <w:rPr>
          <w:i/>
        </w:rPr>
        <w:t xml:space="preserve"> 19</w:t>
      </w:r>
      <w:r w:rsidRPr="00352BCC">
        <w:t>, 2317-2323.</w:t>
      </w:r>
      <w:bookmarkEnd w:id="111"/>
    </w:p>
    <w:p w14:paraId="72F079DB" w14:textId="77777777" w:rsidR="00352BCC" w:rsidRPr="00352BCC" w:rsidRDefault="00352BCC" w:rsidP="00352BCC">
      <w:pPr>
        <w:pStyle w:val="EndNoteBibliography"/>
        <w:spacing w:after="0"/>
      </w:pPr>
      <w:bookmarkStart w:id="112" w:name="_ENREF_82"/>
      <w:r w:rsidRPr="00352BCC">
        <w:t>Powell, D. (2015). Degust: interactive RNA-seq analysis.</w:t>
      </w:r>
      <w:bookmarkEnd w:id="112"/>
    </w:p>
    <w:p w14:paraId="26FB0337" w14:textId="77777777" w:rsidR="00352BCC" w:rsidRPr="00352BCC" w:rsidRDefault="00352BCC" w:rsidP="00352BCC">
      <w:pPr>
        <w:pStyle w:val="EndNoteBibliography"/>
        <w:spacing w:after="0"/>
      </w:pPr>
      <w:bookmarkStart w:id="113" w:name="_ENREF_83"/>
      <w:r w:rsidRPr="00352BCC">
        <w:t>Qin, J., Li, R., Raes, J., Arumugam, M., Burgdorf, K.S., Manichanh, C., Nielsen, T., Pons, N., Levenez, F., and Yamada, T. (2010). A human gut microbial gene catalogue established by metagenomic sequencing. nature</w:t>
      </w:r>
      <w:r w:rsidRPr="00352BCC">
        <w:rPr>
          <w:i/>
        </w:rPr>
        <w:t xml:space="preserve"> 464</w:t>
      </w:r>
      <w:r w:rsidRPr="00352BCC">
        <w:t>, 59-65.</w:t>
      </w:r>
      <w:bookmarkEnd w:id="113"/>
    </w:p>
    <w:p w14:paraId="0B8BA699" w14:textId="77777777" w:rsidR="00352BCC" w:rsidRPr="00352BCC" w:rsidRDefault="00352BCC" w:rsidP="00352BCC">
      <w:pPr>
        <w:pStyle w:val="EndNoteBibliography"/>
        <w:spacing w:after="0"/>
      </w:pPr>
      <w:bookmarkStart w:id="114" w:name="_ENREF_84"/>
      <w:r w:rsidRPr="00352BCC">
        <w:t>Quast, C., Pruesse, E., Yilmaz, P., Gerken, J., Schweer, T., Yarza, P., Peplies, J., and Glöckner, F.O. (2012). The SILVA ribosomal RNA gene database project: improved data processing and web-based tools. Nucleic acids research</w:t>
      </w:r>
      <w:r w:rsidRPr="00352BCC">
        <w:rPr>
          <w:i/>
        </w:rPr>
        <w:t xml:space="preserve"> 41</w:t>
      </w:r>
      <w:r w:rsidRPr="00352BCC">
        <w:t>, D590-D596.</w:t>
      </w:r>
      <w:bookmarkEnd w:id="114"/>
    </w:p>
    <w:p w14:paraId="328C45D4" w14:textId="77777777" w:rsidR="00352BCC" w:rsidRPr="00352BCC" w:rsidRDefault="00352BCC" w:rsidP="00352BCC">
      <w:pPr>
        <w:pStyle w:val="EndNoteBibliography"/>
        <w:spacing w:after="0"/>
      </w:pPr>
      <w:bookmarkStart w:id="115" w:name="_ENREF_85"/>
      <w:r w:rsidRPr="00352BCC">
        <w:t>Rabot, S., Szylit, O., Nugon-Baudon, L., Meslin, J.-C., Vaissade, P., Popot, F., and Viso, M. (2000). Variations in digestive physiology of rats after short duration flights aboard the US space shuttle. Digestive diseases and sciences</w:t>
      </w:r>
      <w:r w:rsidRPr="00352BCC">
        <w:rPr>
          <w:i/>
        </w:rPr>
        <w:t xml:space="preserve"> 45</w:t>
      </w:r>
      <w:r w:rsidRPr="00352BCC">
        <w:t>, 1687-1695.</w:t>
      </w:r>
      <w:bookmarkEnd w:id="115"/>
    </w:p>
    <w:p w14:paraId="43E029A1" w14:textId="77777777" w:rsidR="00352BCC" w:rsidRPr="00352BCC" w:rsidRDefault="00352BCC" w:rsidP="00352BCC">
      <w:pPr>
        <w:pStyle w:val="EndNoteBibliography"/>
        <w:spacing w:after="0"/>
      </w:pPr>
      <w:bookmarkStart w:id="116" w:name="_ENREF_86"/>
      <w:r w:rsidRPr="00352BCC">
        <w:t>Ritchie, L.E., Taddeo, S.S., Weeks, B.R., Lima, F., Bloomfield, S.A., Azcarate-Peril, M.A., Zwart, S.R., Smith, S.M., and Turner, N.D. (2015). Space environmental factor impacts upon murine colon microbiota and mucosal homeostasis. PLoS One</w:t>
      </w:r>
      <w:r w:rsidRPr="00352BCC">
        <w:rPr>
          <w:i/>
        </w:rPr>
        <w:t xml:space="preserve"> 10</w:t>
      </w:r>
      <w:r w:rsidRPr="00352BCC">
        <w:t>.</w:t>
      </w:r>
      <w:bookmarkEnd w:id="116"/>
    </w:p>
    <w:p w14:paraId="7A3BA2D7" w14:textId="77777777" w:rsidR="00352BCC" w:rsidRPr="00352BCC" w:rsidRDefault="00352BCC" w:rsidP="00352BCC">
      <w:pPr>
        <w:pStyle w:val="EndNoteBibliography"/>
        <w:spacing w:after="0"/>
      </w:pPr>
      <w:bookmarkStart w:id="117" w:name="_ENREF_87"/>
      <w:r w:rsidRPr="00352BCC">
        <w:t>Ronca, A.E., Moyer, E.L., Talyansky, Y., Lowe, M., Padmanabhan, S., Choi, S., Gong, C., Cadena, S.M., Stodieck, L., and Globus, R.K. (2019). Behavior of mice aboard the International Space Station. Scientific reports</w:t>
      </w:r>
      <w:r w:rsidRPr="00352BCC">
        <w:rPr>
          <w:i/>
        </w:rPr>
        <w:t xml:space="preserve"> 9</w:t>
      </w:r>
      <w:r w:rsidRPr="00352BCC">
        <w:t>, 1-14.</w:t>
      </w:r>
      <w:bookmarkEnd w:id="117"/>
    </w:p>
    <w:p w14:paraId="3A549FCD" w14:textId="77777777" w:rsidR="00352BCC" w:rsidRPr="00352BCC" w:rsidRDefault="00352BCC" w:rsidP="00352BCC">
      <w:pPr>
        <w:pStyle w:val="EndNoteBibliography"/>
        <w:spacing w:after="0"/>
      </w:pPr>
      <w:bookmarkStart w:id="118" w:name="_ENREF_88"/>
      <w:r w:rsidRPr="00352BCC">
        <w:t>Russell, W.R., Gratz, S.W., Duncan, S.H., Holtrop, G., Ince, J., Scobbie, L., Duncan, G., Johnstone, A.M., Lobley, G.E., and Wallace, R.J. (2011). High-protein, reduced-carbohydrate weight-loss diets promote metabolite profiles likely to be detrimental to colonic health. The American journal of clinical nutrition</w:t>
      </w:r>
      <w:r w:rsidRPr="00352BCC">
        <w:rPr>
          <w:i/>
        </w:rPr>
        <w:t xml:space="preserve"> 93</w:t>
      </w:r>
      <w:r w:rsidRPr="00352BCC">
        <w:t>, 1062-1072.</w:t>
      </w:r>
      <w:bookmarkEnd w:id="118"/>
    </w:p>
    <w:p w14:paraId="55A3CFCE" w14:textId="77777777" w:rsidR="00352BCC" w:rsidRPr="00352BCC" w:rsidRDefault="00352BCC" w:rsidP="00352BCC">
      <w:pPr>
        <w:pStyle w:val="EndNoteBibliography"/>
        <w:spacing w:after="0"/>
      </w:pPr>
      <w:bookmarkStart w:id="119" w:name="_ENREF_89"/>
      <w:r w:rsidRPr="00352BCC">
        <w:t>Sartor, R.B. (2008). Microbial influences in inflammatory bowel diseases. Gastroenterology</w:t>
      </w:r>
      <w:r w:rsidRPr="00352BCC">
        <w:rPr>
          <w:i/>
        </w:rPr>
        <w:t xml:space="preserve"> 134</w:t>
      </w:r>
      <w:r w:rsidRPr="00352BCC">
        <w:t>, 577-594.</w:t>
      </w:r>
      <w:bookmarkEnd w:id="119"/>
    </w:p>
    <w:p w14:paraId="140F8181" w14:textId="77777777" w:rsidR="00352BCC" w:rsidRPr="00352BCC" w:rsidRDefault="00352BCC" w:rsidP="00352BCC">
      <w:pPr>
        <w:pStyle w:val="EndNoteBibliography"/>
        <w:spacing w:after="0"/>
      </w:pPr>
      <w:bookmarkStart w:id="120" w:name="_ENREF_90"/>
      <w:r w:rsidRPr="00352BCC">
        <w:t>Saulnier, D.M., Riehle, K., Mistretta, T.A., Diaz, M.A., Mandal, D., Raza, S., Weidler, E.M., Qin, X., Coarfa, C., and Milosavljevic, A. (2011). Gastrointestinal microbiome signatures of pediatric patients with irritable bowel syndrome. Gastroenterology</w:t>
      </w:r>
      <w:r w:rsidRPr="00352BCC">
        <w:rPr>
          <w:i/>
        </w:rPr>
        <w:t xml:space="preserve"> 141</w:t>
      </w:r>
      <w:r w:rsidRPr="00352BCC">
        <w:t>, 1782-1791.</w:t>
      </w:r>
      <w:bookmarkEnd w:id="120"/>
    </w:p>
    <w:p w14:paraId="23DA580A" w14:textId="77777777" w:rsidR="00352BCC" w:rsidRPr="00352BCC" w:rsidRDefault="00352BCC" w:rsidP="00352BCC">
      <w:pPr>
        <w:pStyle w:val="EndNoteBibliography"/>
        <w:spacing w:after="0"/>
      </w:pPr>
      <w:bookmarkStart w:id="121" w:name="_ENREF_91"/>
      <w:r w:rsidRPr="00352BCC">
        <w:t>Schwabe, R.F., and Jobin, C. (2013). The microbiome and cancer. Nature Reviews Cancer</w:t>
      </w:r>
      <w:r w:rsidRPr="00352BCC">
        <w:rPr>
          <w:i/>
        </w:rPr>
        <w:t xml:space="preserve"> 13</w:t>
      </w:r>
      <w:r w:rsidRPr="00352BCC">
        <w:t>, 800.</w:t>
      </w:r>
      <w:bookmarkEnd w:id="121"/>
    </w:p>
    <w:p w14:paraId="6D3DFF20" w14:textId="77777777" w:rsidR="00352BCC" w:rsidRPr="00352BCC" w:rsidRDefault="00352BCC" w:rsidP="00352BCC">
      <w:pPr>
        <w:pStyle w:val="EndNoteBibliography"/>
        <w:spacing w:after="0"/>
      </w:pPr>
      <w:bookmarkStart w:id="122" w:name="_ENREF_92"/>
      <w:r w:rsidRPr="00352BCC">
        <w:t>Schwarzer, M., Makki, K., Storelli, G., Machuca-Gayet, I., Srutkova, D., Hermanova, P., Martino, M.E., Balmand, S., Hudcovic, T., and Heddi, A. (2016). Lactobacillus plantarum strain maintains growth of infant mice during chronic undernutrition. Science</w:t>
      </w:r>
      <w:r w:rsidRPr="00352BCC">
        <w:rPr>
          <w:i/>
        </w:rPr>
        <w:t xml:space="preserve"> 351</w:t>
      </w:r>
      <w:r w:rsidRPr="00352BCC">
        <w:t>, 854-857.</w:t>
      </w:r>
      <w:bookmarkEnd w:id="122"/>
    </w:p>
    <w:p w14:paraId="5C461FC5" w14:textId="77777777" w:rsidR="00352BCC" w:rsidRPr="00352BCC" w:rsidRDefault="00352BCC" w:rsidP="00352BCC">
      <w:pPr>
        <w:pStyle w:val="EndNoteBibliography"/>
        <w:spacing w:after="0"/>
      </w:pPr>
      <w:bookmarkStart w:id="123" w:name="_ENREF_93"/>
      <w:r w:rsidRPr="00352BCC">
        <w:t>Shi, J. (2019). Systemic Therapy of Inactivated-Bisphosphonate-Conjugated PEGylated NELL-1 (BP-NELL-PEG) for Spaceflight-Induced Osteoporosis.</w:t>
      </w:r>
      <w:bookmarkEnd w:id="123"/>
    </w:p>
    <w:p w14:paraId="572130EA" w14:textId="77777777" w:rsidR="00352BCC" w:rsidRPr="00352BCC" w:rsidRDefault="00352BCC" w:rsidP="00352BCC">
      <w:pPr>
        <w:pStyle w:val="EndNoteBibliography"/>
        <w:spacing w:after="0"/>
      </w:pPr>
      <w:bookmarkStart w:id="124" w:name="_ENREF_94"/>
      <w:r w:rsidRPr="00352BCC">
        <w:t>Sjögren, K., Engdahl, C., Henning, P., Lerner, U.H., Tremaroli, V., Lagerquist, M.K., Bäckhed, F., and Ohlsson, C. (2012). The gut microbiota regulates bone mass in mice. Journal of bone and mineral research</w:t>
      </w:r>
      <w:r w:rsidRPr="00352BCC">
        <w:rPr>
          <w:i/>
        </w:rPr>
        <w:t xml:space="preserve"> 27</w:t>
      </w:r>
      <w:r w:rsidRPr="00352BCC">
        <w:t>, 1357-1367.</w:t>
      </w:r>
      <w:bookmarkEnd w:id="124"/>
    </w:p>
    <w:p w14:paraId="0FA82315" w14:textId="77777777" w:rsidR="00352BCC" w:rsidRPr="00352BCC" w:rsidRDefault="00352BCC" w:rsidP="00352BCC">
      <w:pPr>
        <w:pStyle w:val="EndNoteBibliography"/>
        <w:spacing w:after="0"/>
      </w:pPr>
      <w:bookmarkStart w:id="125" w:name="_ENREF_95"/>
      <w:r w:rsidRPr="00352BCC">
        <w:t>Smith, P.M., Howitt, M.R., Panikov, N., Michaud, M., Gallini, C.A., Bohlooly-y, M., Glickman, J.N., and Garrett, W.S. (2013). The microbial metabolites, short-chain fatty acids, regulate colonic Treg cell homeostasis. Science</w:t>
      </w:r>
      <w:r w:rsidRPr="00352BCC">
        <w:rPr>
          <w:i/>
        </w:rPr>
        <w:t xml:space="preserve"> 341</w:t>
      </w:r>
      <w:r w:rsidRPr="00352BCC">
        <w:t>, 569-573.</w:t>
      </w:r>
      <w:bookmarkEnd w:id="125"/>
    </w:p>
    <w:p w14:paraId="5B5F8C29" w14:textId="77777777" w:rsidR="00352BCC" w:rsidRPr="00352BCC" w:rsidRDefault="00352BCC" w:rsidP="00352BCC">
      <w:pPr>
        <w:pStyle w:val="EndNoteBibliography"/>
        <w:spacing w:after="0"/>
      </w:pPr>
      <w:bookmarkStart w:id="126" w:name="_ENREF_96"/>
      <w:r w:rsidRPr="00352BCC">
        <w:t>Stegen, S., van Gastel, N., Eelen, G., Ghesquière, B., D’Anna, F., Thienpont, B., Goveia, J., Torrekens, S., Van Looveren, R., and Luyten, F.P. (2016). HIF-1α promotes glutamine-mediated redox homeostasis and glycogen-dependent bioenergetics to support postimplantation bone cell survival. Cell metabolism</w:t>
      </w:r>
      <w:r w:rsidRPr="00352BCC">
        <w:rPr>
          <w:i/>
        </w:rPr>
        <w:t xml:space="preserve"> 23</w:t>
      </w:r>
      <w:r w:rsidRPr="00352BCC">
        <w:t>, 265-279.</w:t>
      </w:r>
      <w:bookmarkEnd w:id="126"/>
    </w:p>
    <w:p w14:paraId="458D20FD" w14:textId="77777777" w:rsidR="00352BCC" w:rsidRPr="00352BCC" w:rsidRDefault="00352BCC" w:rsidP="00352BCC">
      <w:pPr>
        <w:pStyle w:val="EndNoteBibliography"/>
        <w:spacing w:after="0"/>
      </w:pPr>
      <w:bookmarkStart w:id="127" w:name="_ENREF_97"/>
      <w:r w:rsidRPr="00352BCC">
        <w:t>Sun, G.-S., Tou, J.C., Liittschwager, K., Herrera, A.M., Hill, E.L., Girten, B., Reiss-Bubenheim, D., and Vasques, M. (2010). Evaluation of the nutrient-upgraded rodent food bar for rodent spaceflight experiments. Nutrition</w:t>
      </w:r>
      <w:r w:rsidRPr="00352BCC">
        <w:rPr>
          <w:i/>
        </w:rPr>
        <w:t xml:space="preserve"> 26</w:t>
      </w:r>
      <w:r w:rsidRPr="00352BCC">
        <w:t>, 1163-1169.</w:t>
      </w:r>
      <w:bookmarkEnd w:id="127"/>
    </w:p>
    <w:p w14:paraId="2F6569B9" w14:textId="77777777" w:rsidR="00352BCC" w:rsidRPr="00352BCC" w:rsidRDefault="00352BCC" w:rsidP="00352BCC">
      <w:pPr>
        <w:pStyle w:val="EndNoteBibliography"/>
        <w:spacing w:after="0"/>
      </w:pPr>
      <w:bookmarkStart w:id="128" w:name="_ENREF_98"/>
      <w:r w:rsidRPr="00352BCC">
        <w:t>Taylor, G.R., Graves, R.C., Brockett, R.M., Ferguson, J.K., and Mieszkuc, B.J. (1977). Skylab environmental and crew microbiology studies.</w:t>
      </w:r>
      <w:bookmarkEnd w:id="128"/>
    </w:p>
    <w:p w14:paraId="674A3DFE" w14:textId="77777777" w:rsidR="00352BCC" w:rsidRPr="00352BCC" w:rsidRDefault="00352BCC" w:rsidP="00352BCC">
      <w:pPr>
        <w:pStyle w:val="EndNoteBibliography"/>
        <w:spacing w:after="0"/>
      </w:pPr>
      <w:bookmarkStart w:id="129" w:name="_ENREF_99"/>
      <w:r w:rsidRPr="00352BCC">
        <w:t>Team, R.C. (2013). R: A language and environment for statistical computing.</w:t>
      </w:r>
      <w:bookmarkEnd w:id="129"/>
    </w:p>
    <w:p w14:paraId="5EF86F79" w14:textId="77777777" w:rsidR="00352BCC" w:rsidRPr="00352BCC" w:rsidRDefault="00352BCC" w:rsidP="00352BCC">
      <w:pPr>
        <w:pStyle w:val="EndNoteBibliography"/>
        <w:spacing w:after="0"/>
      </w:pPr>
      <w:bookmarkStart w:id="130" w:name="_ENREF_100"/>
      <w:r w:rsidRPr="00352BCC">
        <w:t>Tong, M., Jacobs, J.P., McHardy, I.H., and Braun, J. (2014). Sampling of intestinal microbiota and targeted amplification of bacterial 16S rRNA genes for microbial ecologic analysis. Current protocols in immunology</w:t>
      </w:r>
      <w:r w:rsidRPr="00352BCC">
        <w:rPr>
          <w:i/>
        </w:rPr>
        <w:t xml:space="preserve"> 107</w:t>
      </w:r>
      <w:r w:rsidRPr="00352BCC">
        <w:t>, 7-41.</w:t>
      </w:r>
      <w:bookmarkEnd w:id="130"/>
    </w:p>
    <w:p w14:paraId="2EA51515" w14:textId="77777777" w:rsidR="00352BCC" w:rsidRPr="00352BCC" w:rsidRDefault="00352BCC" w:rsidP="00352BCC">
      <w:pPr>
        <w:pStyle w:val="EndNoteBibliography"/>
        <w:spacing w:after="0"/>
      </w:pPr>
      <w:bookmarkStart w:id="131" w:name="_ENREF_101"/>
      <w:r w:rsidRPr="00352BCC">
        <w:t>Tsai, C.-Y., Tang, C.Y., Tan, T.-S., Chen, K.-H., Liao, K.-H., and Liou, M.-L. (2018). Subgingival microbiota in individuals with severe chronic periodontitis. Journal of microbiology, immunology and infection</w:t>
      </w:r>
      <w:r w:rsidRPr="00352BCC">
        <w:rPr>
          <w:i/>
        </w:rPr>
        <w:t xml:space="preserve"> 51</w:t>
      </w:r>
      <w:r w:rsidRPr="00352BCC">
        <w:t>, 226-234.</w:t>
      </w:r>
      <w:bookmarkEnd w:id="131"/>
    </w:p>
    <w:p w14:paraId="3949E314" w14:textId="77777777" w:rsidR="00352BCC" w:rsidRPr="00352BCC" w:rsidRDefault="00352BCC" w:rsidP="00352BCC">
      <w:pPr>
        <w:pStyle w:val="EndNoteBibliography"/>
        <w:spacing w:after="0"/>
      </w:pPr>
      <w:bookmarkStart w:id="132" w:name="_ENREF_102"/>
      <w:r w:rsidRPr="00352BCC">
        <w:t>Turnbaugh, P.J., Ley, R.E., Hamady, M., Fraser-Liggett, C.M., Knight, R., and Gordon, J.I. (2007). The human microbiome project. Nature</w:t>
      </w:r>
      <w:r w:rsidRPr="00352BCC">
        <w:rPr>
          <w:i/>
        </w:rPr>
        <w:t xml:space="preserve"> 449</w:t>
      </w:r>
      <w:r w:rsidRPr="00352BCC">
        <w:t>, 804-810.</w:t>
      </w:r>
      <w:bookmarkEnd w:id="132"/>
    </w:p>
    <w:p w14:paraId="2FFBDDF6" w14:textId="77777777" w:rsidR="00352BCC" w:rsidRPr="00352BCC" w:rsidRDefault="00352BCC" w:rsidP="00352BCC">
      <w:pPr>
        <w:pStyle w:val="EndNoteBibliography"/>
        <w:spacing w:after="0"/>
      </w:pPr>
      <w:bookmarkStart w:id="133" w:name="_ENREF_103"/>
      <w:r w:rsidRPr="00352BCC">
        <w:t>Turnbaugh, P.J., Ley, R.E., Mahowald, M.A., Magrini, V., Mardis, E.R., and Gordon, J.I. (2006). An obesity-associated gut microbiome with increased capacity for energy harvest. nature</w:t>
      </w:r>
      <w:r w:rsidRPr="00352BCC">
        <w:rPr>
          <w:i/>
        </w:rPr>
        <w:t xml:space="preserve"> 444</w:t>
      </w:r>
      <w:r w:rsidRPr="00352BCC">
        <w:t>, 1027-1031.</w:t>
      </w:r>
      <w:bookmarkEnd w:id="133"/>
    </w:p>
    <w:p w14:paraId="02FE8606" w14:textId="77777777" w:rsidR="00352BCC" w:rsidRPr="00352BCC" w:rsidRDefault="00352BCC" w:rsidP="00352BCC">
      <w:pPr>
        <w:pStyle w:val="EndNoteBibliography"/>
        <w:spacing w:after="0"/>
      </w:pPr>
      <w:bookmarkStart w:id="134" w:name="_ENREF_104"/>
      <w:r w:rsidRPr="00352BCC">
        <w:t>Umbarger, H.E., and He, U. (1978). Amino acid biosynthesis and its regulation.</w:t>
      </w:r>
      <w:bookmarkEnd w:id="134"/>
    </w:p>
    <w:p w14:paraId="50153A65" w14:textId="77777777" w:rsidR="00352BCC" w:rsidRPr="00352BCC" w:rsidRDefault="00352BCC" w:rsidP="00352BCC">
      <w:pPr>
        <w:pStyle w:val="EndNoteBibliography"/>
        <w:spacing w:after="0"/>
      </w:pPr>
      <w:bookmarkStart w:id="135" w:name="_ENREF_105"/>
      <w:r w:rsidRPr="00352BCC">
        <w:t>Urbaniak, C., Lorenzi, H., Thissen, J., Jaing, C., Crucian, B., Sams, C., Pierson, D., Venkateswaran, K., and Mehta, S. (2020). The influence of spaceflight on the astronaut salivary microbiome and the search for a microbiome biomarker for viral reactivation. Microbiome</w:t>
      </w:r>
      <w:r w:rsidRPr="00352BCC">
        <w:rPr>
          <w:i/>
        </w:rPr>
        <w:t xml:space="preserve"> 8</w:t>
      </w:r>
      <w:r w:rsidRPr="00352BCC">
        <w:t>, 1-14.</w:t>
      </w:r>
      <w:bookmarkEnd w:id="135"/>
    </w:p>
    <w:p w14:paraId="706C4F57" w14:textId="77777777" w:rsidR="00352BCC" w:rsidRPr="00352BCC" w:rsidRDefault="00352BCC" w:rsidP="00352BCC">
      <w:pPr>
        <w:pStyle w:val="EndNoteBibliography"/>
        <w:spacing w:after="0"/>
      </w:pPr>
      <w:bookmarkStart w:id="136" w:name="_ENREF_106"/>
      <w:r w:rsidRPr="00352BCC">
        <w:t>Vico, L., and Hargens, A. (2018). Skeletal changes during and after spaceflight. Nature Reviews Rheumatology</w:t>
      </w:r>
      <w:r w:rsidRPr="00352BCC">
        <w:rPr>
          <w:i/>
        </w:rPr>
        <w:t xml:space="preserve"> 14</w:t>
      </w:r>
      <w:r w:rsidRPr="00352BCC">
        <w:t>, 229.</w:t>
      </w:r>
      <w:bookmarkEnd w:id="136"/>
    </w:p>
    <w:p w14:paraId="670E4E28" w14:textId="77777777" w:rsidR="00352BCC" w:rsidRPr="00352BCC" w:rsidRDefault="00352BCC" w:rsidP="00352BCC">
      <w:pPr>
        <w:pStyle w:val="EndNoteBibliography"/>
        <w:spacing w:after="0"/>
      </w:pPr>
      <w:bookmarkStart w:id="137" w:name="_ENREF_107"/>
      <w:r w:rsidRPr="00352BCC">
        <w:t>Voorhies, A.A., and Lorenzi, H.A. (2016). The challenge of maintaining a healthy microbiome during long-duration space missions. Frontiers in Astronomy and Space Sciences</w:t>
      </w:r>
      <w:r w:rsidRPr="00352BCC">
        <w:rPr>
          <w:i/>
        </w:rPr>
        <w:t xml:space="preserve"> 3</w:t>
      </w:r>
      <w:r w:rsidRPr="00352BCC">
        <w:t>, 23.</w:t>
      </w:r>
      <w:bookmarkEnd w:id="137"/>
    </w:p>
    <w:p w14:paraId="682F960A" w14:textId="77777777" w:rsidR="00352BCC" w:rsidRPr="00352BCC" w:rsidRDefault="00352BCC" w:rsidP="00352BCC">
      <w:pPr>
        <w:pStyle w:val="EndNoteBibliography"/>
        <w:spacing w:after="0"/>
      </w:pPr>
      <w:bookmarkStart w:id="138" w:name="_ENREF_108"/>
      <w:r w:rsidRPr="00352BCC">
        <w:t>Voorhies, A.A., Ott, C.M., Mehta, S., Pierson, D.L., Crucian, B.E., Feiveson, A., Oubre, C.M., Torralba, M., Moncera, K., and Zhang, Y. (2019). Study of the impact of long-duration space missions at the International Space Station on the astronaut microbiome. Scientific reports</w:t>
      </w:r>
      <w:r w:rsidRPr="00352BCC">
        <w:rPr>
          <w:i/>
        </w:rPr>
        <w:t xml:space="preserve"> 9</w:t>
      </w:r>
      <w:r w:rsidRPr="00352BCC">
        <w:t>.</w:t>
      </w:r>
      <w:bookmarkEnd w:id="138"/>
    </w:p>
    <w:p w14:paraId="534F788B" w14:textId="77777777" w:rsidR="00352BCC" w:rsidRPr="00352BCC" w:rsidRDefault="00352BCC" w:rsidP="00352BCC">
      <w:pPr>
        <w:pStyle w:val="EndNoteBibliography"/>
        <w:spacing w:after="0"/>
      </w:pPr>
      <w:bookmarkStart w:id="139" w:name="_ENREF_109"/>
      <w:r w:rsidRPr="00352BCC">
        <w:t>Willing, B., Halfvarson, J., Dicksved, J., Rosenquist, M., Järnerot, G., Engstrand, L., Tysk, C., and Jansson, J.K. (2009). Twin studies reveal specific imbalances in the mucosaassociated microbiota of patients with ileal Crohn's disease. Inflammatory bowel diseases</w:t>
      </w:r>
      <w:r w:rsidRPr="00352BCC">
        <w:rPr>
          <w:i/>
        </w:rPr>
        <w:t xml:space="preserve"> 15</w:t>
      </w:r>
      <w:r w:rsidRPr="00352BCC">
        <w:t>, 653-660.</w:t>
      </w:r>
      <w:bookmarkEnd w:id="139"/>
    </w:p>
    <w:p w14:paraId="63410C86" w14:textId="77777777" w:rsidR="00352BCC" w:rsidRPr="00352BCC" w:rsidRDefault="00352BCC" w:rsidP="00352BCC">
      <w:pPr>
        <w:pStyle w:val="EndNoteBibliography"/>
        <w:spacing w:after="0"/>
      </w:pPr>
      <w:bookmarkStart w:id="140" w:name="_ENREF_110"/>
      <w:r w:rsidRPr="00352BCC">
        <w:t>Yan, J., Herzog, J.W., Tsang, K., Brennan, C.A., Bower, M.A., Garrett, W.S., Sartor, B.R., Aliprantis, A.O., and Charles, J.F. (2016). Gut microbiota induce IGF-1 and promote bone formation and growth. Proceedings of the National Academy of Sciences</w:t>
      </w:r>
      <w:r w:rsidRPr="00352BCC">
        <w:rPr>
          <w:i/>
        </w:rPr>
        <w:t xml:space="preserve"> 113</w:t>
      </w:r>
      <w:r w:rsidRPr="00352BCC">
        <w:t>, E7554-E7563.</w:t>
      </w:r>
      <w:bookmarkEnd w:id="140"/>
    </w:p>
    <w:p w14:paraId="750B0BE2" w14:textId="77777777" w:rsidR="00352BCC" w:rsidRPr="00352BCC" w:rsidRDefault="00352BCC" w:rsidP="00352BCC">
      <w:pPr>
        <w:pStyle w:val="EndNoteBibliography"/>
        <w:spacing w:after="0"/>
      </w:pPr>
      <w:bookmarkStart w:id="141" w:name="_ENREF_111"/>
      <w:r w:rsidRPr="00352BCC">
        <w:t>Yang, X., Matsuda, K., Bialek, P., Jacquot, S., Masuoka, H.C., Schinke, T., Li, L., Brancorsini, S., Sassone-Corsi, P., and Townes, T.M. (2004). ATF4 is a substrate of RSK2 and an essential regulator of osteoblast biology: implication for Coffin-Lowry syndrome. Cell</w:t>
      </w:r>
      <w:r w:rsidRPr="00352BCC">
        <w:rPr>
          <w:i/>
        </w:rPr>
        <w:t xml:space="preserve"> 117</w:t>
      </w:r>
      <w:r w:rsidRPr="00352BCC">
        <w:t>, 387-398.</w:t>
      </w:r>
      <w:bookmarkEnd w:id="141"/>
    </w:p>
    <w:p w14:paraId="4E6911D3" w14:textId="77777777" w:rsidR="00352BCC" w:rsidRPr="00352BCC" w:rsidRDefault="00352BCC" w:rsidP="00352BCC">
      <w:pPr>
        <w:pStyle w:val="EndNoteBibliography"/>
        <w:spacing w:after="0"/>
      </w:pPr>
      <w:bookmarkStart w:id="142" w:name="_ENREF_112"/>
      <w:r w:rsidRPr="00352BCC">
        <w:t>Zhang, Z., Zhang, Y., Evans, P., Chinwalla, A., and Taylor, D. (2017). RNA-seq 2G: online analysis of differential gene expression with comprehesive options of statistical methods. BioRxiv, 122747.</w:t>
      </w:r>
      <w:bookmarkEnd w:id="142"/>
    </w:p>
    <w:p w14:paraId="7125B5FD" w14:textId="77777777" w:rsidR="00352BCC" w:rsidRPr="00352BCC" w:rsidRDefault="00352BCC" w:rsidP="00352BCC">
      <w:pPr>
        <w:pStyle w:val="EndNoteBibliography"/>
      </w:pPr>
      <w:bookmarkStart w:id="143" w:name="_ENREF_113"/>
      <w:r w:rsidRPr="00352BCC">
        <w:t>Zheng, H., Xu, L., Wang, Z., Li, L., Zhang, J., Zhang, Q., Chen, T., Lin, J., and Chen, F. (2015). Subgingival microbiome in patients with healthy and ailing dental implants. Scientific reports</w:t>
      </w:r>
      <w:r w:rsidRPr="00352BCC">
        <w:rPr>
          <w:i/>
        </w:rPr>
        <w:t xml:space="preserve"> 5</w:t>
      </w:r>
      <w:r w:rsidRPr="00352BCC">
        <w:t>, 10948.</w:t>
      </w:r>
      <w:bookmarkEnd w:id="143"/>
    </w:p>
    <w:p w14:paraId="25037DCB" w14:textId="65A11EC1" w:rsidR="001B4B59" w:rsidRPr="00B00C3A" w:rsidRDefault="001B4B59" w:rsidP="001B4B59">
      <w:pPr>
        <w:rPr>
          <w:rFonts w:ascii="Times New Roman" w:hAnsi="Times New Roman" w:cs="Times New Roman"/>
          <w:b/>
          <w:u w:val="single"/>
        </w:rPr>
      </w:pPr>
      <w:r w:rsidRPr="00B00C3A">
        <w:rPr>
          <w:rFonts w:ascii="Times New Roman" w:hAnsi="Times New Roman" w:cs="Times New Roman"/>
          <w:b/>
          <w:u w:val="single"/>
        </w:rPr>
        <w:fldChar w:fldCharType="end"/>
      </w:r>
    </w:p>
    <w:p w14:paraId="4B5E5F21" w14:textId="03B51E9F" w:rsidR="00DB3411" w:rsidRPr="00B00C3A" w:rsidRDefault="00DB3411">
      <w:pPr>
        <w:rPr>
          <w:ins w:id="144" w:author="Xuesong He" w:date="2019-06-11T16:05:00Z"/>
          <w:rFonts w:ascii="Times New Roman" w:hAnsi="Times New Roman" w:cs="Times New Roman"/>
          <w:sz w:val="24"/>
          <w:szCs w:val="24"/>
        </w:rPr>
      </w:pPr>
    </w:p>
    <w:p w14:paraId="459DE859" w14:textId="27581000" w:rsidR="0087552A" w:rsidRPr="00B00C3A" w:rsidRDefault="0087552A">
      <w:pPr>
        <w:rPr>
          <w:rFonts w:ascii="Times New Roman" w:hAnsi="Times New Roman" w:cs="Times New Roman"/>
          <w:sz w:val="24"/>
          <w:szCs w:val="24"/>
        </w:rPr>
      </w:pPr>
    </w:p>
    <w:sectPr w:rsidR="0087552A" w:rsidRPr="00B00C3A" w:rsidSect="002249F4">
      <w:headerReference w:type="default" r:id="rId24"/>
      <w:footerReference w:type="default" r:id="rId25"/>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seph Bedree" w:date="2021-05-06T21:17:00Z" w:initials="JB">
    <w:p w14:paraId="20CA0636" w14:textId="031E7D96" w:rsidR="00B96FB7" w:rsidRDefault="00B96FB7" w:rsidP="00B96FB7">
      <w:pPr>
        <w:pStyle w:val="CommentText"/>
      </w:pPr>
      <w:r>
        <w:rPr>
          <w:rStyle w:val="CommentReference"/>
        </w:rPr>
        <w:annotationRef/>
      </w:r>
      <w:r>
        <w:t>Will add summary for each cohort TBD</w:t>
      </w:r>
    </w:p>
  </w:comment>
  <w:comment w:id="6" w:author="Joseph Bedree" w:date="2021-04-20T16:45:00Z" w:initials="JB">
    <w:p w14:paraId="2CE38FC0" w14:textId="619D3E5A" w:rsidR="002607F0" w:rsidRDefault="002607F0">
      <w:pPr>
        <w:pStyle w:val="CommentText"/>
      </w:pPr>
      <w:r>
        <w:rPr>
          <w:rStyle w:val="CommentReference"/>
        </w:rPr>
        <w:annotationRef/>
      </w:r>
      <w:r>
        <w:t>Correct Yasaman?</w:t>
      </w:r>
    </w:p>
  </w:comment>
  <w:comment w:id="9" w:author="Joseph Bedree" w:date="2021-05-09T16:25:00Z" w:initials="JB">
    <w:p w14:paraId="7531D9B9" w14:textId="003ECA16" w:rsidR="00C47E1D" w:rsidRDefault="00C47E1D" w:rsidP="00C47E1D">
      <w:pPr>
        <w:pStyle w:val="CommentText"/>
      </w:pPr>
      <w:r>
        <w:rPr>
          <w:rStyle w:val="CommentReference"/>
        </w:rPr>
        <w:annotationRef/>
      </w:r>
      <w:r>
        <w:t>Add info here, Kris?</w:t>
      </w:r>
    </w:p>
  </w:comment>
  <w:comment w:id="11" w:author="Joseph Bedree" w:date="2021-05-06T22:39:00Z" w:initials="JB">
    <w:p w14:paraId="49A41E78" w14:textId="52120AB8" w:rsidR="00B44949" w:rsidRDefault="00B44949" w:rsidP="00B44949">
      <w:pPr>
        <w:pStyle w:val="CommentText"/>
      </w:pPr>
      <w:r>
        <w:rPr>
          <w:rStyle w:val="CommentReference"/>
        </w:rPr>
        <w:annotationRef/>
      </w:r>
      <w:r>
        <w:t>Fill out</w:t>
      </w:r>
    </w:p>
  </w:comment>
  <w:comment w:id="12" w:author="Joseph Bedree" w:date="2021-05-06T20:31:00Z" w:initials="JB">
    <w:p w14:paraId="738EAA96" w14:textId="73834BE5" w:rsidR="008F344C" w:rsidRDefault="008F344C" w:rsidP="008F344C">
      <w:pPr>
        <w:pStyle w:val="CommentText"/>
      </w:pPr>
      <w:r>
        <w:rPr>
          <w:rStyle w:val="CommentReference"/>
        </w:rPr>
        <w:annotationRef/>
      </w:r>
      <w:r>
        <w:t>correct Kris?</w:t>
      </w:r>
    </w:p>
  </w:comment>
  <w:comment w:id="18" w:author="Joseph Bedree" w:date="2021-04-22T17:43:00Z" w:initials="JB">
    <w:p w14:paraId="4291F1DE" w14:textId="5B1833A8" w:rsidR="002607F0" w:rsidRDefault="002607F0">
      <w:pPr>
        <w:pStyle w:val="CommentText"/>
      </w:pPr>
      <w:r>
        <w:rPr>
          <w:rStyle w:val="CommentReference"/>
        </w:rPr>
        <w:annotationRef/>
      </w:r>
      <w:r>
        <w:t>Yasaman/Jinny is this correct to say?</w:t>
      </w:r>
    </w:p>
  </w:comment>
  <w:comment w:id="20" w:author="Joseph Bedree" w:date="2021-04-22T18:22:00Z" w:initials="JB">
    <w:p w14:paraId="538EA5AE" w14:textId="77777777" w:rsidR="002607F0" w:rsidRDefault="002607F0" w:rsidP="00D42358">
      <w:pPr>
        <w:pStyle w:val="CommentText"/>
      </w:pPr>
      <w:r>
        <w:rPr>
          <w:rStyle w:val="CommentReference"/>
        </w:rPr>
        <w:annotationRef/>
      </w:r>
      <w:r>
        <w:t>Yasaman: This might be a good place to insert about the enrichment cage effects?</w:t>
      </w:r>
    </w:p>
    <w:p w14:paraId="1B25394F" w14:textId="77777777" w:rsidR="002607F0" w:rsidRDefault="002607F0" w:rsidP="00D42358">
      <w:pPr>
        <w:pStyle w:val="CommentText"/>
      </w:pPr>
    </w:p>
    <w:p w14:paraId="233F7177" w14:textId="5863427F" w:rsidR="002607F0" w:rsidRDefault="002607F0" w:rsidP="00D42358">
      <w:pPr>
        <w:pStyle w:val="CommentText"/>
      </w:pPr>
      <w:r>
        <w:t>Additional possible cause: lactic acid from enrichment cage exercise with the mice?</w:t>
      </w:r>
    </w:p>
  </w:comment>
  <w:comment w:id="21" w:author="Joseph Bedree" w:date="2021-03-30T14:17:00Z" w:initials="JB">
    <w:p w14:paraId="62D58188" w14:textId="6268DAEB" w:rsidR="002607F0" w:rsidRDefault="002607F0">
      <w:pPr>
        <w:pStyle w:val="CommentText"/>
      </w:pPr>
      <w:r>
        <w:rPr>
          <w:rStyle w:val="CommentReference"/>
        </w:rPr>
        <w:annotationRef/>
      </w:r>
      <w:r>
        <w:t>Markus is this worded accurately?</w:t>
      </w:r>
    </w:p>
  </w:comment>
  <w:comment w:id="23" w:author="Joseph Bedree" w:date="2021-04-22T17:43:00Z" w:initials="JB">
    <w:p w14:paraId="1359E787" w14:textId="77777777" w:rsidR="00D250A1" w:rsidRDefault="00D250A1" w:rsidP="00D250A1">
      <w:pPr>
        <w:pStyle w:val="CommentText"/>
      </w:pPr>
      <w:r>
        <w:rPr>
          <w:rStyle w:val="CommentReference"/>
        </w:rPr>
        <w:annotationRef/>
      </w:r>
      <w:r>
        <w:t>Yasaman/Jinny is this correct to say?</w:t>
      </w:r>
    </w:p>
  </w:comment>
  <w:comment w:id="25" w:author="Joseph Bedree" w:date="2021-04-20T14:47:00Z" w:initials="JB">
    <w:p w14:paraId="619E626A" w14:textId="6783C713" w:rsidR="002607F0" w:rsidRDefault="002607F0" w:rsidP="00E41089">
      <w:pPr>
        <w:pStyle w:val="CommentText"/>
      </w:pPr>
      <w:r>
        <w:rPr>
          <w:rStyle w:val="CommentReference"/>
        </w:rPr>
        <w:annotationRef/>
      </w:r>
      <w:r w:rsidR="00E41089">
        <w:t>Yasaman/Jinny can we confirm??</w:t>
      </w:r>
    </w:p>
  </w:comment>
  <w:comment w:id="29" w:author="Joseph Bedree" w:date="2021-04-05T11:29:00Z" w:initials="JB">
    <w:p w14:paraId="1B8FBAAF" w14:textId="3602CF93" w:rsidR="002607F0" w:rsidRDefault="002607F0">
      <w:pPr>
        <w:pStyle w:val="CommentText"/>
      </w:pPr>
      <w:r>
        <w:rPr>
          <w:rStyle w:val="CommentReference"/>
        </w:rPr>
        <w:annotationRef/>
      </w:r>
      <w:r>
        <w:t>Please fill out Markus and Fabian</w:t>
      </w:r>
    </w:p>
  </w:comment>
  <w:comment w:id="30" w:author="Joseph Bedree" w:date="2021-05-11T15:23:00Z" w:initials="JB">
    <w:p w14:paraId="1BA170FB" w14:textId="4B52CD41" w:rsidR="0050780B" w:rsidRDefault="0050780B" w:rsidP="0050780B">
      <w:pPr>
        <w:pStyle w:val="CommentText"/>
      </w:pPr>
      <w:r>
        <w:rPr>
          <w:rStyle w:val="CommentReference"/>
        </w:rPr>
        <w:annotationRef/>
      </w:r>
      <w:r>
        <w:t>Please fill out Dani/Michele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CA0636" w15:done="0"/>
  <w15:commentEx w15:paraId="2CE38FC0" w15:done="0"/>
  <w15:commentEx w15:paraId="7531D9B9" w15:done="0"/>
  <w15:commentEx w15:paraId="49A41E78" w15:done="0"/>
  <w15:commentEx w15:paraId="738EAA96" w15:done="0"/>
  <w15:commentEx w15:paraId="4291F1DE" w15:done="0"/>
  <w15:commentEx w15:paraId="233F7177" w15:done="0"/>
  <w15:commentEx w15:paraId="62D58188" w15:done="0"/>
  <w15:commentEx w15:paraId="1359E787" w15:done="0"/>
  <w15:commentEx w15:paraId="619E626A" w15:done="0"/>
  <w15:commentEx w15:paraId="1B8FBAAF" w15:done="0"/>
  <w15:commentEx w15:paraId="1BA17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EDB4C" w16cex:dateUtc="2021-05-07T01:17:00Z"/>
  <w16cex:commentExtensible w16cex:durableId="2429839C" w16cex:dateUtc="2021-04-20T20:45:00Z"/>
  <w16cex:commentExtensible w16cex:durableId="24428B6B" w16cex:dateUtc="2021-05-09T20:25:00Z"/>
  <w16cex:commentExtensible w16cex:durableId="243EEE96" w16cex:dateUtc="2021-05-07T02:39:00Z"/>
  <w16cex:commentExtensible w16cex:durableId="243ED099" w16cex:dateUtc="2021-05-07T00:31:00Z"/>
  <w16cex:commentExtensible w16cex:durableId="242C3434" w16cex:dateUtc="2021-04-22T21:43:00Z"/>
  <w16cex:commentExtensible w16cex:durableId="242C3D69" w16cex:dateUtc="2021-04-22T22:22:00Z"/>
  <w16cex:commentExtensible w16cex:durableId="240DB17F" w16cex:dateUtc="2021-03-30T18:17:00Z"/>
  <w16cex:commentExtensible w16cex:durableId="243AB6F0" w16cex:dateUtc="2021-04-22T21:43:00Z"/>
  <w16cex:commentExtensible w16cex:durableId="24296819" w16cex:dateUtc="2021-04-20T18:47:00Z"/>
  <w16cex:commentExtensible w16cex:durableId="241572FC" w16cex:dateUtc="2021-04-05T15:29:00Z"/>
  <w16cex:commentExtensible w16cex:durableId="24451FE4" w16cex:dateUtc="2021-05-11T1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CA0636" w16cid:durableId="243EDB4C"/>
  <w16cid:commentId w16cid:paraId="2CE38FC0" w16cid:durableId="2429839C"/>
  <w16cid:commentId w16cid:paraId="7531D9B9" w16cid:durableId="24428B6B"/>
  <w16cid:commentId w16cid:paraId="49A41E78" w16cid:durableId="243EEE96"/>
  <w16cid:commentId w16cid:paraId="738EAA96" w16cid:durableId="243ED099"/>
  <w16cid:commentId w16cid:paraId="4291F1DE" w16cid:durableId="242C3434"/>
  <w16cid:commentId w16cid:paraId="233F7177" w16cid:durableId="242C3D69"/>
  <w16cid:commentId w16cid:paraId="62D58188" w16cid:durableId="240DB17F"/>
  <w16cid:commentId w16cid:paraId="1359E787" w16cid:durableId="243AB6F0"/>
  <w16cid:commentId w16cid:paraId="619E626A" w16cid:durableId="24296819"/>
  <w16cid:commentId w16cid:paraId="1B8FBAAF" w16cid:durableId="241572FC"/>
  <w16cid:commentId w16cid:paraId="1BA170FB" w16cid:durableId="24451F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E76D3" w14:textId="77777777" w:rsidR="002021D4" w:rsidRDefault="002021D4" w:rsidP="0050571B">
      <w:pPr>
        <w:spacing w:after="0" w:line="240" w:lineRule="auto"/>
      </w:pPr>
      <w:r>
        <w:separator/>
      </w:r>
    </w:p>
  </w:endnote>
  <w:endnote w:type="continuationSeparator" w:id="0">
    <w:p w14:paraId="16B84A98" w14:textId="77777777" w:rsidR="002021D4" w:rsidRDefault="002021D4" w:rsidP="0050571B">
      <w:pPr>
        <w:spacing w:after="0" w:line="240" w:lineRule="auto"/>
      </w:pPr>
      <w:r>
        <w:continuationSeparator/>
      </w:r>
    </w:p>
  </w:endnote>
  <w:endnote w:type="continuationNotice" w:id="1">
    <w:p w14:paraId="582CF6CE" w14:textId="77777777" w:rsidR="002021D4" w:rsidRDefault="002021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5BFA6" w14:textId="77777777" w:rsidR="002607F0" w:rsidRDefault="002607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E0EB6" w14:textId="77777777" w:rsidR="002021D4" w:rsidRDefault="002021D4" w:rsidP="0050571B">
      <w:pPr>
        <w:spacing w:after="0" w:line="240" w:lineRule="auto"/>
      </w:pPr>
      <w:r>
        <w:separator/>
      </w:r>
    </w:p>
  </w:footnote>
  <w:footnote w:type="continuationSeparator" w:id="0">
    <w:p w14:paraId="1F3C58DE" w14:textId="77777777" w:rsidR="002021D4" w:rsidRDefault="002021D4" w:rsidP="0050571B">
      <w:pPr>
        <w:spacing w:after="0" w:line="240" w:lineRule="auto"/>
      </w:pPr>
      <w:r>
        <w:continuationSeparator/>
      </w:r>
    </w:p>
  </w:footnote>
  <w:footnote w:type="continuationNotice" w:id="1">
    <w:p w14:paraId="0C2C87ED" w14:textId="77777777" w:rsidR="002021D4" w:rsidRDefault="002021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509B7" w14:textId="77777777" w:rsidR="002607F0" w:rsidRDefault="002607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75D"/>
    <w:multiLevelType w:val="hybridMultilevel"/>
    <w:tmpl w:val="BF524B7A"/>
    <w:lvl w:ilvl="0" w:tplc="04090017">
      <w:start w:val="1"/>
      <w:numFmt w:val="lowerLetter"/>
      <w:lvlText w:val="%1)"/>
      <w:lvlJc w:val="left"/>
      <w:pPr>
        <w:ind w:left="540" w:hanging="360"/>
      </w:pPr>
      <w:rPr>
        <w:rFonts w:hint="default"/>
        <w:color w:val="auto"/>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CC927CE"/>
    <w:multiLevelType w:val="hybridMultilevel"/>
    <w:tmpl w:val="D1D8E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031437"/>
    <w:multiLevelType w:val="hybridMultilevel"/>
    <w:tmpl w:val="52DA0584"/>
    <w:lvl w:ilvl="0" w:tplc="E9DEAFB6">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5834FC"/>
    <w:multiLevelType w:val="hybridMultilevel"/>
    <w:tmpl w:val="2754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50B42"/>
    <w:multiLevelType w:val="hybridMultilevel"/>
    <w:tmpl w:val="2878F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63610E"/>
    <w:multiLevelType w:val="hybridMultilevel"/>
    <w:tmpl w:val="0376081C"/>
    <w:lvl w:ilvl="0" w:tplc="E4FE7CF4">
      <w:start w:val="1"/>
      <w:numFmt w:val="upperLetter"/>
      <w:lvlText w:val="(%1)"/>
      <w:lvlJc w:val="left"/>
      <w:pPr>
        <w:ind w:left="750" w:hanging="39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8B1593"/>
    <w:multiLevelType w:val="hybridMultilevel"/>
    <w:tmpl w:val="4BBE2E9C"/>
    <w:lvl w:ilvl="0" w:tplc="3DA6888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227E3A"/>
    <w:multiLevelType w:val="hybridMultilevel"/>
    <w:tmpl w:val="947E3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846F5C"/>
    <w:multiLevelType w:val="hybridMultilevel"/>
    <w:tmpl w:val="517A508C"/>
    <w:lvl w:ilvl="0" w:tplc="391896B6">
      <w:start w:val="4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04FB2"/>
    <w:multiLevelType w:val="hybridMultilevel"/>
    <w:tmpl w:val="C6181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4C7974"/>
    <w:multiLevelType w:val="hybridMultilevel"/>
    <w:tmpl w:val="61F6A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F62DD"/>
    <w:multiLevelType w:val="hybridMultilevel"/>
    <w:tmpl w:val="0E10C0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6C1984"/>
    <w:multiLevelType w:val="hybridMultilevel"/>
    <w:tmpl w:val="4184F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D4C5B"/>
    <w:multiLevelType w:val="hybridMultilevel"/>
    <w:tmpl w:val="9390A8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3E0AAE"/>
    <w:multiLevelType w:val="hybridMultilevel"/>
    <w:tmpl w:val="43184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12"/>
  </w:num>
  <w:num w:numId="4">
    <w:abstractNumId w:val="0"/>
  </w:num>
  <w:num w:numId="5">
    <w:abstractNumId w:val="13"/>
  </w:num>
  <w:num w:numId="6">
    <w:abstractNumId w:val="3"/>
  </w:num>
  <w:num w:numId="7">
    <w:abstractNumId w:val="1"/>
  </w:num>
  <w:num w:numId="8">
    <w:abstractNumId w:val="4"/>
  </w:num>
  <w:num w:numId="9">
    <w:abstractNumId w:val="14"/>
  </w:num>
  <w:num w:numId="10">
    <w:abstractNumId w:val="11"/>
  </w:num>
  <w:num w:numId="11">
    <w:abstractNumId w:val="8"/>
  </w:num>
  <w:num w:numId="12">
    <w:abstractNumId w:val="5"/>
  </w:num>
  <w:num w:numId="13">
    <w:abstractNumId w:val="2"/>
  </w:num>
  <w:num w:numId="14">
    <w:abstractNumId w:val="6"/>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ph Bedree">
    <w15:presenceInfo w15:providerId="Windows Live" w15:userId="516a5ac9cc24ebb0"/>
  </w15:person>
  <w15:person w15:author="Kristopher A Kerns">
    <w15:presenceInfo w15:providerId="AD" w15:userId="S::kkerns85@uw.edu::34f03ff3-4a4b-4926-9c9c-7377dafe6c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ell_Year+ Author sort&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dxzrpzxnrpwdveztp7v9tvwsaapwz5ade9w&quot;&gt;My EndNote Library&lt;record-ids&gt;&lt;item&gt;229&lt;/item&gt;&lt;item&gt;235&lt;/item&gt;&lt;item&gt;236&lt;/item&gt;&lt;item&gt;238&lt;/item&gt;&lt;item&gt;239&lt;/item&gt;&lt;item&gt;240&lt;/item&gt;&lt;item&gt;241&lt;/item&gt;&lt;item&gt;242&lt;/item&gt;&lt;item&gt;244&lt;/item&gt;&lt;item&gt;245&lt;/item&gt;&lt;item&gt;246&lt;/item&gt;&lt;item&gt;248&lt;/item&gt;&lt;item&gt;251&lt;/item&gt;&lt;item&gt;256&lt;/item&gt;&lt;item&gt;290&lt;/item&gt;&lt;item&gt;291&lt;/item&gt;&lt;item&gt;293&lt;/item&gt;&lt;item&gt;460&lt;/item&gt;&lt;item&gt;464&lt;/item&gt;&lt;item&gt;466&lt;/item&gt;&lt;item&gt;468&lt;/item&gt;&lt;item&gt;512&lt;/item&gt;&lt;item&gt;514&lt;/item&gt;&lt;item&gt;528&lt;/item&gt;&lt;item&gt;529&lt;/item&gt;&lt;item&gt;530&lt;/item&gt;&lt;item&gt;532&lt;/item&gt;&lt;item&gt;540&lt;/item&gt;&lt;item&gt;541&lt;/item&gt;&lt;item&gt;542&lt;/item&gt;&lt;item&gt;543&lt;/item&gt;&lt;item&gt;544&lt;/item&gt;&lt;item&gt;545&lt;/item&gt;&lt;item&gt;547&lt;/item&gt;&lt;item&gt;548&lt;/item&gt;&lt;item&gt;549&lt;/item&gt;&lt;item&gt;550&lt;/item&gt;&lt;item&gt;551&lt;/item&gt;&lt;item&gt;552&lt;/item&gt;&lt;item&gt;554&lt;/item&gt;&lt;item&gt;556&lt;/item&gt;&lt;item&gt;557&lt;/item&gt;&lt;item&gt;559&lt;/item&gt;&lt;item&gt;560&lt;/item&gt;&lt;item&gt;561&lt;/item&gt;&lt;item&gt;562&lt;/item&gt;&lt;item&gt;563&lt;/item&gt;&lt;item&gt;564&lt;/item&gt;&lt;item&gt;565&lt;/item&gt;&lt;item&gt;566&lt;/item&gt;&lt;item&gt;567&lt;/item&gt;&lt;item&gt;568&lt;/item&gt;&lt;item&gt;569&lt;/item&gt;&lt;item&gt;570&lt;/item&gt;&lt;item&gt;571&lt;/item&gt;&lt;item&gt;605&lt;/item&gt;&lt;item&gt;606&lt;/item&gt;&lt;item&gt;616&lt;/item&gt;&lt;item&gt;617&lt;/item&gt;&lt;item&gt;621&lt;/item&gt;&lt;item&gt;622&lt;/item&gt;&lt;item&gt;623&lt;/item&gt;&lt;item&gt;624&lt;/item&gt;&lt;item&gt;625&lt;/item&gt;&lt;item&gt;626&lt;/item&gt;&lt;item&gt;628&lt;/item&gt;&lt;item&gt;629&lt;/item&gt;&lt;item&gt;630&lt;/item&gt;&lt;item&gt;633&lt;/item&gt;&lt;item&gt;634&lt;/item&gt;&lt;item&gt;635&lt;/item&gt;&lt;item&gt;636&lt;/item&gt;&lt;item&gt;637&lt;/item&gt;&lt;item&gt;638&lt;/item&gt;&lt;item&gt;639&lt;/item&gt;&lt;item&gt;640&lt;/item&gt;&lt;item&gt;641&lt;/item&gt;&lt;item&gt;644&lt;/item&gt;&lt;item&gt;645&lt;/item&gt;&lt;item&gt;646&lt;/item&gt;&lt;item&gt;647&lt;/item&gt;&lt;item&gt;648&lt;/item&gt;&lt;item&gt;649&lt;/item&gt;&lt;item&gt;650&lt;/item&gt;&lt;item&gt;652&lt;/item&gt;&lt;item&gt;654&lt;/item&gt;&lt;item&gt;655&lt;/item&gt;&lt;item&gt;656&lt;/item&gt;&lt;item&gt;657&lt;/item&gt;&lt;item&gt;658&lt;/item&gt;&lt;item&gt;659&lt;/item&gt;&lt;item&gt;660&lt;/item&gt;&lt;item&gt;661&lt;/item&gt;&lt;item&gt;662&lt;/item&gt;&lt;item&gt;663&lt;/item&gt;&lt;item&gt;664&lt;/item&gt;&lt;item&gt;665&lt;/item&gt;&lt;item&gt;666&lt;/item&gt;&lt;item&gt;667&lt;/item&gt;&lt;item&gt;668&lt;/item&gt;&lt;item&gt;669&lt;/item&gt;&lt;item&gt;673&lt;/item&gt;&lt;item&gt;674&lt;/item&gt;&lt;item&gt;675&lt;/item&gt;&lt;item&gt;676&lt;/item&gt;&lt;item&gt;677&lt;/item&gt;&lt;item&gt;678&lt;/item&gt;&lt;item&gt;679&lt;/item&gt;&lt;item&gt;682&lt;/item&gt;&lt;item&gt;683&lt;/item&gt;&lt;item&gt;684&lt;/item&gt;&lt;item&gt;685&lt;/item&gt;&lt;item&gt;686&lt;/item&gt;&lt;item&gt;687&lt;/item&gt;&lt;item&gt;690&lt;/item&gt;&lt;item&gt;691&lt;/item&gt;&lt;item&gt;692&lt;/item&gt;&lt;item&gt;693&lt;/item&gt;&lt;/record-ids&gt;&lt;/item&gt;&lt;/Libraries&gt;"/>
  </w:docVars>
  <w:rsids>
    <w:rsidRoot w:val="001578E1"/>
    <w:rsid w:val="00000ED3"/>
    <w:rsid w:val="0000176D"/>
    <w:rsid w:val="00001826"/>
    <w:rsid w:val="000028B9"/>
    <w:rsid w:val="00002983"/>
    <w:rsid w:val="0000328E"/>
    <w:rsid w:val="00003AC2"/>
    <w:rsid w:val="00004E4E"/>
    <w:rsid w:val="000051F8"/>
    <w:rsid w:val="000068E2"/>
    <w:rsid w:val="0000749D"/>
    <w:rsid w:val="000076A1"/>
    <w:rsid w:val="00010160"/>
    <w:rsid w:val="000104A5"/>
    <w:rsid w:val="00010B7B"/>
    <w:rsid w:val="00010D67"/>
    <w:rsid w:val="00010E23"/>
    <w:rsid w:val="00011560"/>
    <w:rsid w:val="00011669"/>
    <w:rsid w:val="00011EA9"/>
    <w:rsid w:val="00012015"/>
    <w:rsid w:val="000123E0"/>
    <w:rsid w:val="00012C96"/>
    <w:rsid w:val="00012F5A"/>
    <w:rsid w:val="00013D45"/>
    <w:rsid w:val="00014B7D"/>
    <w:rsid w:val="00014BF5"/>
    <w:rsid w:val="000152A1"/>
    <w:rsid w:val="000152E4"/>
    <w:rsid w:val="0001536F"/>
    <w:rsid w:val="00015566"/>
    <w:rsid w:val="000160B6"/>
    <w:rsid w:val="000162C4"/>
    <w:rsid w:val="0001691E"/>
    <w:rsid w:val="000177F4"/>
    <w:rsid w:val="0002078B"/>
    <w:rsid w:val="00020933"/>
    <w:rsid w:val="000215DF"/>
    <w:rsid w:val="00021659"/>
    <w:rsid w:val="00022125"/>
    <w:rsid w:val="00023A84"/>
    <w:rsid w:val="00023AE3"/>
    <w:rsid w:val="00024618"/>
    <w:rsid w:val="000249A2"/>
    <w:rsid w:val="00024B29"/>
    <w:rsid w:val="000251B5"/>
    <w:rsid w:val="00025728"/>
    <w:rsid w:val="0002624A"/>
    <w:rsid w:val="0002642F"/>
    <w:rsid w:val="000264DD"/>
    <w:rsid w:val="0002698E"/>
    <w:rsid w:val="00026E46"/>
    <w:rsid w:val="00026F84"/>
    <w:rsid w:val="00027197"/>
    <w:rsid w:val="0002782E"/>
    <w:rsid w:val="00027970"/>
    <w:rsid w:val="00027A90"/>
    <w:rsid w:val="000304E8"/>
    <w:rsid w:val="00030A74"/>
    <w:rsid w:val="00030B80"/>
    <w:rsid w:val="000310BA"/>
    <w:rsid w:val="000323D5"/>
    <w:rsid w:val="000326E1"/>
    <w:rsid w:val="000328F9"/>
    <w:rsid w:val="00032B66"/>
    <w:rsid w:val="00032E75"/>
    <w:rsid w:val="00032FC3"/>
    <w:rsid w:val="00034001"/>
    <w:rsid w:val="000353C2"/>
    <w:rsid w:val="00035A1D"/>
    <w:rsid w:val="0003650E"/>
    <w:rsid w:val="00036A55"/>
    <w:rsid w:val="0003738F"/>
    <w:rsid w:val="0003798F"/>
    <w:rsid w:val="000379D1"/>
    <w:rsid w:val="00037A3C"/>
    <w:rsid w:val="00037BBD"/>
    <w:rsid w:val="00037D50"/>
    <w:rsid w:val="00037F23"/>
    <w:rsid w:val="00040FB2"/>
    <w:rsid w:val="0004105E"/>
    <w:rsid w:val="000417AD"/>
    <w:rsid w:val="0004263D"/>
    <w:rsid w:val="00042D92"/>
    <w:rsid w:val="0004442C"/>
    <w:rsid w:val="00044934"/>
    <w:rsid w:val="00044B99"/>
    <w:rsid w:val="00044D11"/>
    <w:rsid w:val="00046B54"/>
    <w:rsid w:val="00046E0B"/>
    <w:rsid w:val="00050226"/>
    <w:rsid w:val="00050829"/>
    <w:rsid w:val="00050BB0"/>
    <w:rsid w:val="00051E9C"/>
    <w:rsid w:val="0005342B"/>
    <w:rsid w:val="00053A78"/>
    <w:rsid w:val="00053D73"/>
    <w:rsid w:val="0005521A"/>
    <w:rsid w:val="00055413"/>
    <w:rsid w:val="00055A9C"/>
    <w:rsid w:val="000561A8"/>
    <w:rsid w:val="00056218"/>
    <w:rsid w:val="000563F9"/>
    <w:rsid w:val="000569FD"/>
    <w:rsid w:val="00057E75"/>
    <w:rsid w:val="0006001B"/>
    <w:rsid w:val="00060520"/>
    <w:rsid w:val="00061090"/>
    <w:rsid w:val="00061AC4"/>
    <w:rsid w:val="00061B01"/>
    <w:rsid w:val="000620C1"/>
    <w:rsid w:val="00062821"/>
    <w:rsid w:val="00063749"/>
    <w:rsid w:val="00063D6C"/>
    <w:rsid w:val="00064377"/>
    <w:rsid w:val="000643D7"/>
    <w:rsid w:val="00064917"/>
    <w:rsid w:val="00064D2C"/>
    <w:rsid w:val="00065914"/>
    <w:rsid w:val="00065E35"/>
    <w:rsid w:val="000666EA"/>
    <w:rsid w:val="0006715B"/>
    <w:rsid w:val="00067227"/>
    <w:rsid w:val="00067230"/>
    <w:rsid w:val="000675F2"/>
    <w:rsid w:val="000676C6"/>
    <w:rsid w:val="00067E21"/>
    <w:rsid w:val="00070283"/>
    <w:rsid w:val="000702D5"/>
    <w:rsid w:val="00070522"/>
    <w:rsid w:val="0007118D"/>
    <w:rsid w:val="000711ED"/>
    <w:rsid w:val="00071298"/>
    <w:rsid w:val="000714CB"/>
    <w:rsid w:val="000724C8"/>
    <w:rsid w:val="0007475D"/>
    <w:rsid w:val="00075585"/>
    <w:rsid w:val="000757BC"/>
    <w:rsid w:val="0007589E"/>
    <w:rsid w:val="00075E17"/>
    <w:rsid w:val="000764C8"/>
    <w:rsid w:val="00076C29"/>
    <w:rsid w:val="000770DE"/>
    <w:rsid w:val="000777A7"/>
    <w:rsid w:val="00077EA2"/>
    <w:rsid w:val="00081DC3"/>
    <w:rsid w:val="00082583"/>
    <w:rsid w:val="00082C4B"/>
    <w:rsid w:val="00082FB3"/>
    <w:rsid w:val="00083833"/>
    <w:rsid w:val="0008414F"/>
    <w:rsid w:val="0008428C"/>
    <w:rsid w:val="00084724"/>
    <w:rsid w:val="00084776"/>
    <w:rsid w:val="00084985"/>
    <w:rsid w:val="00084BF8"/>
    <w:rsid w:val="00084DA7"/>
    <w:rsid w:val="0008527B"/>
    <w:rsid w:val="0008591F"/>
    <w:rsid w:val="0008625B"/>
    <w:rsid w:val="000867F2"/>
    <w:rsid w:val="00086CE3"/>
    <w:rsid w:val="00087073"/>
    <w:rsid w:val="000902A5"/>
    <w:rsid w:val="0009045C"/>
    <w:rsid w:val="000912E0"/>
    <w:rsid w:val="0009277E"/>
    <w:rsid w:val="00092819"/>
    <w:rsid w:val="00092F0A"/>
    <w:rsid w:val="0009314D"/>
    <w:rsid w:val="000933FF"/>
    <w:rsid w:val="000939A2"/>
    <w:rsid w:val="00093E97"/>
    <w:rsid w:val="00094E14"/>
    <w:rsid w:val="00095A9F"/>
    <w:rsid w:val="00096047"/>
    <w:rsid w:val="00096536"/>
    <w:rsid w:val="00096DE4"/>
    <w:rsid w:val="00096FAE"/>
    <w:rsid w:val="00097189"/>
    <w:rsid w:val="00097F98"/>
    <w:rsid w:val="000A0325"/>
    <w:rsid w:val="000A11E5"/>
    <w:rsid w:val="000A25BE"/>
    <w:rsid w:val="000A2746"/>
    <w:rsid w:val="000A2ABB"/>
    <w:rsid w:val="000A2C46"/>
    <w:rsid w:val="000A3256"/>
    <w:rsid w:val="000A329F"/>
    <w:rsid w:val="000A3388"/>
    <w:rsid w:val="000A411F"/>
    <w:rsid w:val="000A4AE3"/>
    <w:rsid w:val="000A4F4A"/>
    <w:rsid w:val="000A5002"/>
    <w:rsid w:val="000A61DE"/>
    <w:rsid w:val="000A63BE"/>
    <w:rsid w:val="000A65ED"/>
    <w:rsid w:val="000A6B19"/>
    <w:rsid w:val="000A6C83"/>
    <w:rsid w:val="000A6E0E"/>
    <w:rsid w:val="000A7532"/>
    <w:rsid w:val="000B0968"/>
    <w:rsid w:val="000B0E70"/>
    <w:rsid w:val="000B0F33"/>
    <w:rsid w:val="000B132B"/>
    <w:rsid w:val="000B2282"/>
    <w:rsid w:val="000B30A1"/>
    <w:rsid w:val="000B3767"/>
    <w:rsid w:val="000B3AED"/>
    <w:rsid w:val="000B5694"/>
    <w:rsid w:val="000B5728"/>
    <w:rsid w:val="000B5E1C"/>
    <w:rsid w:val="000B6F98"/>
    <w:rsid w:val="000B785F"/>
    <w:rsid w:val="000C0288"/>
    <w:rsid w:val="000C0389"/>
    <w:rsid w:val="000C1BF1"/>
    <w:rsid w:val="000C1CFC"/>
    <w:rsid w:val="000C2ABC"/>
    <w:rsid w:val="000C2B9B"/>
    <w:rsid w:val="000C2D86"/>
    <w:rsid w:val="000C31D3"/>
    <w:rsid w:val="000C3DA4"/>
    <w:rsid w:val="000C4333"/>
    <w:rsid w:val="000C4EBC"/>
    <w:rsid w:val="000C563D"/>
    <w:rsid w:val="000C5E88"/>
    <w:rsid w:val="000C643F"/>
    <w:rsid w:val="000C66D1"/>
    <w:rsid w:val="000C6AF6"/>
    <w:rsid w:val="000C6DEA"/>
    <w:rsid w:val="000C71A0"/>
    <w:rsid w:val="000D04FF"/>
    <w:rsid w:val="000D0FA6"/>
    <w:rsid w:val="000D10C8"/>
    <w:rsid w:val="000D11A5"/>
    <w:rsid w:val="000D136E"/>
    <w:rsid w:val="000D15B3"/>
    <w:rsid w:val="000D1D21"/>
    <w:rsid w:val="000D1E68"/>
    <w:rsid w:val="000D220F"/>
    <w:rsid w:val="000D2265"/>
    <w:rsid w:val="000D35A4"/>
    <w:rsid w:val="000D46E6"/>
    <w:rsid w:val="000D4880"/>
    <w:rsid w:val="000D4D32"/>
    <w:rsid w:val="000D4DEE"/>
    <w:rsid w:val="000D5094"/>
    <w:rsid w:val="000D529C"/>
    <w:rsid w:val="000D577C"/>
    <w:rsid w:val="000D5E1D"/>
    <w:rsid w:val="000D5F5A"/>
    <w:rsid w:val="000D6689"/>
    <w:rsid w:val="000D691C"/>
    <w:rsid w:val="000D6E24"/>
    <w:rsid w:val="000D7159"/>
    <w:rsid w:val="000D7723"/>
    <w:rsid w:val="000D7898"/>
    <w:rsid w:val="000E0D38"/>
    <w:rsid w:val="000E1113"/>
    <w:rsid w:val="000E1350"/>
    <w:rsid w:val="000E2C45"/>
    <w:rsid w:val="000E2DB4"/>
    <w:rsid w:val="000E2F14"/>
    <w:rsid w:val="000E35BA"/>
    <w:rsid w:val="000E3885"/>
    <w:rsid w:val="000E3DF2"/>
    <w:rsid w:val="000E4779"/>
    <w:rsid w:val="000E4962"/>
    <w:rsid w:val="000E4AB8"/>
    <w:rsid w:val="000E4E2C"/>
    <w:rsid w:val="000E61C6"/>
    <w:rsid w:val="000E643D"/>
    <w:rsid w:val="000E735D"/>
    <w:rsid w:val="000E7E4E"/>
    <w:rsid w:val="000F0014"/>
    <w:rsid w:val="000F02F4"/>
    <w:rsid w:val="000F0D8B"/>
    <w:rsid w:val="000F11DC"/>
    <w:rsid w:val="000F13B4"/>
    <w:rsid w:val="000F161F"/>
    <w:rsid w:val="000F1FDB"/>
    <w:rsid w:val="000F200A"/>
    <w:rsid w:val="000F220B"/>
    <w:rsid w:val="000F2B43"/>
    <w:rsid w:val="000F3189"/>
    <w:rsid w:val="000F3712"/>
    <w:rsid w:val="000F3FB0"/>
    <w:rsid w:val="000F4019"/>
    <w:rsid w:val="000F510C"/>
    <w:rsid w:val="000F57A3"/>
    <w:rsid w:val="000F5C9C"/>
    <w:rsid w:val="000F73D4"/>
    <w:rsid w:val="000F77A3"/>
    <w:rsid w:val="000F7B8E"/>
    <w:rsid w:val="000F7DC3"/>
    <w:rsid w:val="00100665"/>
    <w:rsid w:val="00101B65"/>
    <w:rsid w:val="00101C2B"/>
    <w:rsid w:val="001022A1"/>
    <w:rsid w:val="00102EE5"/>
    <w:rsid w:val="001038FB"/>
    <w:rsid w:val="00103A75"/>
    <w:rsid w:val="00103AEC"/>
    <w:rsid w:val="00103E41"/>
    <w:rsid w:val="00103FCE"/>
    <w:rsid w:val="00104540"/>
    <w:rsid w:val="001054B8"/>
    <w:rsid w:val="00106594"/>
    <w:rsid w:val="001068AC"/>
    <w:rsid w:val="00107534"/>
    <w:rsid w:val="00107DAD"/>
    <w:rsid w:val="0011028A"/>
    <w:rsid w:val="00110479"/>
    <w:rsid w:val="00110BB2"/>
    <w:rsid w:val="00110FC9"/>
    <w:rsid w:val="00112127"/>
    <w:rsid w:val="00112E55"/>
    <w:rsid w:val="00113071"/>
    <w:rsid w:val="001137A1"/>
    <w:rsid w:val="00113812"/>
    <w:rsid w:val="001139DF"/>
    <w:rsid w:val="00113EF4"/>
    <w:rsid w:val="00114186"/>
    <w:rsid w:val="00114CAF"/>
    <w:rsid w:val="00116072"/>
    <w:rsid w:val="00116448"/>
    <w:rsid w:val="00116697"/>
    <w:rsid w:val="00117E28"/>
    <w:rsid w:val="001200BC"/>
    <w:rsid w:val="001208E1"/>
    <w:rsid w:val="00120E0D"/>
    <w:rsid w:val="00121463"/>
    <w:rsid w:val="0012385B"/>
    <w:rsid w:val="00123896"/>
    <w:rsid w:val="001239AC"/>
    <w:rsid w:val="0012480B"/>
    <w:rsid w:val="0012494A"/>
    <w:rsid w:val="00124B90"/>
    <w:rsid w:val="00124CAD"/>
    <w:rsid w:val="00124D94"/>
    <w:rsid w:val="001251D0"/>
    <w:rsid w:val="00125708"/>
    <w:rsid w:val="001258D5"/>
    <w:rsid w:val="00126A44"/>
    <w:rsid w:val="00126E99"/>
    <w:rsid w:val="00126F91"/>
    <w:rsid w:val="00127C93"/>
    <w:rsid w:val="001300B4"/>
    <w:rsid w:val="001300B5"/>
    <w:rsid w:val="00130A9F"/>
    <w:rsid w:val="00131A73"/>
    <w:rsid w:val="00131EFE"/>
    <w:rsid w:val="0013235A"/>
    <w:rsid w:val="001326F0"/>
    <w:rsid w:val="00132D13"/>
    <w:rsid w:val="00132F3F"/>
    <w:rsid w:val="00133613"/>
    <w:rsid w:val="0013374A"/>
    <w:rsid w:val="001338A8"/>
    <w:rsid w:val="00134334"/>
    <w:rsid w:val="001344B9"/>
    <w:rsid w:val="00134926"/>
    <w:rsid w:val="00135CA4"/>
    <w:rsid w:val="00135D1C"/>
    <w:rsid w:val="001366A0"/>
    <w:rsid w:val="001367CD"/>
    <w:rsid w:val="00136D64"/>
    <w:rsid w:val="00140053"/>
    <w:rsid w:val="001404C1"/>
    <w:rsid w:val="001414C9"/>
    <w:rsid w:val="001423D5"/>
    <w:rsid w:val="0014250C"/>
    <w:rsid w:val="00142547"/>
    <w:rsid w:val="00142627"/>
    <w:rsid w:val="001428E6"/>
    <w:rsid w:val="00143AC1"/>
    <w:rsid w:val="001441CB"/>
    <w:rsid w:val="00144308"/>
    <w:rsid w:val="001443BB"/>
    <w:rsid w:val="00144881"/>
    <w:rsid w:val="00144B18"/>
    <w:rsid w:val="00144D9C"/>
    <w:rsid w:val="00145793"/>
    <w:rsid w:val="00145DCE"/>
    <w:rsid w:val="0014636F"/>
    <w:rsid w:val="00146C42"/>
    <w:rsid w:val="0014787D"/>
    <w:rsid w:val="001508F4"/>
    <w:rsid w:val="00150A38"/>
    <w:rsid w:val="00150D9D"/>
    <w:rsid w:val="0015155C"/>
    <w:rsid w:val="00151731"/>
    <w:rsid w:val="0015184A"/>
    <w:rsid w:val="00151A0E"/>
    <w:rsid w:val="00151D53"/>
    <w:rsid w:val="00152A80"/>
    <w:rsid w:val="00152CBC"/>
    <w:rsid w:val="00152F07"/>
    <w:rsid w:val="001531D5"/>
    <w:rsid w:val="001538EC"/>
    <w:rsid w:val="0015398D"/>
    <w:rsid w:val="00153F07"/>
    <w:rsid w:val="00154FEC"/>
    <w:rsid w:val="00155135"/>
    <w:rsid w:val="0015772C"/>
    <w:rsid w:val="0015785E"/>
    <w:rsid w:val="001578E1"/>
    <w:rsid w:val="00157BBD"/>
    <w:rsid w:val="001601D9"/>
    <w:rsid w:val="00161239"/>
    <w:rsid w:val="001615AA"/>
    <w:rsid w:val="001616EB"/>
    <w:rsid w:val="001626BE"/>
    <w:rsid w:val="00162D63"/>
    <w:rsid w:val="0016320B"/>
    <w:rsid w:val="001635D6"/>
    <w:rsid w:val="00163ABE"/>
    <w:rsid w:val="00163FA6"/>
    <w:rsid w:val="00164365"/>
    <w:rsid w:val="00164879"/>
    <w:rsid w:val="00164EA0"/>
    <w:rsid w:val="0016506C"/>
    <w:rsid w:val="001659CD"/>
    <w:rsid w:val="00165F55"/>
    <w:rsid w:val="001660EF"/>
    <w:rsid w:val="0016610E"/>
    <w:rsid w:val="00166711"/>
    <w:rsid w:val="00167726"/>
    <w:rsid w:val="00167D31"/>
    <w:rsid w:val="00170ED6"/>
    <w:rsid w:val="00171D8D"/>
    <w:rsid w:val="00172945"/>
    <w:rsid w:val="0017315A"/>
    <w:rsid w:val="001735CF"/>
    <w:rsid w:val="00173A55"/>
    <w:rsid w:val="00174132"/>
    <w:rsid w:val="00174463"/>
    <w:rsid w:val="00174E1A"/>
    <w:rsid w:val="0017533B"/>
    <w:rsid w:val="00175599"/>
    <w:rsid w:val="00175BE3"/>
    <w:rsid w:val="00176168"/>
    <w:rsid w:val="00176259"/>
    <w:rsid w:val="00176665"/>
    <w:rsid w:val="00176B22"/>
    <w:rsid w:val="00176FAF"/>
    <w:rsid w:val="00177608"/>
    <w:rsid w:val="00177B50"/>
    <w:rsid w:val="001800C3"/>
    <w:rsid w:val="00180A74"/>
    <w:rsid w:val="00180C85"/>
    <w:rsid w:val="00180CE8"/>
    <w:rsid w:val="0018125F"/>
    <w:rsid w:val="0018205E"/>
    <w:rsid w:val="001829AC"/>
    <w:rsid w:val="00183549"/>
    <w:rsid w:val="001838D9"/>
    <w:rsid w:val="00183EBC"/>
    <w:rsid w:val="00183F69"/>
    <w:rsid w:val="00184348"/>
    <w:rsid w:val="00184893"/>
    <w:rsid w:val="00184D40"/>
    <w:rsid w:val="0018506E"/>
    <w:rsid w:val="0018513A"/>
    <w:rsid w:val="00185437"/>
    <w:rsid w:val="00185E9B"/>
    <w:rsid w:val="001868E0"/>
    <w:rsid w:val="001878E6"/>
    <w:rsid w:val="00187946"/>
    <w:rsid w:val="001902AE"/>
    <w:rsid w:val="00190585"/>
    <w:rsid w:val="00190934"/>
    <w:rsid w:val="00191203"/>
    <w:rsid w:val="0019122A"/>
    <w:rsid w:val="00191355"/>
    <w:rsid w:val="00191814"/>
    <w:rsid w:val="00191871"/>
    <w:rsid w:val="00191FEA"/>
    <w:rsid w:val="001921FD"/>
    <w:rsid w:val="0019355A"/>
    <w:rsid w:val="0019382A"/>
    <w:rsid w:val="00193C6A"/>
    <w:rsid w:val="00194313"/>
    <w:rsid w:val="00194875"/>
    <w:rsid w:val="00194C2C"/>
    <w:rsid w:val="00194CB9"/>
    <w:rsid w:val="00194F19"/>
    <w:rsid w:val="00195CF8"/>
    <w:rsid w:val="00196A0C"/>
    <w:rsid w:val="00196E7B"/>
    <w:rsid w:val="00197212"/>
    <w:rsid w:val="0019772E"/>
    <w:rsid w:val="001979E3"/>
    <w:rsid w:val="00197B71"/>
    <w:rsid w:val="001A01FB"/>
    <w:rsid w:val="001A03CF"/>
    <w:rsid w:val="001A0926"/>
    <w:rsid w:val="001A09CC"/>
    <w:rsid w:val="001A1440"/>
    <w:rsid w:val="001A229A"/>
    <w:rsid w:val="001A258D"/>
    <w:rsid w:val="001A41ED"/>
    <w:rsid w:val="001A4A0C"/>
    <w:rsid w:val="001A567C"/>
    <w:rsid w:val="001A5AA7"/>
    <w:rsid w:val="001A5ADC"/>
    <w:rsid w:val="001A624F"/>
    <w:rsid w:val="001A63E6"/>
    <w:rsid w:val="001A6803"/>
    <w:rsid w:val="001A7C4A"/>
    <w:rsid w:val="001A7D01"/>
    <w:rsid w:val="001B1BE6"/>
    <w:rsid w:val="001B1CC2"/>
    <w:rsid w:val="001B1D6C"/>
    <w:rsid w:val="001B1D77"/>
    <w:rsid w:val="001B1DDF"/>
    <w:rsid w:val="001B1F33"/>
    <w:rsid w:val="001B2882"/>
    <w:rsid w:val="001B2CDD"/>
    <w:rsid w:val="001B3107"/>
    <w:rsid w:val="001B391E"/>
    <w:rsid w:val="001B39FB"/>
    <w:rsid w:val="001B4913"/>
    <w:rsid w:val="001B4B59"/>
    <w:rsid w:val="001B599F"/>
    <w:rsid w:val="001B5CF0"/>
    <w:rsid w:val="001B66DA"/>
    <w:rsid w:val="001B74B4"/>
    <w:rsid w:val="001B74CB"/>
    <w:rsid w:val="001B77E2"/>
    <w:rsid w:val="001B7947"/>
    <w:rsid w:val="001B7A4E"/>
    <w:rsid w:val="001B7E39"/>
    <w:rsid w:val="001C04A6"/>
    <w:rsid w:val="001C1DCC"/>
    <w:rsid w:val="001C1DF9"/>
    <w:rsid w:val="001C2E1C"/>
    <w:rsid w:val="001C39D0"/>
    <w:rsid w:val="001C4142"/>
    <w:rsid w:val="001C46F1"/>
    <w:rsid w:val="001C4BD0"/>
    <w:rsid w:val="001C4D9F"/>
    <w:rsid w:val="001C4E5C"/>
    <w:rsid w:val="001C5007"/>
    <w:rsid w:val="001C51F1"/>
    <w:rsid w:val="001C5780"/>
    <w:rsid w:val="001C5FE1"/>
    <w:rsid w:val="001C6685"/>
    <w:rsid w:val="001C733F"/>
    <w:rsid w:val="001C7545"/>
    <w:rsid w:val="001C7A82"/>
    <w:rsid w:val="001C7F12"/>
    <w:rsid w:val="001C7F2B"/>
    <w:rsid w:val="001D026E"/>
    <w:rsid w:val="001D0584"/>
    <w:rsid w:val="001D095B"/>
    <w:rsid w:val="001D118A"/>
    <w:rsid w:val="001D1EE4"/>
    <w:rsid w:val="001D2033"/>
    <w:rsid w:val="001D2FF2"/>
    <w:rsid w:val="001D33E6"/>
    <w:rsid w:val="001D361F"/>
    <w:rsid w:val="001D3850"/>
    <w:rsid w:val="001D3EF8"/>
    <w:rsid w:val="001D4736"/>
    <w:rsid w:val="001D4DB4"/>
    <w:rsid w:val="001D6021"/>
    <w:rsid w:val="001D62CE"/>
    <w:rsid w:val="001D6338"/>
    <w:rsid w:val="001D7D0C"/>
    <w:rsid w:val="001E0DBE"/>
    <w:rsid w:val="001E15DA"/>
    <w:rsid w:val="001E1734"/>
    <w:rsid w:val="001E1DCC"/>
    <w:rsid w:val="001E2DC5"/>
    <w:rsid w:val="001E375A"/>
    <w:rsid w:val="001E4AA1"/>
    <w:rsid w:val="001E4DB3"/>
    <w:rsid w:val="001E55ED"/>
    <w:rsid w:val="001E565D"/>
    <w:rsid w:val="001E5827"/>
    <w:rsid w:val="001E5A5E"/>
    <w:rsid w:val="001E65C1"/>
    <w:rsid w:val="001E66A6"/>
    <w:rsid w:val="001E673B"/>
    <w:rsid w:val="001E76DB"/>
    <w:rsid w:val="001E7C62"/>
    <w:rsid w:val="001E7DAE"/>
    <w:rsid w:val="001F0638"/>
    <w:rsid w:val="001F0EE4"/>
    <w:rsid w:val="001F0F72"/>
    <w:rsid w:val="001F1164"/>
    <w:rsid w:val="001F1603"/>
    <w:rsid w:val="001F2007"/>
    <w:rsid w:val="001F30D0"/>
    <w:rsid w:val="001F3967"/>
    <w:rsid w:val="001F3C42"/>
    <w:rsid w:val="001F40B7"/>
    <w:rsid w:val="001F419E"/>
    <w:rsid w:val="001F4249"/>
    <w:rsid w:val="001F4713"/>
    <w:rsid w:val="001F58B7"/>
    <w:rsid w:val="001F5C9A"/>
    <w:rsid w:val="001F63AF"/>
    <w:rsid w:val="00200358"/>
    <w:rsid w:val="00200881"/>
    <w:rsid w:val="00200A48"/>
    <w:rsid w:val="00200A78"/>
    <w:rsid w:val="00201741"/>
    <w:rsid w:val="00201756"/>
    <w:rsid w:val="00201FA7"/>
    <w:rsid w:val="002021D4"/>
    <w:rsid w:val="00202625"/>
    <w:rsid w:val="0020274A"/>
    <w:rsid w:val="002027B8"/>
    <w:rsid w:val="00203F6F"/>
    <w:rsid w:val="00204104"/>
    <w:rsid w:val="00204222"/>
    <w:rsid w:val="002043B3"/>
    <w:rsid w:val="002043DE"/>
    <w:rsid w:val="00204952"/>
    <w:rsid w:val="0020507D"/>
    <w:rsid w:val="00206D8B"/>
    <w:rsid w:val="00206F0C"/>
    <w:rsid w:val="002071D3"/>
    <w:rsid w:val="0020745E"/>
    <w:rsid w:val="00210EC2"/>
    <w:rsid w:val="002110F0"/>
    <w:rsid w:val="00211795"/>
    <w:rsid w:val="00212BA1"/>
    <w:rsid w:val="00213B5B"/>
    <w:rsid w:val="00214565"/>
    <w:rsid w:val="0021556A"/>
    <w:rsid w:val="002155AF"/>
    <w:rsid w:val="00215AF3"/>
    <w:rsid w:val="00215DEE"/>
    <w:rsid w:val="0021657F"/>
    <w:rsid w:val="00216983"/>
    <w:rsid w:val="00216A3A"/>
    <w:rsid w:val="00216A9E"/>
    <w:rsid w:val="00217119"/>
    <w:rsid w:val="0021781F"/>
    <w:rsid w:val="00217CED"/>
    <w:rsid w:val="0022037C"/>
    <w:rsid w:val="00220858"/>
    <w:rsid w:val="00222695"/>
    <w:rsid w:val="00222FA6"/>
    <w:rsid w:val="002233C2"/>
    <w:rsid w:val="002235A3"/>
    <w:rsid w:val="00223C27"/>
    <w:rsid w:val="002242F4"/>
    <w:rsid w:val="002249F4"/>
    <w:rsid w:val="00224AA6"/>
    <w:rsid w:val="00224CFD"/>
    <w:rsid w:val="002254F0"/>
    <w:rsid w:val="00226337"/>
    <w:rsid w:val="00226A1B"/>
    <w:rsid w:val="002272B4"/>
    <w:rsid w:val="00227322"/>
    <w:rsid w:val="0022739D"/>
    <w:rsid w:val="002273B7"/>
    <w:rsid w:val="00227D59"/>
    <w:rsid w:val="00230410"/>
    <w:rsid w:val="00231B2E"/>
    <w:rsid w:val="00231C3B"/>
    <w:rsid w:val="002328C4"/>
    <w:rsid w:val="00232C1A"/>
    <w:rsid w:val="00232F29"/>
    <w:rsid w:val="00233319"/>
    <w:rsid w:val="00233885"/>
    <w:rsid w:val="00233914"/>
    <w:rsid w:val="0023408B"/>
    <w:rsid w:val="0023525C"/>
    <w:rsid w:val="00235444"/>
    <w:rsid w:val="002360D9"/>
    <w:rsid w:val="002364BB"/>
    <w:rsid w:val="00237D07"/>
    <w:rsid w:val="00240A06"/>
    <w:rsid w:val="00240B15"/>
    <w:rsid w:val="00240E2E"/>
    <w:rsid w:val="00241A31"/>
    <w:rsid w:val="002430D1"/>
    <w:rsid w:val="0024353F"/>
    <w:rsid w:val="00244B3C"/>
    <w:rsid w:val="0024626E"/>
    <w:rsid w:val="00246485"/>
    <w:rsid w:val="002466FC"/>
    <w:rsid w:val="00247BF7"/>
    <w:rsid w:val="00247EBD"/>
    <w:rsid w:val="00250A55"/>
    <w:rsid w:val="00250FC2"/>
    <w:rsid w:val="002519D6"/>
    <w:rsid w:val="0025207D"/>
    <w:rsid w:val="002524B1"/>
    <w:rsid w:val="00252F43"/>
    <w:rsid w:val="002530B4"/>
    <w:rsid w:val="00253E50"/>
    <w:rsid w:val="00253EBB"/>
    <w:rsid w:val="00254743"/>
    <w:rsid w:val="00255E59"/>
    <w:rsid w:val="0025607A"/>
    <w:rsid w:val="00256703"/>
    <w:rsid w:val="00256CA7"/>
    <w:rsid w:val="00256F8F"/>
    <w:rsid w:val="00256FB4"/>
    <w:rsid w:val="00257313"/>
    <w:rsid w:val="00257373"/>
    <w:rsid w:val="00257B55"/>
    <w:rsid w:val="0026075D"/>
    <w:rsid w:val="002607F0"/>
    <w:rsid w:val="002608C4"/>
    <w:rsid w:val="0026211A"/>
    <w:rsid w:val="00263A0E"/>
    <w:rsid w:val="00263C0D"/>
    <w:rsid w:val="00263E04"/>
    <w:rsid w:val="0026403E"/>
    <w:rsid w:val="002644FC"/>
    <w:rsid w:val="00264721"/>
    <w:rsid w:val="00264DC5"/>
    <w:rsid w:val="002665E4"/>
    <w:rsid w:val="002666A3"/>
    <w:rsid w:val="00266A6A"/>
    <w:rsid w:val="0026727F"/>
    <w:rsid w:val="0026755E"/>
    <w:rsid w:val="00271352"/>
    <w:rsid w:val="00271426"/>
    <w:rsid w:val="00271719"/>
    <w:rsid w:val="00272CC6"/>
    <w:rsid w:val="002736AD"/>
    <w:rsid w:val="00273F86"/>
    <w:rsid w:val="00274559"/>
    <w:rsid w:val="00274653"/>
    <w:rsid w:val="0027480C"/>
    <w:rsid w:val="00274979"/>
    <w:rsid w:val="0027527F"/>
    <w:rsid w:val="00275605"/>
    <w:rsid w:val="002757E1"/>
    <w:rsid w:val="00275AA9"/>
    <w:rsid w:val="00275F02"/>
    <w:rsid w:val="00276065"/>
    <w:rsid w:val="002760B6"/>
    <w:rsid w:val="002764DD"/>
    <w:rsid w:val="0027692A"/>
    <w:rsid w:val="00276CBB"/>
    <w:rsid w:val="00277082"/>
    <w:rsid w:val="0027714E"/>
    <w:rsid w:val="00280058"/>
    <w:rsid w:val="002810AB"/>
    <w:rsid w:val="00281A39"/>
    <w:rsid w:val="00282426"/>
    <w:rsid w:val="0028267E"/>
    <w:rsid w:val="002829BD"/>
    <w:rsid w:val="00282B30"/>
    <w:rsid w:val="00282D4E"/>
    <w:rsid w:val="0028302B"/>
    <w:rsid w:val="002833B2"/>
    <w:rsid w:val="00283EFC"/>
    <w:rsid w:val="00284932"/>
    <w:rsid w:val="002851E1"/>
    <w:rsid w:val="00285222"/>
    <w:rsid w:val="00286B9D"/>
    <w:rsid w:val="00287114"/>
    <w:rsid w:val="002873B4"/>
    <w:rsid w:val="002879C2"/>
    <w:rsid w:val="00287ADC"/>
    <w:rsid w:val="00287DEE"/>
    <w:rsid w:val="00287F15"/>
    <w:rsid w:val="002907CC"/>
    <w:rsid w:val="00290C2F"/>
    <w:rsid w:val="00291ACB"/>
    <w:rsid w:val="00292390"/>
    <w:rsid w:val="00293516"/>
    <w:rsid w:val="00293C11"/>
    <w:rsid w:val="00294CF8"/>
    <w:rsid w:val="00294DD9"/>
    <w:rsid w:val="00294F84"/>
    <w:rsid w:val="00294FF8"/>
    <w:rsid w:val="00295617"/>
    <w:rsid w:val="0029582B"/>
    <w:rsid w:val="00296D78"/>
    <w:rsid w:val="00296E8B"/>
    <w:rsid w:val="002977C4"/>
    <w:rsid w:val="002978B4"/>
    <w:rsid w:val="002A03F0"/>
    <w:rsid w:val="002A0B35"/>
    <w:rsid w:val="002A14A4"/>
    <w:rsid w:val="002A18A6"/>
    <w:rsid w:val="002A1BCB"/>
    <w:rsid w:val="002A2451"/>
    <w:rsid w:val="002A28E6"/>
    <w:rsid w:val="002A2BCB"/>
    <w:rsid w:val="002A3968"/>
    <w:rsid w:val="002A3FB5"/>
    <w:rsid w:val="002A409D"/>
    <w:rsid w:val="002A4151"/>
    <w:rsid w:val="002A5234"/>
    <w:rsid w:val="002A5554"/>
    <w:rsid w:val="002A5DBE"/>
    <w:rsid w:val="002A632A"/>
    <w:rsid w:val="002A6372"/>
    <w:rsid w:val="002A7C4C"/>
    <w:rsid w:val="002B05D5"/>
    <w:rsid w:val="002B1674"/>
    <w:rsid w:val="002B1999"/>
    <w:rsid w:val="002B28D0"/>
    <w:rsid w:val="002B3144"/>
    <w:rsid w:val="002B341F"/>
    <w:rsid w:val="002B48AF"/>
    <w:rsid w:val="002B5388"/>
    <w:rsid w:val="002B54A3"/>
    <w:rsid w:val="002B5BC6"/>
    <w:rsid w:val="002B6044"/>
    <w:rsid w:val="002B6BA3"/>
    <w:rsid w:val="002B7C2E"/>
    <w:rsid w:val="002C09AA"/>
    <w:rsid w:val="002C1C12"/>
    <w:rsid w:val="002C1E0A"/>
    <w:rsid w:val="002C210A"/>
    <w:rsid w:val="002C2744"/>
    <w:rsid w:val="002C39FB"/>
    <w:rsid w:val="002C3EBE"/>
    <w:rsid w:val="002C57E5"/>
    <w:rsid w:val="002C595B"/>
    <w:rsid w:val="002C730A"/>
    <w:rsid w:val="002C7FA4"/>
    <w:rsid w:val="002D019B"/>
    <w:rsid w:val="002D04C2"/>
    <w:rsid w:val="002D06A2"/>
    <w:rsid w:val="002D0907"/>
    <w:rsid w:val="002D0D84"/>
    <w:rsid w:val="002D116D"/>
    <w:rsid w:val="002D16AB"/>
    <w:rsid w:val="002D1B5E"/>
    <w:rsid w:val="002D1DD0"/>
    <w:rsid w:val="002D203A"/>
    <w:rsid w:val="002D2C2E"/>
    <w:rsid w:val="002D3478"/>
    <w:rsid w:val="002D3A64"/>
    <w:rsid w:val="002D4CFD"/>
    <w:rsid w:val="002D508D"/>
    <w:rsid w:val="002D5B30"/>
    <w:rsid w:val="002D5C1B"/>
    <w:rsid w:val="002D5CB5"/>
    <w:rsid w:val="002D6FD3"/>
    <w:rsid w:val="002D71DD"/>
    <w:rsid w:val="002E0C41"/>
    <w:rsid w:val="002E1986"/>
    <w:rsid w:val="002E1BB0"/>
    <w:rsid w:val="002E216B"/>
    <w:rsid w:val="002E2B2B"/>
    <w:rsid w:val="002E3A78"/>
    <w:rsid w:val="002E3A8C"/>
    <w:rsid w:val="002E50D4"/>
    <w:rsid w:val="002E547B"/>
    <w:rsid w:val="002E5992"/>
    <w:rsid w:val="002E5EA6"/>
    <w:rsid w:val="002E617D"/>
    <w:rsid w:val="002E6673"/>
    <w:rsid w:val="002E6CD5"/>
    <w:rsid w:val="002E6FA7"/>
    <w:rsid w:val="002E704F"/>
    <w:rsid w:val="002E77FD"/>
    <w:rsid w:val="002E7C4B"/>
    <w:rsid w:val="002F0DC6"/>
    <w:rsid w:val="002F1078"/>
    <w:rsid w:val="002F2296"/>
    <w:rsid w:val="002F255B"/>
    <w:rsid w:val="002F28C6"/>
    <w:rsid w:val="002F2C74"/>
    <w:rsid w:val="002F2D7E"/>
    <w:rsid w:val="002F30F5"/>
    <w:rsid w:val="002F3104"/>
    <w:rsid w:val="002F3281"/>
    <w:rsid w:val="002F3A5C"/>
    <w:rsid w:val="002F404F"/>
    <w:rsid w:val="002F541C"/>
    <w:rsid w:val="002F6716"/>
    <w:rsid w:val="002F7039"/>
    <w:rsid w:val="002F7430"/>
    <w:rsid w:val="002F7AF6"/>
    <w:rsid w:val="002F7D6E"/>
    <w:rsid w:val="002F7F1E"/>
    <w:rsid w:val="0030070E"/>
    <w:rsid w:val="00301814"/>
    <w:rsid w:val="00301876"/>
    <w:rsid w:val="00301B5A"/>
    <w:rsid w:val="00303100"/>
    <w:rsid w:val="0030383C"/>
    <w:rsid w:val="00304607"/>
    <w:rsid w:val="003049D1"/>
    <w:rsid w:val="00305343"/>
    <w:rsid w:val="0030562A"/>
    <w:rsid w:val="00305A7D"/>
    <w:rsid w:val="003065E0"/>
    <w:rsid w:val="0030705F"/>
    <w:rsid w:val="00307637"/>
    <w:rsid w:val="00310731"/>
    <w:rsid w:val="00310E93"/>
    <w:rsid w:val="00311697"/>
    <w:rsid w:val="003116ED"/>
    <w:rsid w:val="00311C7D"/>
    <w:rsid w:val="00311CEC"/>
    <w:rsid w:val="0031222B"/>
    <w:rsid w:val="00312C2E"/>
    <w:rsid w:val="00312F34"/>
    <w:rsid w:val="00313331"/>
    <w:rsid w:val="003133F6"/>
    <w:rsid w:val="00313D75"/>
    <w:rsid w:val="00314275"/>
    <w:rsid w:val="00314CA0"/>
    <w:rsid w:val="00314DB4"/>
    <w:rsid w:val="00314E2F"/>
    <w:rsid w:val="00315813"/>
    <w:rsid w:val="003158F3"/>
    <w:rsid w:val="00315BC7"/>
    <w:rsid w:val="003165A0"/>
    <w:rsid w:val="00316EDC"/>
    <w:rsid w:val="0031724F"/>
    <w:rsid w:val="003174DD"/>
    <w:rsid w:val="0032030A"/>
    <w:rsid w:val="003204F4"/>
    <w:rsid w:val="0032071B"/>
    <w:rsid w:val="003208E4"/>
    <w:rsid w:val="00320FAA"/>
    <w:rsid w:val="0032119A"/>
    <w:rsid w:val="0032159C"/>
    <w:rsid w:val="00321C80"/>
    <w:rsid w:val="00322FD4"/>
    <w:rsid w:val="0032303D"/>
    <w:rsid w:val="003238D7"/>
    <w:rsid w:val="00323B0E"/>
    <w:rsid w:val="00324086"/>
    <w:rsid w:val="003240FA"/>
    <w:rsid w:val="00325729"/>
    <w:rsid w:val="0032631A"/>
    <w:rsid w:val="0032658D"/>
    <w:rsid w:val="00326A82"/>
    <w:rsid w:val="00327BCB"/>
    <w:rsid w:val="003301E5"/>
    <w:rsid w:val="003306F5"/>
    <w:rsid w:val="0033194D"/>
    <w:rsid w:val="003319E7"/>
    <w:rsid w:val="00331BF5"/>
    <w:rsid w:val="00331D69"/>
    <w:rsid w:val="00331EAB"/>
    <w:rsid w:val="00332161"/>
    <w:rsid w:val="00332F1F"/>
    <w:rsid w:val="00333326"/>
    <w:rsid w:val="00333522"/>
    <w:rsid w:val="003346FE"/>
    <w:rsid w:val="00335675"/>
    <w:rsid w:val="00335CB4"/>
    <w:rsid w:val="003366D1"/>
    <w:rsid w:val="0033771E"/>
    <w:rsid w:val="003401A8"/>
    <w:rsid w:val="00340292"/>
    <w:rsid w:val="0034045A"/>
    <w:rsid w:val="0034090F"/>
    <w:rsid w:val="003425B8"/>
    <w:rsid w:val="003439F6"/>
    <w:rsid w:val="00343B5F"/>
    <w:rsid w:val="00344452"/>
    <w:rsid w:val="00344F65"/>
    <w:rsid w:val="00345377"/>
    <w:rsid w:val="00345613"/>
    <w:rsid w:val="00345A60"/>
    <w:rsid w:val="00346652"/>
    <w:rsid w:val="00346823"/>
    <w:rsid w:val="00346DE8"/>
    <w:rsid w:val="00346E30"/>
    <w:rsid w:val="00346E45"/>
    <w:rsid w:val="00347233"/>
    <w:rsid w:val="00347246"/>
    <w:rsid w:val="003506F1"/>
    <w:rsid w:val="00350E4F"/>
    <w:rsid w:val="00351073"/>
    <w:rsid w:val="003517BF"/>
    <w:rsid w:val="00352BCC"/>
    <w:rsid w:val="00353987"/>
    <w:rsid w:val="003540C1"/>
    <w:rsid w:val="00354860"/>
    <w:rsid w:val="00354A44"/>
    <w:rsid w:val="00355966"/>
    <w:rsid w:val="003561D4"/>
    <w:rsid w:val="00356AD8"/>
    <w:rsid w:val="00356AF9"/>
    <w:rsid w:val="00356B24"/>
    <w:rsid w:val="00356B68"/>
    <w:rsid w:val="00356BDC"/>
    <w:rsid w:val="00356C00"/>
    <w:rsid w:val="00360313"/>
    <w:rsid w:val="00360656"/>
    <w:rsid w:val="00360C28"/>
    <w:rsid w:val="00360D36"/>
    <w:rsid w:val="00361F7C"/>
    <w:rsid w:val="00361F95"/>
    <w:rsid w:val="0036222F"/>
    <w:rsid w:val="00362286"/>
    <w:rsid w:val="00362540"/>
    <w:rsid w:val="00362544"/>
    <w:rsid w:val="003626B3"/>
    <w:rsid w:val="00362726"/>
    <w:rsid w:val="00362AA9"/>
    <w:rsid w:val="00362D85"/>
    <w:rsid w:val="00363588"/>
    <w:rsid w:val="00363598"/>
    <w:rsid w:val="00363D63"/>
    <w:rsid w:val="003641E7"/>
    <w:rsid w:val="003645F4"/>
    <w:rsid w:val="0036486C"/>
    <w:rsid w:val="00364DDA"/>
    <w:rsid w:val="00365DC6"/>
    <w:rsid w:val="00366943"/>
    <w:rsid w:val="0036725C"/>
    <w:rsid w:val="00367537"/>
    <w:rsid w:val="00367950"/>
    <w:rsid w:val="00370A53"/>
    <w:rsid w:val="00370C75"/>
    <w:rsid w:val="00373036"/>
    <w:rsid w:val="003736C4"/>
    <w:rsid w:val="00373AC8"/>
    <w:rsid w:val="00373F3C"/>
    <w:rsid w:val="0037405B"/>
    <w:rsid w:val="003745F4"/>
    <w:rsid w:val="00374624"/>
    <w:rsid w:val="00374B09"/>
    <w:rsid w:val="003756C8"/>
    <w:rsid w:val="00375EAF"/>
    <w:rsid w:val="00376150"/>
    <w:rsid w:val="00376662"/>
    <w:rsid w:val="003766E7"/>
    <w:rsid w:val="00377279"/>
    <w:rsid w:val="0037755F"/>
    <w:rsid w:val="00377D7D"/>
    <w:rsid w:val="00377F2F"/>
    <w:rsid w:val="00377FAA"/>
    <w:rsid w:val="003800FB"/>
    <w:rsid w:val="00380CB8"/>
    <w:rsid w:val="00380F8F"/>
    <w:rsid w:val="00381889"/>
    <w:rsid w:val="0038253C"/>
    <w:rsid w:val="00382551"/>
    <w:rsid w:val="00382565"/>
    <w:rsid w:val="00382BB7"/>
    <w:rsid w:val="003833AB"/>
    <w:rsid w:val="003836FD"/>
    <w:rsid w:val="0038403F"/>
    <w:rsid w:val="00384D37"/>
    <w:rsid w:val="00384D59"/>
    <w:rsid w:val="00385C17"/>
    <w:rsid w:val="00385E11"/>
    <w:rsid w:val="0038628E"/>
    <w:rsid w:val="003862A6"/>
    <w:rsid w:val="003864F2"/>
    <w:rsid w:val="003864FA"/>
    <w:rsid w:val="00386551"/>
    <w:rsid w:val="00386A69"/>
    <w:rsid w:val="00386B19"/>
    <w:rsid w:val="00386EC2"/>
    <w:rsid w:val="00387F06"/>
    <w:rsid w:val="003907AE"/>
    <w:rsid w:val="00390A5D"/>
    <w:rsid w:val="00390AD9"/>
    <w:rsid w:val="00392ACA"/>
    <w:rsid w:val="00393540"/>
    <w:rsid w:val="00393682"/>
    <w:rsid w:val="00393FD9"/>
    <w:rsid w:val="003943D3"/>
    <w:rsid w:val="003956D0"/>
    <w:rsid w:val="00395FBB"/>
    <w:rsid w:val="00396077"/>
    <w:rsid w:val="00396273"/>
    <w:rsid w:val="0039682B"/>
    <w:rsid w:val="00396C2A"/>
    <w:rsid w:val="00396C46"/>
    <w:rsid w:val="003979BD"/>
    <w:rsid w:val="003A0D90"/>
    <w:rsid w:val="003A0F45"/>
    <w:rsid w:val="003A16D6"/>
    <w:rsid w:val="003A184F"/>
    <w:rsid w:val="003A279F"/>
    <w:rsid w:val="003A2DCE"/>
    <w:rsid w:val="003A32A2"/>
    <w:rsid w:val="003A34AD"/>
    <w:rsid w:val="003A359F"/>
    <w:rsid w:val="003A3F4B"/>
    <w:rsid w:val="003A47FC"/>
    <w:rsid w:val="003A481F"/>
    <w:rsid w:val="003A5491"/>
    <w:rsid w:val="003A5EE9"/>
    <w:rsid w:val="003A6910"/>
    <w:rsid w:val="003A72D8"/>
    <w:rsid w:val="003A7AE7"/>
    <w:rsid w:val="003A7AED"/>
    <w:rsid w:val="003B0080"/>
    <w:rsid w:val="003B0A1B"/>
    <w:rsid w:val="003B0F0D"/>
    <w:rsid w:val="003B170A"/>
    <w:rsid w:val="003B18D1"/>
    <w:rsid w:val="003B1E9A"/>
    <w:rsid w:val="003B23B4"/>
    <w:rsid w:val="003B2A6A"/>
    <w:rsid w:val="003B2F1D"/>
    <w:rsid w:val="003B360E"/>
    <w:rsid w:val="003B36F2"/>
    <w:rsid w:val="003B37F9"/>
    <w:rsid w:val="003B3EB4"/>
    <w:rsid w:val="003B42C5"/>
    <w:rsid w:val="003B432D"/>
    <w:rsid w:val="003B5033"/>
    <w:rsid w:val="003B5163"/>
    <w:rsid w:val="003B5937"/>
    <w:rsid w:val="003B5F79"/>
    <w:rsid w:val="003B61B4"/>
    <w:rsid w:val="003B6AFB"/>
    <w:rsid w:val="003C0C22"/>
    <w:rsid w:val="003C0E6A"/>
    <w:rsid w:val="003C192F"/>
    <w:rsid w:val="003C1B41"/>
    <w:rsid w:val="003C1C0B"/>
    <w:rsid w:val="003C1D9F"/>
    <w:rsid w:val="003C24EA"/>
    <w:rsid w:val="003C2795"/>
    <w:rsid w:val="003C29DB"/>
    <w:rsid w:val="003C3311"/>
    <w:rsid w:val="003C39BB"/>
    <w:rsid w:val="003C3A9D"/>
    <w:rsid w:val="003C3B57"/>
    <w:rsid w:val="003C3D2F"/>
    <w:rsid w:val="003C4677"/>
    <w:rsid w:val="003C4925"/>
    <w:rsid w:val="003C4951"/>
    <w:rsid w:val="003C4CBE"/>
    <w:rsid w:val="003C5283"/>
    <w:rsid w:val="003C55E0"/>
    <w:rsid w:val="003C5726"/>
    <w:rsid w:val="003C588C"/>
    <w:rsid w:val="003C643E"/>
    <w:rsid w:val="003C6ACD"/>
    <w:rsid w:val="003C6C27"/>
    <w:rsid w:val="003C6DF8"/>
    <w:rsid w:val="003C6EC5"/>
    <w:rsid w:val="003C732D"/>
    <w:rsid w:val="003C7800"/>
    <w:rsid w:val="003C791F"/>
    <w:rsid w:val="003C797A"/>
    <w:rsid w:val="003C7A25"/>
    <w:rsid w:val="003D0BF5"/>
    <w:rsid w:val="003D0C54"/>
    <w:rsid w:val="003D0E40"/>
    <w:rsid w:val="003D1037"/>
    <w:rsid w:val="003D11D0"/>
    <w:rsid w:val="003D15E6"/>
    <w:rsid w:val="003D1757"/>
    <w:rsid w:val="003D1955"/>
    <w:rsid w:val="003D2A50"/>
    <w:rsid w:val="003D2AEF"/>
    <w:rsid w:val="003D3A3F"/>
    <w:rsid w:val="003D3E9F"/>
    <w:rsid w:val="003D4414"/>
    <w:rsid w:val="003D4AAB"/>
    <w:rsid w:val="003D4D72"/>
    <w:rsid w:val="003D53FC"/>
    <w:rsid w:val="003D56FC"/>
    <w:rsid w:val="003D5A34"/>
    <w:rsid w:val="003D63A3"/>
    <w:rsid w:val="003D7238"/>
    <w:rsid w:val="003D72E4"/>
    <w:rsid w:val="003D748C"/>
    <w:rsid w:val="003E0E6A"/>
    <w:rsid w:val="003E127F"/>
    <w:rsid w:val="003E1585"/>
    <w:rsid w:val="003E200A"/>
    <w:rsid w:val="003E2689"/>
    <w:rsid w:val="003E2995"/>
    <w:rsid w:val="003E3311"/>
    <w:rsid w:val="003E3609"/>
    <w:rsid w:val="003E39FF"/>
    <w:rsid w:val="003E486C"/>
    <w:rsid w:val="003E4962"/>
    <w:rsid w:val="003E5E6E"/>
    <w:rsid w:val="003E60E0"/>
    <w:rsid w:val="003E64AF"/>
    <w:rsid w:val="003E6BA7"/>
    <w:rsid w:val="003E6ED8"/>
    <w:rsid w:val="003E74C6"/>
    <w:rsid w:val="003E7B60"/>
    <w:rsid w:val="003F1A6F"/>
    <w:rsid w:val="003F1DFD"/>
    <w:rsid w:val="003F2004"/>
    <w:rsid w:val="003F2AE6"/>
    <w:rsid w:val="003F2B85"/>
    <w:rsid w:val="003F2D9A"/>
    <w:rsid w:val="003F3208"/>
    <w:rsid w:val="003F35F3"/>
    <w:rsid w:val="003F43B4"/>
    <w:rsid w:val="003F4DF5"/>
    <w:rsid w:val="003F51D0"/>
    <w:rsid w:val="003F53E0"/>
    <w:rsid w:val="003F54E0"/>
    <w:rsid w:val="003F64C9"/>
    <w:rsid w:val="003F66E4"/>
    <w:rsid w:val="003F691B"/>
    <w:rsid w:val="003F6CB6"/>
    <w:rsid w:val="003F72DB"/>
    <w:rsid w:val="003F7AA4"/>
    <w:rsid w:val="003F7EEF"/>
    <w:rsid w:val="00400264"/>
    <w:rsid w:val="00400781"/>
    <w:rsid w:val="00400949"/>
    <w:rsid w:val="00400DC5"/>
    <w:rsid w:val="00400E9B"/>
    <w:rsid w:val="00401472"/>
    <w:rsid w:val="00401C85"/>
    <w:rsid w:val="004020B6"/>
    <w:rsid w:val="004023A5"/>
    <w:rsid w:val="00402C4D"/>
    <w:rsid w:val="00402F39"/>
    <w:rsid w:val="0040334E"/>
    <w:rsid w:val="004039B7"/>
    <w:rsid w:val="00403BAC"/>
    <w:rsid w:val="004045B4"/>
    <w:rsid w:val="00405005"/>
    <w:rsid w:val="0040512D"/>
    <w:rsid w:val="0040551A"/>
    <w:rsid w:val="0040757A"/>
    <w:rsid w:val="004075B0"/>
    <w:rsid w:val="00407708"/>
    <w:rsid w:val="0040770C"/>
    <w:rsid w:val="00407840"/>
    <w:rsid w:val="00407AED"/>
    <w:rsid w:val="004106AF"/>
    <w:rsid w:val="00410C50"/>
    <w:rsid w:val="00410C8D"/>
    <w:rsid w:val="00410C9C"/>
    <w:rsid w:val="00410D7F"/>
    <w:rsid w:val="0041104D"/>
    <w:rsid w:val="00411167"/>
    <w:rsid w:val="00411657"/>
    <w:rsid w:val="00413101"/>
    <w:rsid w:val="00413C0D"/>
    <w:rsid w:val="00413DE9"/>
    <w:rsid w:val="00413F46"/>
    <w:rsid w:val="0041449B"/>
    <w:rsid w:val="00414C4D"/>
    <w:rsid w:val="00414D02"/>
    <w:rsid w:val="00414E13"/>
    <w:rsid w:val="00414E23"/>
    <w:rsid w:val="0041560F"/>
    <w:rsid w:val="004156C0"/>
    <w:rsid w:val="004163DB"/>
    <w:rsid w:val="004165CB"/>
    <w:rsid w:val="00416A6C"/>
    <w:rsid w:val="00416E1B"/>
    <w:rsid w:val="00416F8E"/>
    <w:rsid w:val="004170AE"/>
    <w:rsid w:val="004209FD"/>
    <w:rsid w:val="00421073"/>
    <w:rsid w:val="00421100"/>
    <w:rsid w:val="0042158A"/>
    <w:rsid w:val="00421AA8"/>
    <w:rsid w:val="00421B5F"/>
    <w:rsid w:val="00421B9E"/>
    <w:rsid w:val="00422DC2"/>
    <w:rsid w:val="00422EB7"/>
    <w:rsid w:val="0042384F"/>
    <w:rsid w:val="0042432B"/>
    <w:rsid w:val="0042582B"/>
    <w:rsid w:val="00425E96"/>
    <w:rsid w:val="00426133"/>
    <w:rsid w:val="00427014"/>
    <w:rsid w:val="004270B0"/>
    <w:rsid w:val="0042743E"/>
    <w:rsid w:val="00427461"/>
    <w:rsid w:val="00427523"/>
    <w:rsid w:val="00427730"/>
    <w:rsid w:val="004278F4"/>
    <w:rsid w:val="00427F2E"/>
    <w:rsid w:val="00430A38"/>
    <w:rsid w:val="00430BD0"/>
    <w:rsid w:val="00430E80"/>
    <w:rsid w:val="00430F24"/>
    <w:rsid w:val="00431583"/>
    <w:rsid w:val="0043198A"/>
    <w:rsid w:val="00431BC8"/>
    <w:rsid w:val="00431D45"/>
    <w:rsid w:val="00432108"/>
    <w:rsid w:val="00432720"/>
    <w:rsid w:val="004327A0"/>
    <w:rsid w:val="00433666"/>
    <w:rsid w:val="0043384D"/>
    <w:rsid w:val="00433994"/>
    <w:rsid w:val="00434940"/>
    <w:rsid w:val="00434A81"/>
    <w:rsid w:val="00434B71"/>
    <w:rsid w:val="00435763"/>
    <w:rsid w:val="00435972"/>
    <w:rsid w:val="00435BE7"/>
    <w:rsid w:val="0043626D"/>
    <w:rsid w:val="00436796"/>
    <w:rsid w:val="00436B41"/>
    <w:rsid w:val="004377D2"/>
    <w:rsid w:val="00437C95"/>
    <w:rsid w:val="00441C9A"/>
    <w:rsid w:val="00441D36"/>
    <w:rsid w:val="0044231C"/>
    <w:rsid w:val="00442552"/>
    <w:rsid w:val="004425CB"/>
    <w:rsid w:val="00442776"/>
    <w:rsid w:val="0044377E"/>
    <w:rsid w:val="00443BBE"/>
    <w:rsid w:val="0044444C"/>
    <w:rsid w:val="00444C58"/>
    <w:rsid w:val="00446078"/>
    <w:rsid w:val="00446164"/>
    <w:rsid w:val="0044627E"/>
    <w:rsid w:val="004464F6"/>
    <w:rsid w:val="00446DA5"/>
    <w:rsid w:val="0044769D"/>
    <w:rsid w:val="00447D4D"/>
    <w:rsid w:val="00447FEB"/>
    <w:rsid w:val="00450373"/>
    <w:rsid w:val="004504C9"/>
    <w:rsid w:val="0045150A"/>
    <w:rsid w:val="004517CD"/>
    <w:rsid w:val="00451B90"/>
    <w:rsid w:val="00451DB1"/>
    <w:rsid w:val="0045244E"/>
    <w:rsid w:val="00452F6A"/>
    <w:rsid w:val="00453083"/>
    <w:rsid w:val="00453737"/>
    <w:rsid w:val="00453EF5"/>
    <w:rsid w:val="00454038"/>
    <w:rsid w:val="004555DA"/>
    <w:rsid w:val="0045571C"/>
    <w:rsid w:val="00455944"/>
    <w:rsid w:val="004565CF"/>
    <w:rsid w:val="0045689C"/>
    <w:rsid w:val="00456AD7"/>
    <w:rsid w:val="00457CD0"/>
    <w:rsid w:val="00457F8D"/>
    <w:rsid w:val="00460538"/>
    <w:rsid w:val="00460BE9"/>
    <w:rsid w:val="00460C4A"/>
    <w:rsid w:val="00460EFC"/>
    <w:rsid w:val="004616D7"/>
    <w:rsid w:val="004619B7"/>
    <w:rsid w:val="0046217C"/>
    <w:rsid w:val="00462469"/>
    <w:rsid w:val="00464D16"/>
    <w:rsid w:val="00465354"/>
    <w:rsid w:val="004660EE"/>
    <w:rsid w:val="0046760D"/>
    <w:rsid w:val="004679DE"/>
    <w:rsid w:val="004679E8"/>
    <w:rsid w:val="00467C39"/>
    <w:rsid w:val="00467C6D"/>
    <w:rsid w:val="00467D3A"/>
    <w:rsid w:val="00470099"/>
    <w:rsid w:val="00470C64"/>
    <w:rsid w:val="00470EA5"/>
    <w:rsid w:val="00470EDE"/>
    <w:rsid w:val="004714CE"/>
    <w:rsid w:val="004717A7"/>
    <w:rsid w:val="00471AF6"/>
    <w:rsid w:val="00471D8A"/>
    <w:rsid w:val="00472233"/>
    <w:rsid w:val="0047227B"/>
    <w:rsid w:val="0047253C"/>
    <w:rsid w:val="00473129"/>
    <w:rsid w:val="0047321B"/>
    <w:rsid w:val="004747B6"/>
    <w:rsid w:val="00474B40"/>
    <w:rsid w:val="00475C10"/>
    <w:rsid w:val="0047632B"/>
    <w:rsid w:val="00476440"/>
    <w:rsid w:val="00476EBD"/>
    <w:rsid w:val="00477616"/>
    <w:rsid w:val="004803E0"/>
    <w:rsid w:val="004809D0"/>
    <w:rsid w:val="00480CDA"/>
    <w:rsid w:val="00481042"/>
    <w:rsid w:val="004817F2"/>
    <w:rsid w:val="00481C35"/>
    <w:rsid w:val="004828C1"/>
    <w:rsid w:val="00482AB2"/>
    <w:rsid w:val="00483410"/>
    <w:rsid w:val="00483DFC"/>
    <w:rsid w:val="00484EA4"/>
    <w:rsid w:val="004851B2"/>
    <w:rsid w:val="0048587C"/>
    <w:rsid w:val="00485882"/>
    <w:rsid w:val="00485CD6"/>
    <w:rsid w:val="00485EAB"/>
    <w:rsid w:val="00486B01"/>
    <w:rsid w:val="00487354"/>
    <w:rsid w:val="00487FD8"/>
    <w:rsid w:val="004909AF"/>
    <w:rsid w:val="00490D87"/>
    <w:rsid w:val="00491338"/>
    <w:rsid w:val="004919CB"/>
    <w:rsid w:val="00491D0D"/>
    <w:rsid w:val="004926BA"/>
    <w:rsid w:val="00493277"/>
    <w:rsid w:val="004937CE"/>
    <w:rsid w:val="00493B5D"/>
    <w:rsid w:val="0049477B"/>
    <w:rsid w:val="00494A6E"/>
    <w:rsid w:val="00494EAA"/>
    <w:rsid w:val="00494F48"/>
    <w:rsid w:val="004952AC"/>
    <w:rsid w:val="00496D43"/>
    <w:rsid w:val="004A0209"/>
    <w:rsid w:val="004A089B"/>
    <w:rsid w:val="004A09E8"/>
    <w:rsid w:val="004A0A4B"/>
    <w:rsid w:val="004A0B99"/>
    <w:rsid w:val="004A1374"/>
    <w:rsid w:val="004A1895"/>
    <w:rsid w:val="004A1DBE"/>
    <w:rsid w:val="004A1DC7"/>
    <w:rsid w:val="004A274F"/>
    <w:rsid w:val="004A2B5E"/>
    <w:rsid w:val="004A32F9"/>
    <w:rsid w:val="004A3391"/>
    <w:rsid w:val="004A38AB"/>
    <w:rsid w:val="004A3FCA"/>
    <w:rsid w:val="004A41B0"/>
    <w:rsid w:val="004A4265"/>
    <w:rsid w:val="004A4956"/>
    <w:rsid w:val="004A4F9E"/>
    <w:rsid w:val="004A5D6F"/>
    <w:rsid w:val="004A5E99"/>
    <w:rsid w:val="004A627B"/>
    <w:rsid w:val="004A6F19"/>
    <w:rsid w:val="004A7693"/>
    <w:rsid w:val="004A7997"/>
    <w:rsid w:val="004B0A01"/>
    <w:rsid w:val="004B1188"/>
    <w:rsid w:val="004B1576"/>
    <w:rsid w:val="004B1D7C"/>
    <w:rsid w:val="004B208E"/>
    <w:rsid w:val="004B2392"/>
    <w:rsid w:val="004B27FD"/>
    <w:rsid w:val="004B2A9F"/>
    <w:rsid w:val="004B3299"/>
    <w:rsid w:val="004B355D"/>
    <w:rsid w:val="004B42A6"/>
    <w:rsid w:val="004B432E"/>
    <w:rsid w:val="004B4768"/>
    <w:rsid w:val="004B4ED6"/>
    <w:rsid w:val="004B642E"/>
    <w:rsid w:val="004B6D0B"/>
    <w:rsid w:val="004B7ABA"/>
    <w:rsid w:val="004B7E24"/>
    <w:rsid w:val="004B7F0A"/>
    <w:rsid w:val="004C06B9"/>
    <w:rsid w:val="004C084B"/>
    <w:rsid w:val="004C1F0F"/>
    <w:rsid w:val="004C28A2"/>
    <w:rsid w:val="004C3156"/>
    <w:rsid w:val="004C3207"/>
    <w:rsid w:val="004C364B"/>
    <w:rsid w:val="004C3BAB"/>
    <w:rsid w:val="004C4498"/>
    <w:rsid w:val="004C4781"/>
    <w:rsid w:val="004C4A55"/>
    <w:rsid w:val="004C4AA3"/>
    <w:rsid w:val="004C6714"/>
    <w:rsid w:val="004C6A67"/>
    <w:rsid w:val="004C6D69"/>
    <w:rsid w:val="004C6F18"/>
    <w:rsid w:val="004C7323"/>
    <w:rsid w:val="004D0BBB"/>
    <w:rsid w:val="004D0E64"/>
    <w:rsid w:val="004D0E97"/>
    <w:rsid w:val="004D0F49"/>
    <w:rsid w:val="004D1417"/>
    <w:rsid w:val="004D2296"/>
    <w:rsid w:val="004D3061"/>
    <w:rsid w:val="004D3444"/>
    <w:rsid w:val="004D35A5"/>
    <w:rsid w:val="004D36FD"/>
    <w:rsid w:val="004D42D1"/>
    <w:rsid w:val="004D5385"/>
    <w:rsid w:val="004D58FB"/>
    <w:rsid w:val="004D5932"/>
    <w:rsid w:val="004D6BE2"/>
    <w:rsid w:val="004D6FC3"/>
    <w:rsid w:val="004D72DA"/>
    <w:rsid w:val="004D7452"/>
    <w:rsid w:val="004D74FA"/>
    <w:rsid w:val="004D7739"/>
    <w:rsid w:val="004E07C2"/>
    <w:rsid w:val="004E07C3"/>
    <w:rsid w:val="004E0978"/>
    <w:rsid w:val="004E0AD8"/>
    <w:rsid w:val="004E0C5E"/>
    <w:rsid w:val="004E1A77"/>
    <w:rsid w:val="004E1EE2"/>
    <w:rsid w:val="004E1F43"/>
    <w:rsid w:val="004E289C"/>
    <w:rsid w:val="004E2B0F"/>
    <w:rsid w:val="004E40FB"/>
    <w:rsid w:val="004E46D5"/>
    <w:rsid w:val="004E475E"/>
    <w:rsid w:val="004E4952"/>
    <w:rsid w:val="004E6618"/>
    <w:rsid w:val="004E6F88"/>
    <w:rsid w:val="004E753C"/>
    <w:rsid w:val="004E7A1F"/>
    <w:rsid w:val="004E7A9A"/>
    <w:rsid w:val="004E7CBF"/>
    <w:rsid w:val="004F06BA"/>
    <w:rsid w:val="004F0932"/>
    <w:rsid w:val="004F0D5B"/>
    <w:rsid w:val="004F1161"/>
    <w:rsid w:val="004F134E"/>
    <w:rsid w:val="004F18E2"/>
    <w:rsid w:val="004F1B75"/>
    <w:rsid w:val="004F1D37"/>
    <w:rsid w:val="004F1ECF"/>
    <w:rsid w:val="004F3B08"/>
    <w:rsid w:val="004F48A3"/>
    <w:rsid w:val="004F537B"/>
    <w:rsid w:val="004F5604"/>
    <w:rsid w:val="004F5E7A"/>
    <w:rsid w:val="004F65CD"/>
    <w:rsid w:val="004F6CCB"/>
    <w:rsid w:val="004F7868"/>
    <w:rsid w:val="004F7F5D"/>
    <w:rsid w:val="00500B48"/>
    <w:rsid w:val="00500BF4"/>
    <w:rsid w:val="005017C7"/>
    <w:rsid w:val="00501A0F"/>
    <w:rsid w:val="00501B35"/>
    <w:rsid w:val="00501D34"/>
    <w:rsid w:val="00502A73"/>
    <w:rsid w:val="00502C1C"/>
    <w:rsid w:val="005033CE"/>
    <w:rsid w:val="00503B1A"/>
    <w:rsid w:val="00503CC3"/>
    <w:rsid w:val="005044EE"/>
    <w:rsid w:val="00504C43"/>
    <w:rsid w:val="005054AD"/>
    <w:rsid w:val="0050571B"/>
    <w:rsid w:val="00505C9D"/>
    <w:rsid w:val="00506554"/>
    <w:rsid w:val="00506710"/>
    <w:rsid w:val="00507331"/>
    <w:rsid w:val="0050780B"/>
    <w:rsid w:val="0050785D"/>
    <w:rsid w:val="00507DB6"/>
    <w:rsid w:val="00510563"/>
    <w:rsid w:val="00511334"/>
    <w:rsid w:val="0051196F"/>
    <w:rsid w:val="00511B2F"/>
    <w:rsid w:val="00512759"/>
    <w:rsid w:val="00513007"/>
    <w:rsid w:val="00513412"/>
    <w:rsid w:val="00513810"/>
    <w:rsid w:val="00513C6C"/>
    <w:rsid w:val="00513DF3"/>
    <w:rsid w:val="0051446E"/>
    <w:rsid w:val="0051454B"/>
    <w:rsid w:val="00514D96"/>
    <w:rsid w:val="00515232"/>
    <w:rsid w:val="00515290"/>
    <w:rsid w:val="00515B03"/>
    <w:rsid w:val="00516DE4"/>
    <w:rsid w:val="005172EC"/>
    <w:rsid w:val="00517A9D"/>
    <w:rsid w:val="00517E98"/>
    <w:rsid w:val="00520195"/>
    <w:rsid w:val="0052027A"/>
    <w:rsid w:val="00520D36"/>
    <w:rsid w:val="00521511"/>
    <w:rsid w:val="00521B10"/>
    <w:rsid w:val="00521B1C"/>
    <w:rsid w:val="00521B57"/>
    <w:rsid w:val="00521EFF"/>
    <w:rsid w:val="00522080"/>
    <w:rsid w:val="0052286D"/>
    <w:rsid w:val="005229D2"/>
    <w:rsid w:val="00523475"/>
    <w:rsid w:val="0052354A"/>
    <w:rsid w:val="005239DE"/>
    <w:rsid w:val="00523C26"/>
    <w:rsid w:val="00523CA7"/>
    <w:rsid w:val="00523E80"/>
    <w:rsid w:val="00524032"/>
    <w:rsid w:val="005245B3"/>
    <w:rsid w:val="005247F5"/>
    <w:rsid w:val="005248F0"/>
    <w:rsid w:val="00525145"/>
    <w:rsid w:val="0052581B"/>
    <w:rsid w:val="00525D71"/>
    <w:rsid w:val="00525DE8"/>
    <w:rsid w:val="0052643B"/>
    <w:rsid w:val="0052659B"/>
    <w:rsid w:val="00526BE5"/>
    <w:rsid w:val="00526E41"/>
    <w:rsid w:val="00526EC8"/>
    <w:rsid w:val="00526FB5"/>
    <w:rsid w:val="0052747A"/>
    <w:rsid w:val="0052780D"/>
    <w:rsid w:val="00527812"/>
    <w:rsid w:val="00530447"/>
    <w:rsid w:val="00530A56"/>
    <w:rsid w:val="00531B40"/>
    <w:rsid w:val="00532032"/>
    <w:rsid w:val="0053219A"/>
    <w:rsid w:val="0053249E"/>
    <w:rsid w:val="00533339"/>
    <w:rsid w:val="0053370E"/>
    <w:rsid w:val="005347AE"/>
    <w:rsid w:val="00534CF1"/>
    <w:rsid w:val="00535565"/>
    <w:rsid w:val="005356C5"/>
    <w:rsid w:val="00535BBD"/>
    <w:rsid w:val="00535CAC"/>
    <w:rsid w:val="00535D95"/>
    <w:rsid w:val="005361DA"/>
    <w:rsid w:val="0053686B"/>
    <w:rsid w:val="00537821"/>
    <w:rsid w:val="00541628"/>
    <w:rsid w:val="00541B02"/>
    <w:rsid w:val="00541C60"/>
    <w:rsid w:val="00541CA5"/>
    <w:rsid w:val="00541E00"/>
    <w:rsid w:val="00541EB1"/>
    <w:rsid w:val="005421EE"/>
    <w:rsid w:val="005424B7"/>
    <w:rsid w:val="00542D2E"/>
    <w:rsid w:val="00542F9D"/>
    <w:rsid w:val="005435A6"/>
    <w:rsid w:val="00543840"/>
    <w:rsid w:val="0054490C"/>
    <w:rsid w:val="00544D49"/>
    <w:rsid w:val="00545054"/>
    <w:rsid w:val="0054548E"/>
    <w:rsid w:val="005463A3"/>
    <w:rsid w:val="00546787"/>
    <w:rsid w:val="005469F4"/>
    <w:rsid w:val="00546ABA"/>
    <w:rsid w:val="00546B8F"/>
    <w:rsid w:val="00546D07"/>
    <w:rsid w:val="00546D7C"/>
    <w:rsid w:val="00546F19"/>
    <w:rsid w:val="0054711C"/>
    <w:rsid w:val="005472AD"/>
    <w:rsid w:val="00547714"/>
    <w:rsid w:val="00550062"/>
    <w:rsid w:val="0055031E"/>
    <w:rsid w:val="0055048F"/>
    <w:rsid w:val="0055144B"/>
    <w:rsid w:val="00551BB0"/>
    <w:rsid w:val="005522D9"/>
    <w:rsid w:val="0055237C"/>
    <w:rsid w:val="0055296F"/>
    <w:rsid w:val="00552DDD"/>
    <w:rsid w:val="00552E82"/>
    <w:rsid w:val="0055363A"/>
    <w:rsid w:val="0055378A"/>
    <w:rsid w:val="00553897"/>
    <w:rsid w:val="00554239"/>
    <w:rsid w:val="0055459B"/>
    <w:rsid w:val="00554B79"/>
    <w:rsid w:val="00554E35"/>
    <w:rsid w:val="00555747"/>
    <w:rsid w:val="0055596E"/>
    <w:rsid w:val="00556788"/>
    <w:rsid w:val="00556999"/>
    <w:rsid w:val="005569A7"/>
    <w:rsid w:val="00556E20"/>
    <w:rsid w:val="00560BA3"/>
    <w:rsid w:val="00560E61"/>
    <w:rsid w:val="0056114E"/>
    <w:rsid w:val="00561838"/>
    <w:rsid w:val="00561B7F"/>
    <w:rsid w:val="005623B1"/>
    <w:rsid w:val="005623D5"/>
    <w:rsid w:val="00562550"/>
    <w:rsid w:val="00562AEF"/>
    <w:rsid w:val="0056316C"/>
    <w:rsid w:val="005632CC"/>
    <w:rsid w:val="00563F38"/>
    <w:rsid w:val="005644E9"/>
    <w:rsid w:val="00564528"/>
    <w:rsid w:val="0056471C"/>
    <w:rsid w:val="00564C3A"/>
    <w:rsid w:val="0056525B"/>
    <w:rsid w:val="0056573A"/>
    <w:rsid w:val="00565D5D"/>
    <w:rsid w:val="00566609"/>
    <w:rsid w:val="0056690C"/>
    <w:rsid w:val="005676B7"/>
    <w:rsid w:val="00567A58"/>
    <w:rsid w:val="00570274"/>
    <w:rsid w:val="005702C8"/>
    <w:rsid w:val="00571287"/>
    <w:rsid w:val="00571C50"/>
    <w:rsid w:val="00571D6C"/>
    <w:rsid w:val="005722B0"/>
    <w:rsid w:val="005725AA"/>
    <w:rsid w:val="00572CB0"/>
    <w:rsid w:val="00573054"/>
    <w:rsid w:val="00573343"/>
    <w:rsid w:val="00573944"/>
    <w:rsid w:val="005746F3"/>
    <w:rsid w:val="005747BE"/>
    <w:rsid w:val="00574981"/>
    <w:rsid w:val="0057542D"/>
    <w:rsid w:val="0057557F"/>
    <w:rsid w:val="00575D51"/>
    <w:rsid w:val="00575EBB"/>
    <w:rsid w:val="00576953"/>
    <w:rsid w:val="00576B0D"/>
    <w:rsid w:val="00577401"/>
    <w:rsid w:val="00577952"/>
    <w:rsid w:val="00577EB9"/>
    <w:rsid w:val="0058008B"/>
    <w:rsid w:val="0058025C"/>
    <w:rsid w:val="005804A1"/>
    <w:rsid w:val="00580852"/>
    <w:rsid w:val="005819AB"/>
    <w:rsid w:val="00581A36"/>
    <w:rsid w:val="00582BEF"/>
    <w:rsid w:val="00583954"/>
    <w:rsid w:val="00583D30"/>
    <w:rsid w:val="00584D0E"/>
    <w:rsid w:val="00584DFF"/>
    <w:rsid w:val="00585638"/>
    <w:rsid w:val="00585804"/>
    <w:rsid w:val="00585839"/>
    <w:rsid w:val="005860B7"/>
    <w:rsid w:val="00586712"/>
    <w:rsid w:val="0058681F"/>
    <w:rsid w:val="00586FEC"/>
    <w:rsid w:val="00587186"/>
    <w:rsid w:val="00587FCD"/>
    <w:rsid w:val="00590000"/>
    <w:rsid w:val="00591407"/>
    <w:rsid w:val="00591BFD"/>
    <w:rsid w:val="00591CBB"/>
    <w:rsid w:val="00591D87"/>
    <w:rsid w:val="00591ED1"/>
    <w:rsid w:val="00591FD1"/>
    <w:rsid w:val="00592567"/>
    <w:rsid w:val="00592764"/>
    <w:rsid w:val="005929AA"/>
    <w:rsid w:val="00592BBF"/>
    <w:rsid w:val="00594828"/>
    <w:rsid w:val="00594B85"/>
    <w:rsid w:val="005951E4"/>
    <w:rsid w:val="00595DD0"/>
    <w:rsid w:val="0059642C"/>
    <w:rsid w:val="005969C5"/>
    <w:rsid w:val="00596AE1"/>
    <w:rsid w:val="00597356"/>
    <w:rsid w:val="00597661"/>
    <w:rsid w:val="00597EFE"/>
    <w:rsid w:val="005A0F56"/>
    <w:rsid w:val="005A1216"/>
    <w:rsid w:val="005A1A7E"/>
    <w:rsid w:val="005A21FD"/>
    <w:rsid w:val="005A267D"/>
    <w:rsid w:val="005A2C99"/>
    <w:rsid w:val="005A3717"/>
    <w:rsid w:val="005A4A0E"/>
    <w:rsid w:val="005A4B35"/>
    <w:rsid w:val="005A4D2D"/>
    <w:rsid w:val="005A50C1"/>
    <w:rsid w:val="005A558F"/>
    <w:rsid w:val="005A5D0F"/>
    <w:rsid w:val="005A6445"/>
    <w:rsid w:val="005A65E9"/>
    <w:rsid w:val="005A6861"/>
    <w:rsid w:val="005A6A31"/>
    <w:rsid w:val="005A7B3C"/>
    <w:rsid w:val="005A7D36"/>
    <w:rsid w:val="005B0425"/>
    <w:rsid w:val="005B04EA"/>
    <w:rsid w:val="005B0FAD"/>
    <w:rsid w:val="005B1002"/>
    <w:rsid w:val="005B11D0"/>
    <w:rsid w:val="005B125A"/>
    <w:rsid w:val="005B20B8"/>
    <w:rsid w:val="005B2875"/>
    <w:rsid w:val="005B2AF4"/>
    <w:rsid w:val="005B2DAC"/>
    <w:rsid w:val="005B2EE9"/>
    <w:rsid w:val="005B3224"/>
    <w:rsid w:val="005B49E2"/>
    <w:rsid w:val="005B4E0E"/>
    <w:rsid w:val="005B58B6"/>
    <w:rsid w:val="005B59B7"/>
    <w:rsid w:val="005B6273"/>
    <w:rsid w:val="005B66B7"/>
    <w:rsid w:val="005B66BD"/>
    <w:rsid w:val="005B695F"/>
    <w:rsid w:val="005B6EE4"/>
    <w:rsid w:val="005B743E"/>
    <w:rsid w:val="005C04BA"/>
    <w:rsid w:val="005C0941"/>
    <w:rsid w:val="005C24A0"/>
    <w:rsid w:val="005C280A"/>
    <w:rsid w:val="005C289B"/>
    <w:rsid w:val="005C2B43"/>
    <w:rsid w:val="005C2F00"/>
    <w:rsid w:val="005C3A5A"/>
    <w:rsid w:val="005C4713"/>
    <w:rsid w:val="005C4E29"/>
    <w:rsid w:val="005C581C"/>
    <w:rsid w:val="005C5AB6"/>
    <w:rsid w:val="005C5B95"/>
    <w:rsid w:val="005C60DF"/>
    <w:rsid w:val="005C6274"/>
    <w:rsid w:val="005C6779"/>
    <w:rsid w:val="005C684C"/>
    <w:rsid w:val="005C6AA9"/>
    <w:rsid w:val="005C6D1C"/>
    <w:rsid w:val="005C6DD9"/>
    <w:rsid w:val="005C6F6A"/>
    <w:rsid w:val="005C7044"/>
    <w:rsid w:val="005C78D7"/>
    <w:rsid w:val="005D004A"/>
    <w:rsid w:val="005D00B1"/>
    <w:rsid w:val="005D0D49"/>
    <w:rsid w:val="005D19DE"/>
    <w:rsid w:val="005D1A6D"/>
    <w:rsid w:val="005D1C56"/>
    <w:rsid w:val="005D2669"/>
    <w:rsid w:val="005D289F"/>
    <w:rsid w:val="005D2B4F"/>
    <w:rsid w:val="005D2E06"/>
    <w:rsid w:val="005D3B6B"/>
    <w:rsid w:val="005D4666"/>
    <w:rsid w:val="005D4D5B"/>
    <w:rsid w:val="005D5718"/>
    <w:rsid w:val="005D5BDC"/>
    <w:rsid w:val="005D5E27"/>
    <w:rsid w:val="005D6034"/>
    <w:rsid w:val="005D6C43"/>
    <w:rsid w:val="005D6F24"/>
    <w:rsid w:val="005D6FD8"/>
    <w:rsid w:val="005E0D8C"/>
    <w:rsid w:val="005E1B4B"/>
    <w:rsid w:val="005E1D04"/>
    <w:rsid w:val="005E2091"/>
    <w:rsid w:val="005E2380"/>
    <w:rsid w:val="005E2617"/>
    <w:rsid w:val="005E2932"/>
    <w:rsid w:val="005E2CF6"/>
    <w:rsid w:val="005E3436"/>
    <w:rsid w:val="005E3614"/>
    <w:rsid w:val="005E3824"/>
    <w:rsid w:val="005E40FC"/>
    <w:rsid w:val="005E4470"/>
    <w:rsid w:val="005E4473"/>
    <w:rsid w:val="005E53DB"/>
    <w:rsid w:val="005E5C84"/>
    <w:rsid w:val="005E6138"/>
    <w:rsid w:val="005E6661"/>
    <w:rsid w:val="005E6B65"/>
    <w:rsid w:val="005F0090"/>
    <w:rsid w:val="005F0141"/>
    <w:rsid w:val="005F02AA"/>
    <w:rsid w:val="005F0A45"/>
    <w:rsid w:val="005F128B"/>
    <w:rsid w:val="005F1B4E"/>
    <w:rsid w:val="005F1C57"/>
    <w:rsid w:val="005F22D2"/>
    <w:rsid w:val="005F248B"/>
    <w:rsid w:val="005F37CC"/>
    <w:rsid w:val="005F4518"/>
    <w:rsid w:val="005F4921"/>
    <w:rsid w:val="005F4C15"/>
    <w:rsid w:val="005F4E6B"/>
    <w:rsid w:val="005F5429"/>
    <w:rsid w:val="005F5758"/>
    <w:rsid w:val="005F587A"/>
    <w:rsid w:val="005F628D"/>
    <w:rsid w:val="005F7816"/>
    <w:rsid w:val="005F79C5"/>
    <w:rsid w:val="005F7F05"/>
    <w:rsid w:val="006002CA"/>
    <w:rsid w:val="006004D5"/>
    <w:rsid w:val="006014EC"/>
    <w:rsid w:val="00601510"/>
    <w:rsid w:val="00602936"/>
    <w:rsid w:val="00602E61"/>
    <w:rsid w:val="00603699"/>
    <w:rsid w:val="00604781"/>
    <w:rsid w:val="006058EC"/>
    <w:rsid w:val="00605E65"/>
    <w:rsid w:val="00606030"/>
    <w:rsid w:val="006069DA"/>
    <w:rsid w:val="006069F5"/>
    <w:rsid w:val="00606B57"/>
    <w:rsid w:val="00606C4B"/>
    <w:rsid w:val="006076CC"/>
    <w:rsid w:val="006078B1"/>
    <w:rsid w:val="00607EE3"/>
    <w:rsid w:val="00610764"/>
    <w:rsid w:val="00610A3D"/>
    <w:rsid w:val="006122BD"/>
    <w:rsid w:val="0061260A"/>
    <w:rsid w:val="00612C1D"/>
    <w:rsid w:val="00612F2A"/>
    <w:rsid w:val="00613820"/>
    <w:rsid w:val="006146B0"/>
    <w:rsid w:val="00614FDC"/>
    <w:rsid w:val="0061512B"/>
    <w:rsid w:val="00615463"/>
    <w:rsid w:val="00615E61"/>
    <w:rsid w:val="006169CD"/>
    <w:rsid w:val="00617011"/>
    <w:rsid w:val="0061723A"/>
    <w:rsid w:val="0061736B"/>
    <w:rsid w:val="006173FB"/>
    <w:rsid w:val="00617EEF"/>
    <w:rsid w:val="006204CF"/>
    <w:rsid w:val="00620EF1"/>
    <w:rsid w:val="00621594"/>
    <w:rsid w:val="00621832"/>
    <w:rsid w:val="00622928"/>
    <w:rsid w:val="00622D95"/>
    <w:rsid w:val="00622E0D"/>
    <w:rsid w:val="00623058"/>
    <w:rsid w:val="0062352D"/>
    <w:rsid w:val="006246C7"/>
    <w:rsid w:val="006247A4"/>
    <w:rsid w:val="006249C4"/>
    <w:rsid w:val="00625670"/>
    <w:rsid w:val="006256FF"/>
    <w:rsid w:val="006266BB"/>
    <w:rsid w:val="00626B63"/>
    <w:rsid w:val="00626BAC"/>
    <w:rsid w:val="00626DF3"/>
    <w:rsid w:val="006273AC"/>
    <w:rsid w:val="006276E2"/>
    <w:rsid w:val="0062794F"/>
    <w:rsid w:val="00627C07"/>
    <w:rsid w:val="0063026A"/>
    <w:rsid w:val="006305F8"/>
    <w:rsid w:val="00630AB3"/>
    <w:rsid w:val="00630C9D"/>
    <w:rsid w:val="00631B28"/>
    <w:rsid w:val="00631CD1"/>
    <w:rsid w:val="00631F8A"/>
    <w:rsid w:val="0063200F"/>
    <w:rsid w:val="006323DD"/>
    <w:rsid w:val="00632D44"/>
    <w:rsid w:val="00633636"/>
    <w:rsid w:val="00633A57"/>
    <w:rsid w:val="00633D74"/>
    <w:rsid w:val="00633DB6"/>
    <w:rsid w:val="0063448C"/>
    <w:rsid w:val="006344BB"/>
    <w:rsid w:val="006344C1"/>
    <w:rsid w:val="00634665"/>
    <w:rsid w:val="00634725"/>
    <w:rsid w:val="00634A91"/>
    <w:rsid w:val="00634D0D"/>
    <w:rsid w:val="00635014"/>
    <w:rsid w:val="006353DB"/>
    <w:rsid w:val="0063571E"/>
    <w:rsid w:val="0063581C"/>
    <w:rsid w:val="00635ADD"/>
    <w:rsid w:val="00635B19"/>
    <w:rsid w:val="00635BF5"/>
    <w:rsid w:val="00635C3C"/>
    <w:rsid w:val="00635C4B"/>
    <w:rsid w:val="00635C5C"/>
    <w:rsid w:val="00636C47"/>
    <w:rsid w:val="00636CE3"/>
    <w:rsid w:val="0063701B"/>
    <w:rsid w:val="00637949"/>
    <w:rsid w:val="00637DA5"/>
    <w:rsid w:val="006401BD"/>
    <w:rsid w:val="00640262"/>
    <w:rsid w:val="00640C58"/>
    <w:rsid w:val="0064102B"/>
    <w:rsid w:val="006410B6"/>
    <w:rsid w:val="00641201"/>
    <w:rsid w:val="00641849"/>
    <w:rsid w:val="0064240E"/>
    <w:rsid w:val="00642495"/>
    <w:rsid w:val="0064284A"/>
    <w:rsid w:val="00644E30"/>
    <w:rsid w:val="00645189"/>
    <w:rsid w:val="0064531A"/>
    <w:rsid w:val="00645545"/>
    <w:rsid w:val="0064680A"/>
    <w:rsid w:val="0064718F"/>
    <w:rsid w:val="00647AD4"/>
    <w:rsid w:val="0065104C"/>
    <w:rsid w:val="00651219"/>
    <w:rsid w:val="0065163D"/>
    <w:rsid w:val="00652443"/>
    <w:rsid w:val="00652483"/>
    <w:rsid w:val="00652CEB"/>
    <w:rsid w:val="00652FC9"/>
    <w:rsid w:val="00654911"/>
    <w:rsid w:val="00654D87"/>
    <w:rsid w:val="0065531F"/>
    <w:rsid w:val="006555DD"/>
    <w:rsid w:val="006560A4"/>
    <w:rsid w:val="00657240"/>
    <w:rsid w:val="00657875"/>
    <w:rsid w:val="00657DCE"/>
    <w:rsid w:val="00660D91"/>
    <w:rsid w:val="00660EB4"/>
    <w:rsid w:val="00660EDD"/>
    <w:rsid w:val="00661F4F"/>
    <w:rsid w:val="00661F59"/>
    <w:rsid w:val="0066284B"/>
    <w:rsid w:val="00663308"/>
    <w:rsid w:val="006639BB"/>
    <w:rsid w:val="00663AFC"/>
    <w:rsid w:val="00663DE2"/>
    <w:rsid w:val="00664420"/>
    <w:rsid w:val="00667357"/>
    <w:rsid w:val="00667F23"/>
    <w:rsid w:val="00670641"/>
    <w:rsid w:val="00670744"/>
    <w:rsid w:val="00670A6E"/>
    <w:rsid w:val="00670E64"/>
    <w:rsid w:val="00671144"/>
    <w:rsid w:val="006713D1"/>
    <w:rsid w:val="00671D29"/>
    <w:rsid w:val="00671E4B"/>
    <w:rsid w:val="00671FDA"/>
    <w:rsid w:val="00672B31"/>
    <w:rsid w:val="00672BAC"/>
    <w:rsid w:val="006730B7"/>
    <w:rsid w:val="0067406F"/>
    <w:rsid w:val="00674718"/>
    <w:rsid w:val="006748CD"/>
    <w:rsid w:val="00674FC3"/>
    <w:rsid w:val="00675524"/>
    <w:rsid w:val="00675C59"/>
    <w:rsid w:val="00676048"/>
    <w:rsid w:val="00676278"/>
    <w:rsid w:val="00676351"/>
    <w:rsid w:val="00677091"/>
    <w:rsid w:val="006772E6"/>
    <w:rsid w:val="006773C3"/>
    <w:rsid w:val="006800EE"/>
    <w:rsid w:val="00680147"/>
    <w:rsid w:val="0068055D"/>
    <w:rsid w:val="00680C32"/>
    <w:rsid w:val="00681267"/>
    <w:rsid w:val="00681833"/>
    <w:rsid w:val="006819B1"/>
    <w:rsid w:val="00682205"/>
    <w:rsid w:val="00682220"/>
    <w:rsid w:val="0068265B"/>
    <w:rsid w:val="006828F4"/>
    <w:rsid w:val="00682A74"/>
    <w:rsid w:val="006842B7"/>
    <w:rsid w:val="00684D26"/>
    <w:rsid w:val="006850F0"/>
    <w:rsid w:val="006852EC"/>
    <w:rsid w:val="006854B8"/>
    <w:rsid w:val="00685792"/>
    <w:rsid w:val="00685C8A"/>
    <w:rsid w:val="00685E2A"/>
    <w:rsid w:val="00685E40"/>
    <w:rsid w:val="0068620C"/>
    <w:rsid w:val="0068632A"/>
    <w:rsid w:val="006865A8"/>
    <w:rsid w:val="00686699"/>
    <w:rsid w:val="00686A4D"/>
    <w:rsid w:val="00686B5C"/>
    <w:rsid w:val="00687860"/>
    <w:rsid w:val="00687D8C"/>
    <w:rsid w:val="00690AC8"/>
    <w:rsid w:val="006919EA"/>
    <w:rsid w:val="0069206F"/>
    <w:rsid w:val="0069310A"/>
    <w:rsid w:val="006935A4"/>
    <w:rsid w:val="00693724"/>
    <w:rsid w:val="00693DA1"/>
    <w:rsid w:val="00693F51"/>
    <w:rsid w:val="00694559"/>
    <w:rsid w:val="00694872"/>
    <w:rsid w:val="00694A13"/>
    <w:rsid w:val="00694CD4"/>
    <w:rsid w:val="006950D2"/>
    <w:rsid w:val="00696409"/>
    <w:rsid w:val="0069775C"/>
    <w:rsid w:val="006978C6"/>
    <w:rsid w:val="006A00F1"/>
    <w:rsid w:val="006A04B4"/>
    <w:rsid w:val="006A0551"/>
    <w:rsid w:val="006A0AD1"/>
    <w:rsid w:val="006A0BB3"/>
    <w:rsid w:val="006A0E35"/>
    <w:rsid w:val="006A0E6C"/>
    <w:rsid w:val="006A1DFA"/>
    <w:rsid w:val="006A3183"/>
    <w:rsid w:val="006A38EC"/>
    <w:rsid w:val="006A3D65"/>
    <w:rsid w:val="006A3F3C"/>
    <w:rsid w:val="006A532F"/>
    <w:rsid w:val="006A5893"/>
    <w:rsid w:val="006A5F23"/>
    <w:rsid w:val="006A65A5"/>
    <w:rsid w:val="006A69D4"/>
    <w:rsid w:val="006A6A94"/>
    <w:rsid w:val="006A7271"/>
    <w:rsid w:val="006A7363"/>
    <w:rsid w:val="006B01C9"/>
    <w:rsid w:val="006B0C4E"/>
    <w:rsid w:val="006B0E22"/>
    <w:rsid w:val="006B1A66"/>
    <w:rsid w:val="006B33C0"/>
    <w:rsid w:val="006B3DE8"/>
    <w:rsid w:val="006B5307"/>
    <w:rsid w:val="006B5A40"/>
    <w:rsid w:val="006B5AC3"/>
    <w:rsid w:val="006B5ECC"/>
    <w:rsid w:val="006B668E"/>
    <w:rsid w:val="006B6BAB"/>
    <w:rsid w:val="006B6C5B"/>
    <w:rsid w:val="006B7046"/>
    <w:rsid w:val="006B7379"/>
    <w:rsid w:val="006B75F9"/>
    <w:rsid w:val="006B7BA3"/>
    <w:rsid w:val="006C0882"/>
    <w:rsid w:val="006C1141"/>
    <w:rsid w:val="006C1160"/>
    <w:rsid w:val="006C1235"/>
    <w:rsid w:val="006C17D6"/>
    <w:rsid w:val="006C1FAF"/>
    <w:rsid w:val="006C26A5"/>
    <w:rsid w:val="006C2DB7"/>
    <w:rsid w:val="006C2EB3"/>
    <w:rsid w:val="006C4408"/>
    <w:rsid w:val="006C5056"/>
    <w:rsid w:val="006C5119"/>
    <w:rsid w:val="006C5E6D"/>
    <w:rsid w:val="006C5EEA"/>
    <w:rsid w:val="006C5FA7"/>
    <w:rsid w:val="006C648F"/>
    <w:rsid w:val="006C658F"/>
    <w:rsid w:val="006C6637"/>
    <w:rsid w:val="006C7407"/>
    <w:rsid w:val="006C7602"/>
    <w:rsid w:val="006C7ABE"/>
    <w:rsid w:val="006C7AE7"/>
    <w:rsid w:val="006C7EDF"/>
    <w:rsid w:val="006D07AF"/>
    <w:rsid w:val="006D142E"/>
    <w:rsid w:val="006D20A7"/>
    <w:rsid w:val="006D2308"/>
    <w:rsid w:val="006D28E1"/>
    <w:rsid w:val="006D2924"/>
    <w:rsid w:val="006D2A93"/>
    <w:rsid w:val="006D4344"/>
    <w:rsid w:val="006D4BE5"/>
    <w:rsid w:val="006D4C41"/>
    <w:rsid w:val="006D4CA5"/>
    <w:rsid w:val="006D5991"/>
    <w:rsid w:val="006D5A75"/>
    <w:rsid w:val="006D5BE1"/>
    <w:rsid w:val="006D5F0B"/>
    <w:rsid w:val="006D606F"/>
    <w:rsid w:val="006D6652"/>
    <w:rsid w:val="006D66D7"/>
    <w:rsid w:val="006D6F33"/>
    <w:rsid w:val="006D7594"/>
    <w:rsid w:val="006D792A"/>
    <w:rsid w:val="006D792B"/>
    <w:rsid w:val="006D7D01"/>
    <w:rsid w:val="006D7D8A"/>
    <w:rsid w:val="006E02A8"/>
    <w:rsid w:val="006E0A34"/>
    <w:rsid w:val="006E0C84"/>
    <w:rsid w:val="006E11DD"/>
    <w:rsid w:val="006E12EB"/>
    <w:rsid w:val="006E1441"/>
    <w:rsid w:val="006E16FE"/>
    <w:rsid w:val="006E1FF1"/>
    <w:rsid w:val="006E32C7"/>
    <w:rsid w:val="006E338C"/>
    <w:rsid w:val="006E38AB"/>
    <w:rsid w:val="006E4361"/>
    <w:rsid w:val="006E54EF"/>
    <w:rsid w:val="006E5C52"/>
    <w:rsid w:val="006E78B5"/>
    <w:rsid w:val="006E79ED"/>
    <w:rsid w:val="006E7BD0"/>
    <w:rsid w:val="006F0412"/>
    <w:rsid w:val="006F04C8"/>
    <w:rsid w:val="006F1930"/>
    <w:rsid w:val="006F1B79"/>
    <w:rsid w:val="006F1CEF"/>
    <w:rsid w:val="006F1DB0"/>
    <w:rsid w:val="006F2300"/>
    <w:rsid w:val="006F2B0C"/>
    <w:rsid w:val="006F2B9F"/>
    <w:rsid w:val="006F2CA2"/>
    <w:rsid w:val="006F327D"/>
    <w:rsid w:val="006F34A7"/>
    <w:rsid w:val="006F3813"/>
    <w:rsid w:val="006F3AD7"/>
    <w:rsid w:val="006F55F8"/>
    <w:rsid w:val="006F560E"/>
    <w:rsid w:val="006F5661"/>
    <w:rsid w:val="006F5CFB"/>
    <w:rsid w:val="006F5D93"/>
    <w:rsid w:val="006F608A"/>
    <w:rsid w:val="006F61D5"/>
    <w:rsid w:val="006F648A"/>
    <w:rsid w:val="006F6EE0"/>
    <w:rsid w:val="0070176D"/>
    <w:rsid w:val="00701CD0"/>
    <w:rsid w:val="00702400"/>
    <w:rsid w:val="00702CE1"/>
    <w:rsid w:val="00702D8A"/>
    <w:rsid w:val="007034AF"/>
    <w:rsid w:val="00703979"/>
    <w:rsid w:val="00703E6F"/>
    <w:rsid w:val="00704733"/>
    <w:rsid w:val="0070634E"/>
    <w:rsid w:val="00707C88"/>
    <w:rsid w:val="00707CC3"/>
    <w:rsid w:val="00710369"/>
    <w:rsid w:val="00710E62"/>
    <w:rsid w:val="00711822"/>
    <w:rsid w:val="00711C55"/>
    <w:rsid w:val="00711CA1"/>
    <w:rsid w:val="00712299"/>
    <w:rsid w:val="0071273F"/>
    <w:rsid w:val="00713111"/>
    <w:rsid w:val="00714068"/>
    <w:rsid w:val="0071481A"/>
    <w:rsid w:val="00715E44"/>
    <w:rsid w:val="00716259"/>
    <w:rsid w:val="007164C1"/>
    <w:rsid w:val="0071673B"/>
    <w:rsid w:val="00716EE2"/>
    <w:rsid w:val="00717180"/>
    <w:rsid w:val="007175AA"/>
    <w:rsid w:val="0071767D"/>
    <w:rsid w:val="00717778"/>
    <w:rsid w:val="00720B52"/>
    <w:rsid w:val="007211B7"/>
    <w:rsid w:val="00721CA5"/>
    <w:rsid w:val="007220F3"/>
    <w:rsid w:val="007222C6"/>
    <w:rsid w:val="00722D25"/>
    <w:rsid w:val="00723E45"/>
    <w:rsid w:val="0072594B"/>
    <w:rsid w:val="007275EA"/>
    <w:rsid w:val="00727645"/>
    <w:rsid w:val="00730000"/>
    <w:rsid w:val="00730114"/>
    <w:rsid w:val="007308D3"/>
    <w:rsid w:val="00730EE6"/>
    <w:rsid w:val="007311E3"/>
    <w:rsid w:val="0073123C"/>
    <w:rsid w:val="007312F8"/>
    <w:rsid w:val="00731396"/>
    <w:rsid w:val="007313CD"/>
    <w:rsid w:val="00731666"/>
    <w:rsid w:val="00731984"/>
    <w:rsid w:val="00731EFD"/>
    <w:rsid w:val="0073264A"/>
    <w:rsid w:val="00733054"/>
    <w:rsid w:val="0073330F"/>
    <w:rsid w:val="007337B4"/>
    <w:rsid w:val="007350BE"/>
    <w:rsid w:val="0073539F"/>
    <w:rsid w:val="00736410"/>
    <w:rsid w:val="007368B7"/>
    <w:rsid w:val="007371D0"/>
    <w:rsid w:val="0074025C"/>
    <w:rsid w:val="0074046F"/>
    <w:rsid w:val="00740656"/>
    <w:rsid w:val="00741064"/>
    <w:rsid w:val="0074252F"/>
    <w:rsid w:val="007439C0"/>
    <w:rsid w:val="0074469F"/>
    <w:rsid w:val="0074542E"/>
    <w:rsid w:val="00745516"/>
    <w:rsid w:val="00745698"/>
    <w:rsid w:val="00745D0E"/>
    <w:rsid w:val="00746259"/>
    <w:rsid w:val="007472AA"/>
    <w:rsid w:val="007476BF"/>
    <w:rsid w:val="007515C5"/>
    <w:rsid w:val="0075186E"/>
    <w:rsid w:val="0075193D"/>
    <w:rsid w:val="007529BC"/>
    <w:rsid w:val="00753A6D"/>
    <w:rsid w:val="00753A80"/>
    <w:rsid w:val="00754089"/>
    <w:rsid w:val="00754E28"/>
    <w:rsid w:val="007558EF"/>
    <w:rsid w:val="00755A01"/>
    <w:rsid w:val="00756433"/>
    <w:rsid w:val="007568F2"/>
    <w:rsid w:val="00756CBD"/>
    <w:rsid w:val="00757A39"/>
    <w:rsid w:val="00757CAD"/>
    <w:rsid w:val="007602D5"/>
    <w:rsid w:val="00760AEB"/>
    <w:rsid w:val="00760B2F"/>
    <w:rsid w:val="0076101D"/>
    <w:rsid w:val="00761B2D"/>
    <w:rsid w:val="00761F77"/>
    <w:rsid w:val="007622DD"/>
    <w:rsid w:val="00762B83"/>
    <w:rsid w:val="00762EA4"/>
    <w:rsid w:val="00763697"/>
    <w:rsid w:val="0076370C"/>
    <w:rsid w:val="00763B68"/>
    <w:rsid w:val="00763FB9"/>
    <w:rsid w:val="00764786"/>
    <w:rsid w:val="00764A20"/>
    <w:rsid w:val="00765649"/>
    <w:rsid w:val="00767762"/>
    <w:rsid w:val="0076777B"/>
    <w:rsid w:val="0077007F"/>
    <w:rsid w:val="00770A6B"/>
    <w:rsid w:val="0077157D"/>
    <w:rsid w:val="00772958"/>
    <w:rsid w:val="00772B4E"/>
    <w:rsid w:val="00772FF3"/>
    <w:rsid w:val="00773899"/>
    <w:rsid w:val="00774130"/>
    <w:rsid w:val="00774133"/>
    <w:rsid w:val="007741C8"/>
    <w:rsid w:val="0077566B"/>
    <w:rsid w:val="0077590D"/>
    <w:rsid w:val="00775A1B"/>
    <w:rsid w:val="00775B5A"/>
    <w:rsid w:val="00776434"/>
    <w:rsid w:val="007769F5"/>
    <w:rsid w:val="00776FE0"/>
    <w:rsid w:val="00777517"/>
    <w:rsid w:val="00780198"/>
    <w:rsid w:val="007806C0"/>
    <w:rsid w:val="00781495"/>
    <w:rsid w:val="00782AF3"/>
    <w:rsid w:val="00782EAC"/>
    <w:rsid w:val="007836ED"/>
    <w:rsid w:val="007838B2"/>
    <w:rsid w:val="007842C4"/>
    <w:rsid w:val="00784993"/>
    <w:rsid w:val="00784B90"/>
    <w:rsid w:val="007853A2"/>
    <w:rsid w:val="007853CA"/>
    <w:rsid w:val="007859B7"/>
    <w:rsid w:val="0078669D"/>
    <w:rsid w:val="007866FF"/>
    <w:rsid w:val="00786B92"/>
    <w:rsid w:val="00787565"/>
    <w:rsid w:val="007879D3"/>
    <w:rsid w:val="00787E25"/>
    <w:rsid w:val="007901AE"/>
    <w:rsid w:val="00790D70"/>
    <w:rsid w:val="00791267"/>
    <w:rsid w:val="007920A9"/>
    <w:rsid w:val="00792782"/>
    <w:rsid w:val="00792E8A"/>
    <w:rsid w:val="00792EC3"/>
    <w:rsid w:val="00793C53"/>
    <w:rsid w:val="0079448C"/>
    <w:rsid w:val="007947F3"/>
    <w:rsid w:val="00794DDF"/>
    <w:rsid w:val="00794FBE"/>
    <w:rsid w:val="00795140"/>
    <w:rsid w:val="007959B5"/>
    <w:rsid w:val="00796142"/>
    <w:rsid w:val="00796598"/>
    <w:rsid w:val="007965AF"/>
    <w:rsid w:val="007968CF"/>
    <w:rsid w:val="007975E6"/>
    <w:rsid w:val="00797B90"/>
    <w:rsid w:val="007A07FB"/>
    <w:rsid w:val="007A08BF"/>
    <w:rsid w:val="007A0C50"/>
    <w:rsid w:val="007A1E7C"/>
    <w:rsid w:val="007A1F46"/>
    <w:rsid w:val="007A2462"/>
    <w:rsid w:val="007A25B2"/>
    <w:rsid w:val="007A424C"/>
    <w:rsid w:val="007A4433"/>
    <w:rsid w:val="007A500D"/>
    <w:rsid w:val="007A5CC4"/>
    <w:rsid w:val="007A6D00"/>
    <w:rsid w:val="007A6DEC"/>
    <w:rsid w:val="007A75B1"/>
    <w:rsid w:val="007A7A00"/>
    <w:rsid w:val="007B1228"/>
    <w:rsid w:val="007B13A8"/>
    <w:rsid w:val="007B14CC"/>
    <w:rsid w:val="007B1915"/>
    <w:rsid w:val="007B1D30"/>
    <w:rsid w:val="007B2419"/>
    <w:rsid w:val="007B29A7"/>
    <w:rsid w:val="007B4138"/>
    <w:rsid w:val="007B57A5"/>
    <w:rsid w:val="007B59D2"/>
    <w:rsid w:val="007B60B2"/>
    <w:rsid w:val="007B6119"/>
    <w:rsid w:val="007B6287"/>
    <w:rsid w:val="007B6A60"/>
    <w:rsid w:val="007B7922"/>
    <w:rsid w:val="007B7BB0"/>
    <w:rsid w:val="007B7CB5"/>
    <w:rsid w:val="007B7D45"/>
    <w:rsid w:val="007C011D"/>
    <w:rsid w:val="007C03A8"/>
    <w:rsid w:val="007C050F"/>
    <w:rsid w:val="007C08DD"/>
    <w:rsid w:val="007C1580"/>
    <w:rsid w:val="007C1A07"/>
    <w:rsid w:val="007C1BA4"/>
    <w:rsid w:val="007C1C1F"/>
    <w:rsid w:val="007C2D24"/>
    <w:rsid w:val="007C2FAA"/>
    <w:rsid w:val="007C31C3"/>
    <w:rsid w:val="007C3526"/>
    <w:rsid w:val="007C3AA3"/>
    <w:rsid w:val="007C48E6"/>
    <w:rsid w:val="007C4B46"/>
    <w:rsid w:val="007C5162"/>
    <w:rsid w:val="007C5CFE"/>
    <w:rsid w:val="007C5F20"/>
    <w:rsid w:val="007C771F"/>
    <w:rsid w:val="007D0AE2"/>
    <w:rsid w:val="007D0C62"/>
    <w:rsid w:val="007D1005"/>
    <w:rsid w:val="007D198C"/>
    <w:rsid w:val="007D25EC"/>
    <w:rsid w:val="007D264C"/>
    <w:rsid w:val="007D2836"/>
    <w:rsid w:val="007D3C9A"/>
    <w:rsid w:val="007D3DF0"/>
    <w:rsid w:val="007D4483"/>
    <w:rsid w:val="007D44C7"/>
    <w:rsid w:val="007D4F02"/>
    <w:rsid w:val="007D54B9"/>
    <w:rsid w:val="007D586E"/>
    <w:rsid w:val="007D5CB1"/>
    <w:rsid w:val="007D5E52"/>
    <w:rsid w:val="007D64A7"/>
    <w:rsid w:val="007D6C7E"/>
    <w:rsid w:val="007D7549"/>
    <w:rsid w:val="007D7A68"/>
    <w:rsid w:val="007D7CF3"/>
    <w:rsid w:val="007E0539"/>
    <w:rsid w:val="007E10D4"/>
    <w:rsid w:val="007E15B5"/>
    <w:rsid w:val="007E1FF0"/>
    <w:rsid w:val="007E2357"/>
    <w:rsid w:val="007E257B"/>
    <w:rsid w:val="007E2FE8"/>
    <w:rsid w:val="007E3E1B"/>
    <w:rsid w:val="007E465E"/>
    <w:rsid w:val="007E6A25"/>
    <w:rsid w:val="007E6A81"/>
    <w:rsid w:val="007E6B05"/>
    <w:rsid w:val="007E7452"/>
    <w:rsid w:val="007E7879"/>
    <w:rsid w:val="007E7C31"/>
    <w:rsid w:val="007F0967"/>
    <w:rsid w:val="007F0A8E"/>
    <w:rsid w:val="007F10A6"/>
    <w:rsid w:val="007F1101"/>
    <w:rsid w:val="007F1173"/>
    <w:rsid w:val="007F119B"/>
    <w:rsid w:val="007F187E"/>
    <w:rsid w:val="007F1895"/>
    <w:rsid w:val="007F2663"/>
    <w:rsid w:val="007F2876"/>
    <w:rsid w:val="007F328F"/>
    <w:rsid w:val="007F339A"/>
    <w:rsid w:val="007F3F08"/>
    <w:rsid w:val="007F44C2"/>
    <w:rsid w:val="007F46FF"/>
    <w:rsid w:val="007F492E"/>
    <w:rsid w:val="007F4EB1"/>
    <w:rsid w:val="007F5675"/>
    <w:rsid w:val="007F58C6"/>
    <w:rsid w:val="007F595F"/>
    <w:rsid w:val="007F5B0A"/>
    <w:rsid w:val="007F5EC5"/>
    <w:rsid w:val="007F654C"/>
    <w:rsid w:val="007F6CD2"/>
    <w:rsid w:val="007F6E2C"/>
    <w:rsid w:val="007F73E1"/>
    <w:rsid w:val="00800899"/>
    <w:rsid w:val="008009EF"/>
    <w:rsid w:val="00800A88"/>
    <w:rsid w:val="00800AB7"/>
    <w:rsid w:val="0080132F"/>
    <w:rsid w:val="00801A11"/>
    <w:rsid w:val="00801A2B"/>
    <w:rsid w:val="00801E4D"/>
    <w:rsid w:val="00801F95"/>
    <w:rsid w:val="0080201F"/>
    <w:rsid w:val="008024D3"/>
    <w:rsid w:val="00802E28"/>
    <w:rsid w:val="008032BC"/>
    <w:rsid w:val="008034C2"/>
    <w:rsid w:val="008034DD"/>
    <w:rsid w:val="00803BA5"/>
    <w:rsid w:val="00804282"/>
    <w:rsid w:val="008042A4"/>
    <w:rsid w:val="00804D98"/>
    <w:rsid w:val="008056A2"/>
    <w:rsid w:val="00805927"/>
    <w:rsid w:val="008104E2"/>
    <w:rsid w:val="008108B5"/>
    <w:rsid w:val="00810AAF"/>
    <w:rsid w:val="00810D73"/>
    <w:rsid w:val="0081163C"/>
    <w:rsid w:val="00811A9C"/>
    <w:rsid w:val="00811E46"/>
    <w:rsid w:val="00812C33"/>
    <w:rsid w:val="00813102"/>
    <w:rsid w:val="00813F51"/>
    <w:rsid w:val="008148BD"/>
    <w:rsid w:val="008149A9"/>
    <w:rsid w:val="008155F1"/>
    <w:rsid w:val="008165FF"/>
    <w:rsid w:val="0081690C"/>
    <w:rsid w:val="00816D1D"/>
    <w:rsid w:val="0081701B"/>
    <w:rsid w:val="00817900"/>
    <w:rsid w:val="00820669"/>
    <w:rsid w:val="00820785"/>
    <w:rsid w:val="008208C3"/>
    <w:rsid w:val="00820CE4"/>
    <w:rsid w:val="0082105A"/>
    <w:rsid w:val="00821664"/>
    <w:rsid w:val="00821B71"/>
    <w:rsid w:val="00821F2B"/>
    <w:rsid w:val="008233D7"/>
    <w:rsid w:val="00823589"/>
    <w:rsid w:val="00823900"/>
    <w:rsid w:val="00823C58"/>
    <w:rsid w:val="00823F36"/>
    <w:rsid w:val="00824659"/>
    <w:rsid w:val="0082466C"/>
    <w:rsid w:val="008256CA"/>
    <w:rsid w:val="00825CBB"/>
    <w:rsid w:val="00826BE1"/>
    <w:rsid w:val="00826C11"/>
    <w:rsid w:val="0082730E"/>
    <w:rsid w:val="008278BD"/>
    <w:rsid w:val="008279D9"/>
    <w:rsid w:val="0083109E"/>
    <w:rsid w:val="0083173F"/>
    <w:rsid w:val="00832001"/>
    <w:rsid w:val="0083202A"/>
    <w:rsid w:val="00832114"/>
    <w:rsid w:val="008328F0"/>
    <w:rsid w:val="00832E62"/>
    <w:rsid w:val="00832ECB"/>
    <w:rsid w:val="00833096"/>
    <w:rsid w:val="00833AC2"/>
    <w:rsid w:val="00833F84"/>
    <w:rsid w:val="0083420D"/>
    <w:rsid w:val="0083461A"/>
    <w:rsid w:val="00834911"/>
    <w:rsid w:val="00834E67"/>
    <w:rsid w:val="00835EB9"/>
    <w:rsid w:val="008368BB"/>
    <w:rsid w:val="00837C5F"/>
    <w:rsid w:val="00840566"/>
    <w:rsid w:val="00840CB6"/>
    <w:rsid w:val="008417AB"/>
    <w:rsid w:val="008417BA"/>
    <w:rsid w:val="00841CC5"/>
    <w:rsid w:val="008424F4"/>
    <w:rsid w:val="00842642"/>
    <w:rsid w:val="008429A6"/>
    <w:rsid w:val="0084479A"/>
    <w:rsid w:val="00844CA8"/>
    <w:rsid w:val="008454B1"/>
    <w:rsid w:val="008454EF"/>
    <w:rsid w:val="00845C7B"/>
    <w:rsid w:val="00845D17"/>
    <w:rsid w:val="00845E95"/>
    <w:rsid w:val="00845FFF"/>
    <w:rsid w:val="00846417"/>
    <w:rsid w:val="008467AB"/>
    <w:rsid w:val="008467F1"/>
    <w:rsid w:val="00846C42"/>
    <w:rsid w:val="0084735C"/>
    <w:rsid w:val="008507CD"/>
    <w:rsid w:val="00850993"/>
    <w:rsid w:val="0085124E"/>
    <w:rsid w:val="008514F3"/>
    <w:rsid w:val="00851B07"/>
    <w:rsid w:val="00851CE6"/>
    <w:rsid w:val="008521FA"/>
    <w:rsid w:val="00852905"/>
    <w:rsid w:val="00853492"/>
    <w:rsid w:val="00854059"/>
    <w:rsid w:val="008545C7"/>
    <w:rsid w:val="00854CE5"/>
    <w:rsid w:val="008551A3"/>
    <w:rsid w:val="00855B7B"/>
    <w:rsid w:val="00857247"/>
    <w:rsid w:val="00857284"/>
    <w:rsid w:val="00857FE4"/>
    <w:rsid w:val="008609CB"/>
    <w:rsid w:val="00861BE5"/>
    <w:rsid w:val="00861F05"/>
    <w:rsid w:val="008623A2"/>
    <w:rsid w:val="008624D8"/>
    <w:rsid w:val="00862731"/>
    <w:rsid w:val="0086333C"/>
    <w:rsid w:val="0086342E"/>
    <w:rsid w:val="00864063"/>
    <w:rsid w:val="00864328"/>
    <w:rsid w:val="00866B70"/>
    <w:rsid w:val="00867109"/>
    <w:rsid w:val="00867C5D"/>
    <w:rsid w:val="00867E1F"/>
    <w:rsid w:val="00870190"/>
    <w:rsid w:val="00870A74"/>
    <w:rsid w:val="00871115"/>
    <w:rsid w:val="00871F41"/>
    <w:rsid w:val="00871FC9"/>
    <w:rsid w:val="00872116"/>
    <w:rsid w:val="0087246C"/>
    <w:rsid w:val="00872942"/>
    <w:rsid w:val="00872C47"/>
    <w:rsid w:val="008731BD"/>
    <w:rsid w:val="0087351B"/>
    <w:rsid w:val="00873B4A"/>
    <w:rsid w:val="00873F94"/>
    <w:rsid w:val="00874651"/>
    <w:rsid w:val="00874D30"/>
    <w:rsid w:val="0087552A"/>
    <w:rsid w:val="00876179"/>
    <w:rsid w:val="00876943"/>
    <w:rsid w:val="00876DBA"/>
    <w:rsid w:val="00880903"/>
    <w:rsid w:val="00880BE0"/>
    <w:rsid w:val="00880DF9"/>
    <w:rsid w:val="0088167B"/>
    <w:rsid w:val="00881902"/>
    <w:rsid w:val="008822EE"/>
    <w:rsid w:val="008827D4"/>
    <w:rsid w:val="00882A51"/>
    <w:rsid w:val="00882D0D"/>
    <w:rsid w:val="0088335B"/>
    <w:rsid w:val="008837F5"/>
    <w:rsid w:val="00883A17"/>
    <w:rsid w:val="00883D34"/>
    <w:rsid w:val="00884DBB"/>
    <w:rsid w:val="008853C4"/>
    <w:rsid w:val="00885BD9"/>
    <w:rsid w:val="00886390"/>
    <w:rsid w:val="0088675F"/>
    <w:rsid w:val="00886DF5"/>
    <w:rsid w:val="008878CC"/>
    <w:rsid w:val="00890418"/>
    <w:rsid w:val="0089066C"/>
    <w:rsid w:val="00890E25"/>
    <w:rsid w:val="008914BD"/>
    <w:rsid w:val="0089173E"/>
    <w:rsid w:val="00891BE8"/>
    <w:rsid w:val="00891D3B"/>
    <w:rsid w:val="00891EB7"/>
    <w:rsid w:val="00892409"/>
    <w:rsid w:val="00892B45"/>
    <w:rsid w:val="00892C1F"/>
    <w:rsid w:val="00892DCF"/>
    <w:rsid w:val="00893474"/>
    <w:rsid w:val="008939CD"/>
    <w:rsid w:val="00893B6B"/>
    <w:rsid w:val="00893D47"/>
    <w:rsid w:val="00893DD1"/>
    <w:rsid w:val="00893FBC"/>
    <w:rsid w:val="00894918"/>
    <w:rsid w:val="00894F10"/>
    <w:rsid w:val="00897220"/>
    <w:rsid w:val="008979F4"/>
    <w:rsid w:val="008A1050"/>
    <w:rsid w:val="008A1140"/>
    <w:rsid w:val="008A12E3"/>
    <w:rsid w:val="008A17D7"/>
    <w:rsid w:val="008A1E92"/>
    <w:rsid w:val="008A20B8"/>
    <w:rsid w:val="008A245A"/>
    <w:rsid w:val="008A2907"/>
    <w:rsid w:val="008A37FB"/>
    <w:rsid w:val="008A3D2B"/>
    <w:rsid w:val="008A3EB2"/>
    <w:rsid w:val="008A435B"/>
    <w:rsid w:val="008A4A1E"/>
    <w:rsid w:val="008A4B20"/>
    <w:rsid w:val="008A4CC4"/>
    <w:rsid w:val="008A5076"/>
    <w:rsid w:val="008A5591"/>
    <w:rsid w:val="008A5BD8"/>
    <w:rsid w:val="008A6D65"/>
    <w:rsid w:val="008A6F93"/>
    <w:rsid w:val="008A77A8"/>
    <w:rsid w:val="008A7997"/>
    <w:rsid w:val="008B0669"/>
    <w:rsid w:val="008B066D"/>
    <w:rsid w:val="008B076C"/>
    <w:rsid w:val="008B0A51"/>
    <w:rsid w:val="008B121C"/>
    <w:rsid w:val="008B3DB5"/>
    <w:rsid w:val="008B3EEA"/>
    <w:rsid w:val="008B46FD"/>
    <w:rsid w:val="008B4E23"/>
    <w:rsid w:val="008B4FD6"/>
    <w:rsid w:val="008B5C06"/>
    <w:rsid w:val="008B62CA"/>
    <w:rsid w:val="008B64BA"/>
    <w:rsid w:val="008B70F3"/>
    <w:rsid w:val="008B7B3D"/>
    <w:rsid w:val="008C0366"/>
    <w:rsid w:val="008C0866"/>
    <w:rsid w:val="008C100F"/>
    <w:rsid w:val="008C1413"/>
    <w:rsid w:val="008C1F77"/>
    <w:rsid w:val="008C2054"/>
    <w:rsid w:val="008C2175"/>
    <w:rsid w:val="008C44F4"/>
    <w:rsid w:val="008C4FCF"/>
    <w:rsid w:val="008C4FFA"/>
    <w:rsid w:val="008C5552"/>
    <w:rsid w:val="008C5DEC"/>
    <w:rsid w:val="008C60A3"/>
    <w:rsid w:val="008C66E3"/>
    <w:rsid w:val="008C7B0C"/>
    <w:rsid w:val="008C7D56"/>
    <w:rsid w:val="008D0887"/>
    <w:rsid w:val="008D0AF9"/>
    <w:rsid w:val="008D0D3F"/>
    <w:rsid w:val="008D0DBE"/>
    <w:rsid w:val="008D12A2"/>
    <w:rsid w:val="008D2BD6"/>
    <w:rsid w:val="008D3B00"/>
    <w:rsid w:val="008D3B87"/>
    <w:rsid w:val="008D4302"/>
    <w:rsid w:val="008D67D8"/>
    <w:rsid w:val="008D6D14"/>
    <w:rsid w:val="008D6E71"/>
    <w:rsid w:val="008D713F"/>
    <w:rsid w:val="008D73E4"/>
    <w:rsid w:val="008D7985"/>
    <w:rsid w:val="008D7BEC"/>
    <w:rsid w:val="008E033A"/>
    <w:rsid w:val="008E04AB"/>
    <w:rsid w:val="008E06B1"/>
    <w:rsid w:val="008E10BD"/>
    <w:rsid w:val="008E152D"/>
    <w:rsid w:val="008E1F7B"/>
    <w:rsid w:val="008E205C"/>
    <w:rsid w:val="008E231B"/>
    <w:rsid w:val="008E268C"/>
    <w:rsid w:val="008E2A7E"/>
    <w:rsid w:val="008E2B13"/>
    <w:rsid w:val="008E2C09"/>
    <w:rsid w:val="008E2C91"/>
    <w:rsid w:val="008E3686"/>
    <w:rsid w:val="008E48C5"/>
    <w:rsid w:val="008E495E"/>
    <w:rsid w:val="008E4FCF"/>
    <w:rsid w:val="008E5311"/>
    <w:rsid w:val="008E5B80"/>
    <w:rsid w:val="008E693C"/>
    <w:rsid w:val="008E6AE8"/>
    <w:rsid w:val="008E73E1"/>
    <w:rsid w:val="008E7CFE"/>
    <w:rsid w:val="008E7E22"/>
    <w:rsid w:val="008F0158"/>
    <w:rsid w:val="008F0F14"/>
    <w:rsid w:val="008F1F77"/>
    <w:rsid w:val="008F261B"/>
    <w:rsid w:val="008F2C94"/>
    <w:rsid w:val="008F344C"/>
    <w:rsid w:val="008F3515"/>
    <w:rsid w:val="008F3DBA"/>
    <w:rsid w:val="008F478D"/>
    <w:rsid w:val="008F5062"/>
    <w:rsid w:val="008F5482"/>
    <w:rsid w:val="008F5AF4"/>
    <w:rsid w:val="008F5CFB"/>
    <w:rsid w:val="008F5D98"/>
    <w:rsid w:val="008F67CB"/>
    <w:rsid w:val="008F6AE8"/>
    <w:rsid w:val="008F7165"/>
    <w:rsid w:val="008F78E4"/>
    <w:rsid w:val="008F7C55"/>
    <w:rsid w:val="009002B7"/>
    <w:rsid w:val="009003AB"/>
    <w:rsid w:val="00900C81"/>
    <w:rsid w:val="00900DB8"/>
    <w:rsid w:val="00901007"/>
    <w:rsid w:val="00901422"/>
    <w:rsid w:val="0090155B"/>
    <w:rsid w:val="00901E81"/>
    <w:rsid w:val="00902130"/>
    <w:rsid w:val="0090239E"/>
    <w:rsid w:val="0090276B"/>
    <w:rsid w:val="00902F06"/>
    <w:rsid w:val="009030F6"/>
    <w:rsid w:val="0090313A"/>
    <w:rsid w:val="009031FA"/>
    <w:rsid w:val="009036C3"/>
    <w:rsid w:val="00903A0F"/>
    <w:rsid w:val="00904728"/>
    <w:rsid w:val="00904CE8"/>
    <w:rsid w:val="00904E3D"/>
    <w:rsid w:val="0090599F"/>
    <w:rsid w:val="00905B29"/>
    <w:rsid w:val="00905EDB"/>
    <w:rsid w:val="00905F16"/>
    <w:rsid w:val="0090653E"/>
    <w:rsid w:val="00906738"/>
    <w:rsid w:val="009070F5"/>
    <w:rsid w:val="00907102"/>
    <w:rsid w:val="00910ACE"/>
    <w:rsid w:val="00910C0A"/>
    <w:rsid w:val="0091121F"/>
    <w:rsid w:val="00912279"/>
    <w:rsid w:val="0091229E"/>
    <w:rsid w:val="00912848"/>
    <w:rsid w:val="00912A14"/>
    <w:rsid w:val="00912E3D"/>
    <w:rsid w:val="00913D53"/>
    <w:rsid w:val="00914CA8"/>
    <w:rsid w:val="00914D6A"/>
    <w:rsid w:val="0091522B"/>
    <w:rsid w:val="00915253"/>
    <w:rsid w:val="009153DC"/>
    <w:rsid w:val="00915DA2"/>
    <w:rsid w:val="00916F39"/>
    <w:rsid w:val="00917639"/>
    <w:rsid w:val="009178BA"/>
    <w:rsid w:val="009178FD"/>
    <w:rsid w:val="009201F0"/>
    <w:rsid w:val="00921110"/>
    <w:rsid w:val="0092160A"/>
    <w:rsid w:val="00921A07"/>
    <w:rsid w:val="00921BF0"/>
    <w:rsid w:val="00921CB6"/>
    <w:rsid w:val="009224FD"/>
    <w:rsid w:val="009226E0"/>
    <w:rsid w:val="00922EB7"/>
    <w:rsid w:val="00922F46"/>
    <w:rsid w:val="009231D3"/>
    <w:rsid w:val="00923BAC"/>
    <w:rsid w:val="009242A7"/>
    <w:rsid w:val="00924C56"/>
    <w:rsid w:val="00924E75"/>
    <w:rsid w:val="00925690"/>
    <w:rsid w:val="00926221"/>
    <w:rsid w:val="00926EC1"/>
    <w:rsid w:val="00930B8F"/>
    <w:rsid w:val="00930C63"/>
    <w:rsid w:val="00931496"/>
    <w:rsid w:val="00932C59"/>
    <w:rsid w:val="00932EBC"/>
    <w:rsid w:val="0093304E"/>
    <w:rsid w:val="00933449"/>
    <w:rsid w:val="009339C3"/>
    <w:rsid w:val="00933A6F"/>
    <w:rsid w:val="00933B39"/>
    <w:rsid w:val="00933CAE"/>
    <w:rsid w:val="00933DFD"/>
    <w:rsid w:val="0093450A"/>
    <w:rsid w:val="00934863"/>
    <w:rsid w:val="0093555B"/>
    <w:rsid w:val="0093559A"/>
    <w:rsid w:val="009361DA"/>
    <w:rsid w:val="009365D0"/>
    <w:rsid w:val="009366F2"/>
    <w:rsid w:val="00936859"/>
    <w:rsid w:val="00936CC5"/>
    <w:rsid w:val="00936ECC"/>
    <w:rsid w:val="00937469"/>
    <w:rsid w:val="00940199"/>
    <w:rsid w:val="009408C9"/>
    <w:rsid w:val="00940A09"/>
    <w:rsid w:val="00941C8A"/>
    <w:rsid w:val="00941E43"/>
    <w:rsid w:val="0094236F"/>
    <w:rsid w:val="009423BD"/>
    <w:rsid w:val="00942576"/>
    <w:rsid w:val="00942FED"/>
    <w:rsid w:val="009431FE"/>
    <w:rsid w:val="00943494"/>
    <w:rsid w:val="00944314"/>
    <w:rsid w:val="0094585B"/>
    <w:rsid w:val="00945F98"/>
    <w:rsid w:val="00946D6C"/>
    <w:rsid w:val="00947774"/>
    <w:rsid w:val="009478B6"/>
    <w:rsid w:val="00950095"/>
    <w:rsid w:val="0095025D"/>
    <w:rsid w:val="009502B9"/>
    <w:rsid w:val="00950CC0"/>
    <w:rsid w:val="00951220"/>
    <w:rsid w:val="0095162E"/>
    <w:rsid w:val="009516A2"/>
    <w:rsid w:val="009516BB"/>
    <w:rsid w:val="009516F6"/>
    <w:rsid w:val="009518CD"/>
    <w:rsid w:val="00951AD9"/>
    <w:rsid w:val="00951DC9"/>
    <w:rsid w:val="009522BB"/>
    <w:rsid w:val="0095320B"/>
    <w:rsid w:val="009543D8"/>
    <w:rsid w:val="009549C1"/>
    <w:rsid w:val="00954D75"/>
    <w:rsid w:val="00954F12"/>
    <w:rsid w:val="00955575"/>
    <w:rsid w:val="00956865"/>
    <w:rsid w:val="00956D26"/>
    <w:rsid w:val="00956EE7"/>
    <w:rsid w:val="009579C4"/>
    <w:rsid w:val="00957D8C"/>
    <w:rsid w:val="00957EB7"/>
    <w:rsid w:val="00957EC0"/>
    <w:rsid w:val="00960109"/>
    <w:rsid w:val="00960353"/>
    <w:rsid w:val="0096139A"/>
    <w:rsid w:val="00961B5F"/>
    <w:rsid w:val="00961BBF"/>
    <w:rsid w:val="0096230B"/>
    <w:rsid w:val="009626AA"/>
    <w:rsid w:val="00963734"/>
    <w:rsid w:val="009645DD"/>
    <w:rsid w:val="009657A4"/>
    <w:rsid w:val="00965813"/>
    <w:rsid w:val="0096597E"/>
    <w:rsid w:val="00965C9A"/>
    <w:rsid w:val="00965F09"/>
    <w:rsid w:val="00966973"/>
    <w:rsid w:val="00966B40"/>
    <w:rsid w:val="00967CB8"/>
    <w:rsid w:val="00970EA9"/>
    <w:rsid w:val="00971324"/>
    <w:rsid w:val="00971AE8"/>
    <w:rsid w:val="00971BEA"/>
    <w:rsid w:val="00971E81"/>
    <w:rsid w:val="00971F8D"/>
    <w:rsid w:val="0097204B"/>
    <w:rsid w:val="00972095"/>
    <w:rsid w:val="00972811"/>
    <w:rsid w:val="00972AB8"/>
    <w:rsid w:val="009730B4"/>
    <w:rsid w:val="00973E36"/>
    <w:rsid w:val="009741D0"/>
    <w:rsid w:val="009747E1"/>
    <w:rsid w:val="00975C06"/>
    <w:rsid w:val="00975CC6"/>
    <w:rsid w:val="009763EE"/>
    <w:rsid w:val="0097693C"/>
    <w:rsid w:val="00976B4D"/>
    <w:rsid w:val="00977691"/>
    <w:rsid w:val="0097769B"/>
    <w:rsid w:val="0098005C"/>
    <w:rsid w:val="0098022B"/>
    <w:rsid w:val="00980CD0"/>
    <w:rsid w:val="009814E4"/>
    <w:rsid w:val="0098175C"/>
    <w:rsid w:val="0098208C"/>
    <w:rsid w:val="00982108"/>
    <w:rsid w:val="009834B0"/>
    <w:rsid w:val="009835D8"/>
    <w:rsid w:val="00983CD6"/>
    <w:rsid w:val="00983F8B"/>
    <w:rsid w:val="00983FF6"/>
    <w:rsid w:val="00984254"/>
    <w:rsid w:val="00984477"/>
    <w:rsid w:val="00984BE3"/>
    <w:rsid w:val="00985433"/>
    <w:rsid w:val="009854F1"/>
    <w:rsid w:val="0098584D"/>
    <w:rsid w:val="00985AF5"/>
    <w:rsid w:val="0098729A"/>
    <w:rsid w:val="00987738"/>
    <w:rsid w:val="00987B0F"/>
    <w:rsid w:val="00990716"/>
    <w:rsid w:val="009907EE"/>
    <w:rsid w:val="00990B2C"/>
    <w:rsid w:val="00991012"/>
    <w:rsid w:val="009914C0"/>
    <w:rsid w:val="0099170E"/>
    <w:rsid w:val="00991AC0"/>
    <w:rsid w:val="00991D23"/>
    <w:rsid w:val="00993238"/>
    <w:rsid w:val="0099324D"/>
    <w:rsid w:val="0099394D"/>
    <w:rsid w:val="0099395A"/>
    <w:rsid w:val="009943F1"/>
    <w:rsid w:val="00994468"/>
    <w:rsid w:val="00994817"/>
    <w:rsid w:val="00994C8F"/>
    <w:rsid w:val="0099505E"/>
    <w:rsid w:val="00995A61"/>
    <w:rsid w:val="00995E1A"/>
    <w:rsid w:val="009960A4"/>
    <w:rsid w:val="00997F68"/>
    <w:rsid w:val="009A0682"/>
    <w:rsid w:val="009A0699"/>
    <w:rsid w:val="009A0A2F"/>
    <w:rsid w:val="009A0DBC"/>
    <w:rsid w:val="009A0DCF"/>
    <w:rsid w:val="009A1C4B"/>
    <w:rsid w:val="009A20EB"/>
    <w:rsid w:val="009A2C1B"/>
    <w:rsid w:val="009A5965"/>
    <w:rsid w:val="009A5B0F"/>
    <w:rsid w:val="009A5B21"/>
    <w:rsid w:val="009A5E03"/>
    <w:rsid w:val="009A6A83"/>
    <w:rsid w:val="009A6C07"/>
    <w:rsid w:val="009A6C6A"/>
    <w:rsid w:val="009A75B6"/>
    <w:rsid w:val="009A7E01"/>
    <w:rsid w:val="009B0815"/>
    <w:rsid w:val="009B0ABD"/>
    <w:rsid w:val="009B13C0"/>
    <w:rsid w:val="009B1A31"/>
    <w:rsid w:val="009B1F81"/>
    <w:rsid w:val="009B2463"/>
    <w:rsid w:val="009B2469"/>
    <w:rsid w:val="009B29A3"/>
    <w:rsid w:val="009B2C9E"/>
    <w:rsid w:val="009B30F1"/>
    <w:rsid w:val="009B35A0"/>
    <w:rsid w:val="009B3DA3"/>
    <w:rsid w:val="009B44CB"/>
    <w:rsid w:val="009B46AF"/>
    <w:rsid w:val="009B47B5"/>
    <w:rsid w:val="009B4AFF"/>
    <w:rsid w:val="009B5D4B"/>
    <w:rsid w:val="009B66D3"/>
    <w:rsid w:val="009B66EA"/>
    <w:rsid w:val="009B71DC"/>
    <w:rsid w:val="009B72BF"/>
    <w:rsid w:val="009B7BA6"/>
    <w:rsid w:val="009B7F10"/>
    <w:rsid w:val="009C0A4E"/>
    <w:rsid w:val="009C0F5D"/>
    <w:rsid w:val="009C1B9E"/>
    <w:rsid w:val="009C247A"/>
    <w:rsid w:val="009C3DD4"/>
    <w:rsid w:val="009C3FC9"/>
    <w:rsid w:val="009C4B72"/>
    <w:rsid w:val="009C4D6E"/>
    <w:rsid w:val="009C52B9"/>
    <w:rsid w:val="009C57C2"/>
    <w:rsid w:val="009C5891"/>
    <w:rsid w:val="009C5932"/>
    <w:rsid w:val="009C5E29"/>
    <w:rsid w:val="009C6DA4"/>
    <w:rsid w:val="009C7A4A"/>
    <w:rsid w:val="009D00B6"/>
    <w:rsid w:val="009D01A7"/>
    <w:rsid w:val="009D01AF"/>
    <w:rsid w:val="009D10F5"/>
    <w:rsid w:val="009D1A27"/>
    <w:rsid w:val="009D23AB"/>
    <w:rsid w:val="009D2A0F"/>
    <w:rsid w:val="009D2E96"/>
    <w:rsid w:val="009D42D4"/>
    <w:rsid w:val="009D51E3"/>
    <w:rsid w:val="009D533B"/>
    <w:rsid w:val="009D53E1"/>
    <w:rsid w:val="009D6DB0"/>
    <w:rsid w:val="009E02C1"/>
    <w:rsid w:val="009E05C5"/>
    <w:rsid w:val="009E07F4"/>
    <w:rsid w:val="009E0802"/>
    <w:rsid w:val="009E139A"/>
    <w:rsid w:val="009E2849"/>
    <w:rsid w:val="009E2D59"/>
    <w:rsid w:val="009E3023"/>
    <w:rsid w:val="009E373C"/>
    <w:rsid w:val="009E3D87"/>
    <w:rsid w:val="009E3DEF"/>
    <w:rsid w:val="009E5014"/>
    <w:rsid w:val="009E508D"/>
    <w:rsid w:val="009E586D"/>
    <w:rsid w:val="009E58E2"/>
    <w:rsid w:val="009E66A2"/>
    <w:rsid w:val="009E6702"/>
    <w:rsid w:val="009E6E9D"/>
    <w:rsid w:val="009E7468"/>
    <w:rsid w:val="009E78E6"/>
    <w:rsid w:val="009E7CCF"/>
    <w:rsid w:val="009F09DE"/>
    <w:rsid w:val="009F190C"/>
    <w:rsid w:val="009F1F7E"/>
    <w:rsid w:val="009F2A05"/>
    <w:rsid w:val="009F3BC6"/>
    <w:rsid w:val="009F4495"/>
    <w:rsid w:val="009F57C6"/>
    <w:rsid w:val="009F5B81"/>
    <w:rsid w:val="009F6DAD"/>
    <w:rsid w:val="009F6E98"/>
    <w:rsid w:val="009F7050"/>
    <w:rsid w:val="009F70E8"/>
    <w:rsid w:val="009F7700"/>
    <w:rsid w:val="009F7F34"/>
    <w:rsid w:val="00A00ADB"/>
    <w:rsid w:val="00A00B03"/>
    <w:rsid w:val="00A011ED"/>
    <w:rsid w:val="00A012C2"/>
    <w:rsid w:val="00A01420"/>
    <w:rsid w:val="00A01C06"/>
    <w:rsid w:val="00A0225D"/>
    <w:rsid w:val="00A025C9"/>
    <w:rsid w:val="00A02E43"/>
    <w:rsid w:val="00A02F08"/>
    <w:rsid w:val="00A0357B"/>
    <w:rsid w:val="00A03B26"/>
    <w:rsid w:val="00A03BA9"/>
    <w:rsid w:val="00A04821"/>
    <w:rsid w:val="00A04A51"/>
    <w:rsid w:val="00A04EB4"/>
    <w:rsid w:val="00A050B2"/>
    <w:rsid w:val="00A06138"/>
    <w:rsid w:val="00A063CD"/>
    <w:rsid w:val="00A064BE"/>
    <w:rsid w:val="00A0650F"/>
    <w:rsid w:val="00A0680A"/>
    <w:rsid w:val="00A06CA1"/>
    <w:rsid w:val="00A0795F"/>
    <w:rsid w:val="00A07E6D"/>
    <w:rsid w:val="00A1049D"/>
    <w:rsid w:val="00A11581"/>
    <w:rsid w:val="00A1181F"/>
    <w:rsid w:val="00A11E2D"/>
    <w:rsid w:val="00A1230C"/>
    <w:rsid w:val="00A12D0C"/>
    <w:rsid w:val="00A12E4B"/>
    <w:rsid w:val="00A131EB"/>
    <w:rsid w:val="00A13586"/>
    <w:rsid w:val="00A13AC2"/>
    <w:rsid w:val="00A13B24"/>
    <w:rsid w:val="00A13B28"/>
    <w:rsid w:val="00A13BDE"/>
    <w:rsid w:val="00A13D81"/>
    <w:rsid w:val="00A14412"/>
    <w:rsid w:val="00A14806"/>
    <w:rsid w:val="00A14A69"/>
    <w:rsid w:val="00A14C79"/>
    <w:rsid w:val="00A14EFB"/>
    <w:rsid w:val="00A15107"/>
    <w:rsid w:val="00A158A6"/>
    <w:rsid w:val="00A15A37"/>
    <w:rsid w:val="00A15F6F"/>
    <w:rsid w:val="00A1792D"/>
    <w:rsid w:val="00A2028D"/>
    <w:rsid w:val="00A205D7"/>
    <w:rsid w:val="00A20865"/>
    <w:rsid w:val="00A20DA2"/>
    <w:rsid w:val="00A20F00"/>
    <w:rsid w:val="00A21344"/>
    <w:rsid w:val="00A21660"/>
    <w:rsid w:val="00A21705"/>
    <w:rsid w:val="00A218CC"/>
    <w:rsid w:val="00A21A63"/>
    <w:rsid w:val="00A226A3"/>
    <w:rsid w:val="00A22933"/>
    <w:rsid w:val="00A229BC"/>
    <w:rsid w:val="00A235B4"/>
    <w:rsid w:val="00A23C73"/>
    <w:rsid w:val="00A23EAA"/>
    <w:rsid w:val="00A24156"/>
    <w:rsid w:val="00A24AA9"/>
    <w:rsid w:val="00A25FEF"/>
    <w:rsid w:val="00A2653D"/>
    <w:rsid w:val="00A26C44"/>
    <w:rsid w:val="00A278E6"/>
    <w:rsid w:val="00A304E4"/>
    <w:rsid w:val="00A30EC6"/>
    <w:rsid w:val="00A31017"/>
    <w:rsid w:val="00A3146E"/>
    <w:rsid w:val="00A31991"/>
    <w:rsid w:val="00A31B8D"/>
    <w:rsid w:val="00A31F76"/>
    <w:rsid w:val="00A32431"/>
    <w:rsid w:val="00A3301F"/>
    <w:rsid w:val="00A3320C"/>
    <w:rsid w:val="00A3441C"/>
    <w:rsid w:val="00A346DC"/>
    <w:rsid w:val="00A35052"/>
    <w:rsid w:val="00A3577E"/>
    <w:rsid w:val="00A3632D"/>
    <w:rsid w:val="00A3652C"/>
    <w:rsid w:val="00A365DD"/>
    <w:rsid w:val="00A36876"/>
    <w:rsid w:val="00A36AFB"/>
    <w:rsid w:val="00A378C9"/>
    <w:rsid w:val="00A379AF"/>
    <w:rsid w:val="00A4003F"/>
    <w:rsid w:val="00A40736"/>
    <w:rsid w:val="00A40E79"/>
    <w:rsid w:val="00A4110C"/>
    <w:rsid w:val="00A41586"/>
    <w:rsid w:val="00A41B16"/>
    <w:rsid w:val="00A41B62"/>
    <w:rsid w:val="00A41CB8"/>
    <w:rsid w:val="00A41F1A"/>
    <w:rsid w:val="00A42292"/>
    <w:rsid w:val="00A423AE"/>
    <w:rsid w:val="00A4258D"/>
    <w:rsid w:val="00A42C66"/>
    <w:rsid w:val="00A430AC"/>
    <w:rsid w:val="00A44E1F"/>
    <w:rsid w:val="00A45137"/>
    <w:rsid w:val="00A45274"/>
    <w:rsid w:val="00A452FD"/>
    <w:rsid w:val="00A45427"/>
    <w:rsid w:val="00A461BA"/>
    <w:rsid w:val="00A46C9F"/>
    <w:rsid w:val="00A46FD9"/>
    <w:rsid w:val="00A47ADF"/>
    <w:rsid w:val="00A500EA"/>
    <w:rsid w:val="00A50112"/>
    <w:rsid w:val="00A50409"/>
    <w:rsid w:val="00A519A7"/>
    <w:rsid w:val="00A519C3"/>
    <w:rsid w:val="00A52B1E"/>
    <w:rsid w:val="00A52DBF"/>
    <w:rsid w:val="00A54644"/>
    <w:rsid w:val="00A55176"/>
    <w:rsid w:val="00A553D1"/>
    <w:rsid w:val="00A55471"/>
    <w:rsid w:val="00A556DC"/>
    <w:rsid w:val="00A55FB9"/>
    <w:rsid w:val="00A56153"/>
    <w:rsid w:val="00A567F7"/>
    <w:rsid w:val="00A568F8"/>
    <w:rsid w:val="00A56A46"/>
    <w:rsid w:val="00A56C52"/>
    <w:rsid w:val="00A57C8F"/>
    <w:rsid w:val="00A57D17"/>
    <w:rsid w:val="00A6059F"/>
    <w:rsid w:val="00A60738"/>
    <w:rsid w:val="00A60AD0"/>
    <w:rsid w:val="00A60ED0"/>
    <w:rsid w:val="00A61494"/>
    <w:rsid w:val="00A61672"/>
    <w:rsid w:val="00A61938"/>
    <w:rsid w:val="00A61B77"/>
    <w:rsid w:val="00A62D6A"/>
    <w:rsid w:val="00A63014"/>
    <w:rsid w:val="00A6359F"/>
    <w:rsid w:val="00A641E5"/>
    <w:rsid w:val="00A647D8"/>
    <w:rsid w:val="00A6484D"/>
    <w:rsid w:val="00A64D4A"/>
    <w:rsid w:val="00A66658"/>
    <w:rsid w:val="00A6695F"/>
    <w:rsid w:val="00A67A49"/>
    <w:rsid w:val="00A67C6F"/>
    <w:rsid w:val="00A67EC7"/>
    <w:rsid w:val="00A712FD"/>
    <w:rsid w:val="00A713FB"/>
    <w:rsid w:val="00A7202C"/>
    <w:rsid w:val="00A72389"/>
    <w:rsid w:val="00A72A45"/>
    <w:rsid w:val="00A72B0B"/>
    <w:rsid w:val="00A72FDA"/>
    <w:rsid w:val="00A73148"/>
    <w:rsid w:val="00A73320"/>
    <w:rsid w:val="00A74534"/>
    <w:rsid w:val="00A747F3"/>
    <w:rsid w:val="00A74DA3"/>
    <w:rsid w:val="00A75C4A"/>
    <w:rsid w:val="00A75F8B"/>
    <w:rsid w:val="00A76C5F"/>
    <w:rsid w:val="00A77A3D"/>
    <w:rsid w:val="00A802B2"/>
    <w:rsid w:val="00A80665"/>
    <w:rsid w:val="00A8074E"/>
    <w:rsid w:val="00A833D6"/>
    <w:rsid w:val="00A835E6"/>
    <w:rsid w:val="00A83717"/>
    <w:rsid w:val="00A83FE3"/>
    <w:rsid w:val="00A85517"/>
    <w:rsid w:val="00A85E9E"/>
    <w:rsid w:val="00A860D0"/>
    <w:rsid w:val="00A86505"/>
    <w:rsid w:val="00A86777"/>
    <w:rsid w:val="00A86A2F"/>
    <w:rsid w:val="00A87489"/>
    <w:rsid w:val="00A87ED2"/>
    <w:rsid w:val="00A90A65"/>
    <w:rsid w:val="00A90F13"/>
    <w:rsid w:val="00A91278"/>
    <w:rsid w:val="00A91446"/>
    <w:rsid w:val="00A9169E"/>
    <w:rsid w:val="00A9190A"/>
    <w:rsid w:val="00A91DF0"/>
    <w:rsid w:val="00A92950"/>
    <w:rsid w:val="00A92A51"/>
    <w:rsid w:val="00A93185"/>
    <w:rsid w:val="00A93817"/>
    <w:rsid w:val="00A94419"/>
    <w:rsid w:val="00A94775"/>
    <w:rsid w:val="00A9483E"/>
    <w:rsid w:val="00A94DB3"/>
    <w:rsid w:val="00A950D6"/>
    <w:rsid w:val="00A950DD"/>
    <w:rsid w:val="00A960F7"/>
    <w:rsid w:val="00A961E3"/>
    <w:rsid w:val="00A968FD"/>
    <w:rsid w:val="00A97A1B"/>
    <w:rsid w:val="00AA0E9D"/>
    <w:rsid w:val="00AA0FD7"/>
    <w:rsid w:val="00AA1B53"/>
    <w:rsid w:val="00AA2534"/>
    <w:rsid w:val="00AA2E47"/>
    <w:rsid w:val="00AA3442"/>
    <w:rsid w:val="00AA3B15"/>
    <w:rsid w:val="00AA3DC7"/>
    <w:rsid w:val="00AA427B"/>
    <w:rsid w:val="00AA4F98"/>
    <w:rsid w:val="00AA5233"/>
    <w:rsid w:val="00AA5B4A"/>
    <w:rsid w:val="00AA5F14"/>
    <w:rsid w:val="00AA6C9C"/>
    <w:rsid w:val="00AA7586"/>
    <w:rsid w:val="00AA7B49"/>
    <w:rsid w:val="00AB004B"/>
    <w:rsid w:val="00AB036E"/>
    <w:rsid w:val="00AB1DFD"/>
    <w:rsid w:val="00AB32FD"/>
    <w:rsid w:val="00AB36FF"/>
    <w:rsid w:val="00AB4006"/>
    <w:rsid w:val="00AB431E"/>
    <w:rsid w:val="00AB50F9"/>
    <w:rsid w:val="00AB6116"/>
    <w:rsid w:val="00AB660C"/>
    <w:rsid w:val="00AB6671"/>
    <w:rsid w:val="00AB6A20"/>
    <w:rsid w:val="00AB7099"/>
    <w:rsid w:val="00AB7F3C"/>
    <w:rsid w:val="00AC0E42"/>
    <w:rsid w:val="00AC2ED8"/>
    <w:rsid w:val="00AC31A0"/>
    <w:rsid w:val="00AC3B12"/>
    <w:rsid w:val="00AC3B86"/>
    <w:rsid w:val="00AC49A8"/>
    <w:rsid w:val="00AC49C0"/>
    <w:rsid w:val="00AC4DA2"/>
    <w:rsid w:val="00AC5078"/>
    <w:rsid w:val="00AC588E"/>
    <w:rsid w:val="00AC5C36"/>
    <w:rsid w:val="00AC5FE1"/>
    <w:rsid w:val="00AC65DF"/>
    <w:rsid w:val="00AC686C"/>
    <w:rsid w:val="00AC706B"/>
    <w:rsid w:val="00AC712C"/>
    <w:rsid w:val="00AC7D0B"/>
    <w:rsid w:val="00AD0258"/>
    <w:rsid w:val="00AD029A"/>
    <w:rsid w:val="00AD0655"/>
    <w:rsid w:val="00AD08CE"/>
    <w:rsid w:val="00AD0B9A"/>
    <w:rsid w:val="00AD179A"/>
    <w:rsid w:val="00AD2231"/>
    <w:rsid w:val="00AD2343"/>
    <w:rsid w:val="00AD3D2E"/>
    <w:rsid w:val="00AD4DFC"/>
    <w:rsid w:val="00AD58DD"/>
    <w:rsid w:val="00AD61A4"/>
    <w:rsid w:val="00AD61F1"/>
    <w:rsid w:val="00AD6668"/>
    <w:rsid w:val="00AD6BF8"/>
    <w:rsid w:val="00AD72FE"/>
    <w:rsid w:val="00AD7453"/>
    <w:rsid w:val="00AD7DF7"/>
    <w:rsid w:val="00AE0386"/>
    <w:rsid w:val="00AE05F3"/>
    <w:rsid w:val="00AE0667"/>
    <w:rsid w:val="00AE106E"/>
    <w:rsid w:val="00AE10A9"/>
    <w:rsid w:val="00AE14AB"/>
    <w:rsid w:val="00AE2127"/>
    <w:rsid w:val="00AE26FB"/>
    <w:rsid w:val="00AE2772"/>
    <w:rsid w:val="00AE3194"/>
    <w:rsid w:val="00AE3365"/>
    <w:rsid w:val="00AE3491"/>
    <w:rsid w:val="00AE381A"/>
    <w:rsid w:val="00AE3BC5"/>
    <w:rsid w:val="00AE3BF1"/>
    <w:rsid w:val="00AE4D11"/>
    <w:rsid w:val="00AE537D"/>
    <w:rsid w:val="00AE5734"/>
    <w:rsid w:val="00AE5F22"/>
    <w:rsid w:val="00AE63B3"/>
    <w:rsid w:val="00AE66D3"/>
    <w:rsid w:val="00AE6E9F"/>
    <w:rsid w:val="00AE716A"/>
    <w:rsid w:val="00AE765E"/>
    <w:rsid w:val="00AE7ED9"/>
    <w:rsid w:val="00AF04AC"/>
    <w:rsid w:val="00AF09EA"/>
    <w:rsid w:val="00AF1EB9"/>
    <w:rsid w:val="00AF2117"/>
    <w:rsid w:val="00AF2138"/>
    <w:rsid w:val="00AF2BCB"/>
    <w:rsid w:val="00AF2F60"/>
    <w:rsid w:val="00AF38A7"/>
    <w:rsid w:val="00AF409C"/>
    <w:rsid w:val="00AF45DA"/>
    <w:rsid w:val="00AF4BB8"/>
    <w:rsid w:val="00AF4C7B"/>
    <w:rsid w:val="00AF4E7C"/>
    <w:rsid w:val="00AF4FCE"/>
    <w:rsid w:val="00AF5FAF"/>
    <w:rsid w:val="00AF6A44"/>
    <w:rsid w:val="00AF71FD"/>
    <w:rsid w:val="00AF7EC5"/>
    <w:rsid w:val="00AF7F8F"/>
    <w:rsid w:val="00AF7F94"/>
    <w:rsid w:val="00B003B9"/>
    <w:rsid w:val="00B00868"/>
    <w:rsid w:val="00B00AA4"/>
    <w:rsid w:val="00B00C3A"/>
    <w:rsid w:val="00B00C69"/>
    <w:rsid w:val="00B00F3F"/>
    <w:rsid w:val="00B00FF2"/>
    <w:rsid w:val="00B012AD"/>
    <w:rsid w:val="00B01713"/>
    <w:rsid w:val="00B01A2E"/>
    <w:rsid w:val="00B01A32"/>
    <w:rsid w:val="00B021AB"/>
    <w:rsid w:val="00B02608"/>
    <w:rsid w:val="00B02968"/>
    <w:rsid w:val="00B02A4F"/>
    <w:rsid w:val="00B033D1"/>
    <w:rsid w:val="00B038CE"/>
    <w:rsid w:val="00B03BDB"/>
    <w:rsid w:val="00B03C18"/>
    <w:rsid w:val="00B03CA3"/>
    <w:rsid w:val="00B04D94"/>
    <w:rsid w:val="00B0650F"/>
    <w:rsid w:val="00B065EE"/>
    <w:rsid w:val="00B06695"/>
    <w:rsid w:val="00B06970"/>
    <w:rsid w:val="00B06D80"/>
    <w:rsid w:val="00B06DAB"/>
    <w:rsid w:val="00B07830"/>
    <w:rsid w:val="00B102C6"/>
    <w:rsid w:val="00B10759"/>
    <w:rsid w:val="00B10B9C"/>
    <w:rsid w:val="00B10E5A"/>
    <w:rsid w:val="00B11460"/>
    <w:rsid w:val="00B114BB"/>
    <w:rsid w:val="00B11691"/>
    <w:rsid w:val="00B116B8"/>
    <w:rsid w:val="00B118B6"/>
    <w:rsid w:val="00B119E0"/>
    <w:rsid w:val="00B123DA"/>
    <w:rsid w:val="00B1444D"/>
    <w:rsid w:val="00B15122"/>
    <w:rsid w:val="00B1577F"/>
    <w:rsid w:val="00B16281"/>
    <w:rsid w:val="00B16CDA"/>
    <w:rsid w:val="00B16E04"/>
    <w:rsid w:val="00B1718B"/>
    <w:rsid w:val="00B17236"/>
    <w:rsid w:val="00B173CD"/>
    <w:rsid w:val="00B1767C"/>
    <w:rsid w:val="00B17AB8"/>
    <w:rsid w:val="00B2002E"/>
    <w:rsid w:val="00B20183"/>
    <w:rsid w:val="00B20445"/>
    <w:rsid w:val="00B20553"/>
    <w:rsid w:val="00B20620"/>
    <w:rsid w:val="00B20DE9"/>
    <w:rsid w:val="00B21056"/>
    <w:rsid w:val="00B22080"/>
    <w:rsid w:val="00B22235"/>
    <w:rsid w:val="00B22281"/>
    <w:rsid w:val="00B22708"/>
    <w:rsid w:val="00B229F0"/>
    <w:rsid w:val="00B22CAF"/>
    <w:rsid w:val="00B22CEE"/>
    <w:rsid w:val="00B252F2"/>
    <w:rsid w:val="00B25351"/>
    <w:rsid w:val="00B25658"/>
    <w:rsid w:val="00B25774"/>
    <w:rsid w:val="00B263EE"/>
    <w:rsid w:val="00B269AB"/>
    <w:rsid w:val="00B26C2C"/>
    <w:rsid w:val="00B26EC2"/>
    <w:rsid w:val="00B30220"/>
    <w:rsid w:val="00B3032C"/>
    <w:rsid w:val="00B30B73"/>
    <w:rsid w:val="00B311D9"/>
    <w:rsid w:val="00B31B57"/>
    <w:rsid w:val="00B31C13"/>
    <w:rsid w:val="00B31FD2"/>
    <w:rsid w:val="00B33172"/>
    <w:rsid w:val="00B3363E"/>
    <w:rsid w:val="00B33B7A"/>
    <w:rsid w:val="00B33DCF"/>
    <w:rsid w:val="00B3495D"/>
    <w:rsid w:val="00B34E23"/>
    <w:rsid w:val="00B35614"/>
    <w:rsid w:val="00B35933"/>
    <w:rsid w:val="00B365EC"/>
    <w:rsid w:val="00B36614"/>
    <w:rsid w:val="00B36FEE"/>
    <w:rsid w:val="00B37356"/>
    <w:rsid w:val="00B374BB"/>
    <w:rsid w:val="00B375BE"/>
    <w:rsid w:val="00B37A08"/>
    <w:rsid w:val="00B40A88"/>
    <w:rsid w:val="00B415AB"/>
    <w:rsid w:val="00B41611"/>
    <w:rsid w:val="00B4239C"/>
    <w:rsid w:val="00B429B6"/>
    <w:rsid w:val="00B43875"/>
    <w:rsid w:val="00B441BA"/>
    <w:rsid w:val="00B4432E"/>
    <w:rsid w:val="00B4469E"/>
    <w:rsid w:val="00B44949"/>
    <w:rsid w:val="00B44C79"/>
    <w:rsid w:val="00B45014"/>
    <w:rsid w:val="00B4589A"/>
    <w:rsid w:val="00B45EA1"/>
    <w:rsid w:val="00B4639A"/>
    <w:rsid w:val="00B465A6"/>
    <w:rsid w:val="00B46D05"/>
    <w:rsid w:val="00B47246"/>
    <w:rsid w:val="00B4729B"/>
    <w:rsid w:val="00B472E0"/>
    <w:rsid w:val="00B474FD"/>
    <w:rsid w:val="00B4759B"/>
    <w:rsid w:val="00B47933"/>
    <w:rsid w:val="00B47D60"/>
    <w:rsid w:val="00B5068F"/>
    <w:rsid w:val="00B5095D"/>
    <w:rsid w:val="00B50B49"/>
    <w:rsid w:val="00B5282D"/>
    <w:rsid w:val="00B52E01"/>
    <w:rsid w:val="00B5314C"/>
    <w:rsid w:val="00B535E1"/>
    <w:rsid w:val="00B53ADF"/>
    <w:rsid w:val="00B543F9"/>
    <w:rsid w:val="00B54AE9"/>
    <w:rsid w:val="00B54B34"/>
    <w:rsid w:val="00B54EC4"/>
    <w:rsid w:val="00B55201"/>
    <w:rsid w:val="00B5593B"/>
    <w:rsid w:val="00B55959"/>
    <w:rsid w:val="00B560F9"/>
    <w:rsid w:val="00B56CE1"/>
    <w:rsid w:val="00B56CFB"/>
    <w:rsid w:val="00B573C4"/>
    <w:rsid w:val="00B57514"/>
    <w:rsid w:val="00B579A5"/>
    <w:rsid w:val="00B6049D"/>
    <w:rsid w:val="00B606DF"/>
    <w:rsid w:val="00B609EA"/>
    <w:rsid w:val="00B6254F"/>
    <w:rsid w:val="00B62812"/>
    <w:rsid w:val="00B62D96"/>
    <w:rsid w:val="00B62FDA"/>
    <w:rsid w:val="00B634BB"/>
    <w:rsid w:val="00B64223"/>
    <w:rsid w:val="00B64557"/>
    <w:rsid w:val="00B656F0"/>
    <w:rsid w:val="00B658B0"/>
    <w:rsid w:val="00B65C56"/>
    <w:rsid w:val="00B65FBD"/>
    <w:rsid w:val="00B66651"/>
    <w:rsid w:val="00B66B48"/>
    <w:rsid w:val="00B66BD8"/>
    <w:rsid w:val="00B66BFD"/>
    <w:rsid w:val="00B66FFB"/>
    <w:rsid w:val="00B6709F"/>
    <w:rsid w:val="00B67680"/>
    <w:rsid w:val="00B67EA2"/>
    <w:rsid w:val="00B704AF"/>
    <w:rsid w:val="00B7057B"/>
    <w:rsid w:val="00B71381"/>
    <w:rsid w:val="00B714DF"/>
    <w:rsid w:val="00B71723"/>
    <w:rsid w:val="00B71876"/>
    <w:rsid w:val="00B719FD"/>
    <w:rsid w:val="00B72628"/>
    <w:rsid w:val="00B728FA"/>
    <w:rsid w:val="00B73A8F"/>
    <w:rsid w:val="00B73FE6"/>
    <w:rsid w:val="00B73FE9"/>
    <w:rsid w:val="00B74D06"/>
    <w:rsid w:val="00B74E16"/>
    <w:rsid w:val="00B74FF7"/>
    <w:rsid w:val="00B752C6"/>
    <w:rsid w:val="00B755AA"/>
    <w:rsid w:val="00B7594F"/>
    <w:rsid w:val="00B759B0"/>
    <w:rsid w:val="00B75CA2"/>
    <w:rsid w:val="00B75DE3"/>
    <w:rsid w:val="00B768B6"/>
    <w:rsid w:val="00B769CA"/>
    <w:rsid w:val="00B76BCD"/>
    <w:rsid w:val="00B773FE"/>
    <w:rsid w:val="00B80AFD"/>
    <w:rsid w:val="00B80CC3"/>
    <w:rsid w:val="00B81492"/>
    <w:rsid w:val="00B8165D"/>
    <w:rsid w:val="00B81D7C"/>
    <w:rsid w:val="00B827C3"/>
    <w:rsid w:val="00B832DD"/>
    <w:rsid w:val="00B8358B"/>
    <w:rsid w:val="00B83705"/>
    <w:rsid w:val="00B83B94"/>
    <w:rsid w:val="00B84769"/>
    <w:rsid w:val="00B84786"/>
    <w:rsid w:val="00B849ED"/>
    <w:rsid w:val="00B84F61"/>
    <w:rsid w:val="00B85509"/>
    <w:rsid w:val="00B85552"/>
    <w:rsid w:val="00B85D3C"/>
    <w:rsid w:val="00B864D4"/>
    <w:rsid w:val="00B86D18"/>
    <w:rsid w:val="00B86FBF"/>
    <w:rsid w:val="00B87FBF"/>
    <w:rsid w:val="00B912A0"/>
    <w:rsid w:val="00B919A7"/>
    <w:rsid w:val="00B92665"/>
    <w:rsid w:val="00B92975"/>
    <w:rsid w:val="00B9297D"/>
    <w:rsid w:val="00B92DF5"/>
    <w:rsid w:val="00B92F24"/>
    <w:rsid w:val="00B93401"/>
    <w:rsid w:val="00B93ADA"/>
    <w:rsid w:val="00B947B8"/>
    <w:rsid w:val="00B949EB"/>
    <w:rsid w:val="00B953C0"/>
    <w:rsid w:val="00B9542B"/>
    <w:rsid w:val="00B963BE"/>
    <w:rsid w:val="00B968D3"/>
    <w:rsid w:val="00B96FB7"/>
    <w:rsid w:val="00B970A7"/>
    <w:rsid w:val="00B97D66"/>
    <w:rsid w:val="00BA00BA"/>
    <w:rsid w:val="00BA0635"/>
    <w:rsid w:val="00BA0CEA"/>
    <w:rsid w:val="00BA1189"/>
    <w:rsid w:val="00BA1528"/>
    <w:rsid w:val="00BA193C"/>
    <w:rsid w:val="00BA1E66"/>
    <w:rsid w:val="00BA20E7"/>
    <w:rsid w:val="00BA2C4D"/>
    <w:rsid w:val="00BA370E"/>
    <w:rsid w:val="00BA37AB"/>
    <w:rsid w:val="00BA3E79"/>
    <w:rsid w:val="00BA4298"/>
    <w:rsid w:val="00BA4513"/>
    <w:rsid w:val="00BA4FB5"/>
    <w:rsid w:val="00BA6827"/>
    <w:rsid w:val="00BA6C6E"/>
    <w:rsid w:val="00BA6F12"/>
    <w:rsid w:val="00BA7843"/>
    <w:rsid w:val="00BA79E5"/>
    <w:rsid w:val="00BA7C2F"/>
    <w:rsid w:val="00BB04DA"/>
    <w:rsid w:val="00BB0DCC"/>
    <w:rsid w:val="00BB11D1"/>
    <w:rsid w:val="00BB15FA"/>
    <w:rsid w:val="00BB2719"/>
    <w:rsid w:val="00BB276A"/>
    <w:rsid w:val="00BB2959"/>
    <w:rsid w:val="00BB2F63"/>
    <w:rsid w:val="00BB308F"/>
    <w:rsid w:val="00BB36CF"/>
    <w:rsid w:val="00BB375C"/>
    <w:rsid w:val="00BB3B3B"/>
    <w:rsid w:val="00BB402C"/>
    <w:rsid w:val="00BB4743"/>
    <w:rsid w:val="00BB59B2"/>
    <w:rsid w:val="00BB5D1C"/>
    <w:rsid w:val="00BB5FDF"/>
    <w:rsid w:val="00BB675F"/>
    <w:rsid w:val="00BB6B11"/>
    <w:rsid w:val="00BC0575"/>
    <w:rsid w:val="00BC224F"/>
    <w:rsid w:val="00BC28EB"/>
    <w:rsid w:val="00BC354B"/>
    <w:rsid w:val="00BC4430"/>
    <w:rsid w:val="00BC51AE"/>
    <w:rsid w:val="00BC547A"/>
    <w:rsid w:val="00BC641C"/>
    <w:rsid w:val="00BC65BA"/>
    <w:rsid w:val="00BC6DB3"/>
    <w:rsid w:val="00BC7A4D"/>
    <w:rsid w:val="00BC7BD7"/>
    <w:rsid w:val="00BC7D68"/>
    <w:rsid w:val="00BD0714"/>
    <w:rsid w:val="00BD07D3"/>
    <w:rsid w:val="00BD0AA3"/>
    <w:rsid w:val="00BD14A7"/>
    <w:rsid w:val="00BD1936"/>
    <w:rsid w:val="00BD199E"/>
    <w:rsid w:val="00BD1AE9"/>
    <w:rsid w:val="00BD240E"/>
    <w:rsid w:val="00BD2667"/>
    <w:rsid w:val="00BD3347"/>
    <w:rsid w:val="00BD49E7"/>
    <w:rsid w:val="00BD4E6F"/>
    <w:rsid w:val="00BD53DB"/>
    <w:rsid w:val="00BD6775"/>
    <w:rsid w:val="00BD6D27"/>
    <w:rsid w:val="00BD6D29"/>
    <w:rsid w:val="00BD783E"/>
    <w:rsid w:val="00BD79C9"/>
    <w:rsid w:val="00BD7B16"/>
    <w:rsid w:val="00BD7B7D"/>
    <w:rsid w:val="00BE173F"/>
    <w:rsid w:val="00BE1C56"/>
    <w:rsid w:val="00BE1FE4"/>
    <w:rsid w:val="00BE25CF"/>
    <w:rsid w:val="00BE278E"/>
    <w:rsid w:val="00BE2CB8"/>
    <w:rsid w:val="00BE2CE4"/>
    <w:rsid w:val="00BE3E67"/>
    <w:rsid w:val="00BE466B"/>
    <w:rsid w:val="00BE54D5"/>
    <w:rsid w:val="00BE54F8"/>
    <w:rsid w:val="00BE56E1"/>
    <w:rsid w:val="00BE5856"/>
    <w:rsid w:val="00BE5E03"/>
    <w:rsid w:val="00BE5F59"/>
    <w:rsid w:val="00BE6267"/>
    <w:rsid w:val="00BE6DAF"/>
    <w:rsid w:val="00BE6DB5"/>
    <w:rsid w:val="00BE7D78"/>
    <w:rsid w:val="00BF0428"/>
    <w:rsid w:val="00BF0E89"/>
    <w:rsid w:val="00BF17AF"/>
    <w:rsid w:val="00BF1A3A"/>
    <w:rsid w:val="00BF26EC"/>
    <w:rsid w:val="00BF2AD8"/>
    <w:rsid w:val="00BF2E83"/>
    <w:rsid w:val="00BF4525"/>
    <w:rsid w:val="00BF4846"/>
    <w:rsid w:val="00BF4AE8"/>
    <w:rsid w:val="00BF5789"/>
    <w:rsid w:val="00BF5C93"/>
    <w:rsid w:val="00BF623F"/>
    <w:rsid w:val="00BF629D"/>
    <w:rsid w:val="00BF6D01"/>
    <w:rsid w:val="00BF6DC8"/>
    <w:rsid w:val="00BF6E38"/>
    <w:rsid w:val="00BF773B"/>
    <w:rsid w:val="00BF77CA"/>
    <w:rsid w:val="00BF7816"/>
    <w:rsid w:val="00BF7D0A"/>
    <w:rsid w:val="00C007FD"/>
    <w:rsid w:val="00C00C83"/>
    <w:rsid w:val="00C00E01"/>
    <w:rsid w:val="00C00FD1"/>
    <w:rsid w:val="00C0247F"/>
    <w:rsid w:val="00C0260C"/>
    <w:rsid w:val="00C02D4A"/>
    <w:rsid w:val="00C03424"/>
    <w:rsid w:val="00C036F0"/>
    <w:rsid w:val="00C03C48"/>
    <w:rsid w:val="00C03F77"/>
    <w:rsid w:val="00C03FFA"/>
    <w:rsid w:val="00C0421C"/>
    <w:rsid w:val="00C046F4"/>
    <w:rsid w:val="00C04E10"/>
    <w:rsid w:val="00C059FE"/>
    <w:rsid w:val="00C0662C"/>
    <w:rsid w:val="00C06DFC"/>
    <w:rsid w:val="00C06FD3"/>
    <w:rsid w:val="00C070F4"/>
    <w:rsid w:val="00C072BC"/>
    <w:rsid w:val="00C0797D"/>
    <w:rsid w:val="00C1051B"/>
    <w:rsid w:val="00C111A3"/>
    <w:rsid w:val="00C122D4"/>
    <w:rsid w:val="00C124E0"/>
    <w:rsid w:val="00C126A8"/>
    <w:rsid w:val="00C12CB9"/>
    <w:rsid w:val="00C13426"/>
    <w:rsid w:val="00C13516"/>
    <w:rsid w:val="00C13893"/>
    <w:rsid w:val="00C14157"/>
    <w:rsid w:val="00C14EE1"/>
    <w:rsid w:val="00C1556C"/>
    <w:rsid w:val="00C16F4D"/>
    <w:rsid w:val="00C17BA2"/>
    <w:rsid w:val="00C17DEE"/>
    <w:rsid w:val="00C17F38"/>
    <w:rsid w:val="00C2009C"/>
    <w:rsid w:val="00C20A32"/>
    <w:rsid w:val="00C20B8F"/>
    <w:rsid w:val="00C2212A"/>
    <w:rsid w:val="00C2284E"/>
    <w:rsid w:val="00C22E9E"/>
    <w:rsid w:val="00C22F1B"/>
    <w:rsid w:val="00C236D0"/>
    <w:rsid w:val="00C24905"/>
    <w:rsid w:val="00C24EE9"/>
    <w:rsid w:val="00C25797"/>
    <w:rsid w:val="00C2590F"/>
    <w:rsid w:val="00C26139"/>
    <w:rsid w:val="00C2667A"/>
    <w:rsid w:val="00C27421"/>
    <w:rsid w:val="00C278DD"/>
    <w:rsid w:val="00C30365"/>
    <w:rsid w:val="00C303E6"/>
    <w:rsid w:val="00C319EB"/>
    <w:rsid w:val="00C31F31"/>
    <w:rsid w:val="00C3219E"/>
    <w:rsid w:val="00C3283D"/>
    <w:rsid w:val="00C333E4"/>
    <w:rsid w:val="00C33B92"/>
    <w:rsid w:val="00C33D5A"/>
    <w:rsid w:val="00C340F7"/>
    <w:rsid w:val="00C3465A"/>
    <w:rsid w:val="00C34AD4"/>
    <w:rsid w:val="00C34F9A"/>
    <w:rsid w:val="00C35649"/>
    <w:rsid w:val="00C3583D"/>
    <w:rsid w:val="00C36484"/>
    <w:rsid w:val="00C372B1"/>
    <w:rsid w:val="00C3798C"/>
    <w:rsid w:val="00C37A99"/>
    <w:rsid w:val="00C417E6"/>
    <w:rsid w:val="00C41A6F"/>
    <w:rsid w:val="00C41BEE"/>
    <w:rsid w:val="00C41F2A"/>
    <w:rsid w:val="00C41F81"/>
    <w:rsid w:val="00C422E7"/>
    <w:rsid w:val="00C423AD"/>
    <w:rsid w:val="00C427BA"/>
    <w:rsid w:val="00C4282F"/>
    <w:rsid w:val="00C42DB1"/>
    <w:rsid w:val="00C43A7A"/>
    <w:rsid w:val="00C43D00"/>
    <w:rsid w:val="00C43EBA"/>
    <w:rsid w:val="00C44263"/>
    <w:rsid w:val="00C443C8"/>
    <w:rsid w:val="00C44B0B"/>
    <w:rsid w:val="00C44DEF"/>
    <w:rsid w:val="00C452B2"/>
    <w:rsid w:val="00C45C0B"/>
    <w:rsid w:val="00C45C81"/>
    <w:rsid w:val="00C46B4C"/>
    <w:rsid w:val="00C46CF6"/>
    <w:rsid w:val="00C47D01"/>
    <w:rsid w:val="00C47E1D"/>
    <w:rsid w:val="00C50733"/>
    <w:rsid w:val="00C50E88"/>
    <w:rsid w:val="00C512F4"/>
    <w:rsid w:val="00C516F8"/>
    <w:rsid w:val="00C52239"/>
    <w:rsid w:val="00C52887"/>
    <w:rsid w:val="00C52A1D"/>
    <w:rsid w:val="00C52D40"/>
    <w:rsid w:val="00C534B9"/>
    <w:rsid w:val="00C53B28"/>
    <w:rsid w:val="00C54483"/>
    <w:rsid w:val="00C55105"/>
    <w:rsid w:val="00C554A5"/>
    <w:rsid w:val="00C561AB"/>
    <w:rsid w:val="00C5696A"/>
    <w:rsid w:val="00C56F04"/>
    <w:rsid w:val="00C56F1B"/>
    <w:rsid w:val="00C5705C"/>
    <w:rsid w:val="00C573DF"/>
    <w:rsid w:val="00C5749F"/>
    <w:rsid w:val="00C57CF1"/>
    <w:rsid w:val="00C601B1"/>
    <w:rsid w:val="00C6042C"/>
    <w:rsid w:val="00C60866"/>
    <w:rsid w:val="00C60974"/>
    <w:rsid w:val="00C615DF"/>
    <w:rsid w:val="00C61712"/>
    <w:rsid w:val="00C61EE0"/>
    <w:rsid w:val="00C63237"/>
    <w:rsid w:val="00C63487"/>
    <w:rsid w:val="00C637A2"/>
    <w:rsid w:val="00C63DD9"/>
    <w:rsid w:val="00C63F21"/>
    <w:rsid w:val="00C641B5"/>
    <w:rsid w:val="00C64531"/>
    <w:rsid w:val="00C64C4A"/>
    <w:rsid w:val="00C64CF7"/>
    <w:rsid w:val="00C64FB3"/>
    <w:rsid w:val="00C650A9"/>
    <w:rsid w:val="00C655B1"/>
    <w:rsid w:val="00C656ED"/>
    <w:rsid w:val="00C65CD3"/>
    <w:rsid w:val="00C65E3C"/>
    <w:rsid w:val="00C668BF"/>
    <w:rsid w:val="00C66B06"/>
    <w:rsid w:val="00C66B3B"/>
    <w:rsid w:val="00C66B59"/>
    <w:rsid w:val="00C67B57"/>
    <w:rsid w:val="00C702D1"/>
    <w:rsid w:val="00C70BFF"/>
    <w:rsid w:val="00C7307E"/>
    <w:rsid w:val="00C73A42"/>
    <w:rsid w:val="00C73F2B"/>
    <w:rsid w:val="00C74BCF"/>
    <w:rsid w:val="00C75A1A"/>
    <w:rsid w:val="00C75FD4"/>
    <w:rsid w:val="00C76454"/>
    <w:rsid w:val="00C766B9"/>
    <w:rsid w:val="00C76C02"/>
    <w:rsid w:val="00C77925"/>
    <w:rsid w:val="00C77ED3"/>
    <w:rsid w:val="00C802D0"/>
    <w:rsid w:val="00C804BE"/>
    <w:rsid w:val="00C80518"/>
    <w:rsid w:val="00C8121F"/>
    <w:rsid w:val="00C81935"/>
    <w:rsid w:val="00C81B8E"/>
    <w:rsid w:val="00C82A5B"/>
    <w:rsid w:val="00C82D5C"/>
    <w:rsid w:val="00C83D7C"/>
    <w:rsid w:val="00C84022"/>
    <w:rsid w:val="00C84F29"/>
    <w:rsid w:val="00C850B7"/>
    <w:rsid w:val="00C8552D"/>
    <w:rsid w:val="00C857DD"/>
    <w:rsid w:val="00C85D17"/>
    <w:rsid w:val="00C85FB6"/>
    <w:rsid w:val="00C875C4"/>
    <w:rsid w:val="00C87B65"/>
    <w:rsid w:val="00C90444"/>
    <w:rsid w:val="00C90447"/>
    <w:rsid w:val="00C9056E"/>
    <w:rsid w:val="00C908A6"/>
    <w:rsid w:val="00C908C2"/>
    <w:rsid w:val="00C90EE1"/>
    <w:rsid w:val="00C910A1"/>
    <w:rsid w:val="00C92440"/>
    <w:rsid w:val="00C925AD"/>
    <w:rsid w:val="00C9273B"/>
    <w:rsid w:val="00C92C59"/>
    <w:rsid w:val="00C93101"/>
    <w:rsid w:val="00C93129"/>
    <w:rsid w:val="00C935DC"/>
    <w:rsid w:val="00C9396B"/>
    <w:rsid w:val="00C93A77"/>
    <w:rsid w:val="00C96564"/>
    <w:rsid w:val="00C97478"/>
    <w:rsid w:val="00CA06BB"/>
    <w:rsid w:val="00CA199D"/>
    <w:rsid w:val="00CA1C04"/>
    <w:rsid w:val="00CA2997"/>
    <w:rsid w:val="00CA3A9D"/>
    <w:rsid w:val="00CA3D38"/>
    <w:rsid w:val="00CA488C"/>
    <w:rsid w:val="00CA49BA"/>
    <w:rsid w:val="00CA4DA6"/>
    <w:rsid w:val="00CA4F95"/>
    <w:rsid w:val="00CA610D"/>
    <w:rsid w:val="00CA63D4"/>
    <w:rsid w:val="00CA6DCC"/>
    <w:rsid w:val="00CA706D"/>
    <w:rsid w:val="00CA744F"/>
    <w:rsid w:val="00CA7ECE"/>
    <w:rsid w:val="00CB0436"/>
    <w:rsid w:val="00CB052A"/>
    <w:rsid w:val="00CB1C0B"/>
    <w:rsid w:val="00CB325C"/>
    <w:rsid w:val="00CB347E"/>
    <w:rsid w:val="00CB352E"/>
    <w:rsid w:val="00CB3C68"/>
    <w:rsid w:val="00CB55C6"/>
    <w:rsid w:val="00CB5BDB"/>
    <w:rsid w:val="00CB5CEB"/>
    <w:rsid w:val="00CB5F04"/>
    <w:rsid w:val="00CB5FF7"/>
    <w:rsid w:val="00CB638C"/>
    <w:rsid w:val="00CB6F67"/>
    <w:rsid w:val="00CB726B"/>
    <w:rsid w:val="00CB74DA"/>
    <w:rsid w:val="00CB7DD1"/>
    <w:rsid w:val="00CB7E34"/>
    <w:rsid w:val="00CC01CA"/>
    <w:rsid w:val="00CC05B9"/>
    <w:rsid w:val="00CC0665"/>
    <w:rsid w:val="00CC0A47"/>
    <w:rsid w:val="00CC0D96"/>
    <w:rsid w:val="00CC14CF"/>
    <w:rsid w:val="00CC1B74"/>
    <w:rsid w:val="00CC1D77"/>
    <w:rsid w:val="00CC2174"/>
    <w:rsid w:val="00CC2738"/>
    <w:rsid w:val="00CC2937"/>
    <w:rsid w:val="00CC2C80"/>
    <w:rsid w:val="00CC3460"/>
    <w:rsid w:val="00CC34E3"/>
    <w:rsid w:val="00CC4A21"/>
    <w:rsid w:val="00CC5112"/>
    <w:rsid w:val="00CC5376"/>
    <w:rsid w:val="00CC5655"/>
    <w:rsid w:val="00CC5BC0"/>
    <w:rsid w:val="00CC6114"/>
    <w:rsid w:val="00CC7964"/>
    <w:rsid w:val="00CD004D"/>
    <w:rsid w:val="00CD0DC5"/>
    <w:rsid w:val="00CD12A6"/>
    <w:rsid w:val="00CD1762"/>
    <w:rsid w:val="00CD18E4"/>
    <w:rsid w:val="00CD1D42"/>
    <w:rsid w:val="00CD1E95"/>
    <w:rsid w:val="00CD26E2"/>
    <w:rsid w:val="00CD312A"/>
    <w:rsid w:val="00CD32CB"/>
    <w:rsid w:val="00CD3440"/>
    <w:rsid w:val="00CD37AA"/>
    <w:rsid w:val="00CD41F1"/>
    <w:rsid w:val="00CD461D"/>
    <w:rsid w:val="00CD4EC6"/>
    <w:rsid w:val="00CD5747"/>
    <w:rsid w:val="00CD66B3"/>
    <w:rsid w:val="00CD723A"/>
    <w:rsid w:val="00CD744F"/>
    <w:rsid w:val="00CD79C5"/>
    <w:rsid w:val="00CD7C87"/>
    <w:rsid w:val="00CD7F38"/>
    <w:rsid w:val="00CE09D1"/>
    <w:rsid w:val="00CE0AFE"/>
    <w:rsid w:val="00CE0E9E"/>
    <w:rsid w:val="00CE10A6"/>
    <w:rsid w:val="00CE115F"/>
    <w:rsid w:val="00CE1999"/>
    <w:rsid w:val="00CE1B83"/>
    <w:rsid w:val="00CE2363"/>
    <w:rsid w:val="00CE2ED7"/>
    <w:rsid w:val="00CE3398"/>
    <w:rsid w:val="00CE346A"/>
    <w:rsid w:val="00CE373F"/>
    <w:rsid w:val="00CE3DD2"/>
    <w:rsid w:val="00CE4432"/>
    <w:rsid w:val="00CE48B5"/>
    <w:rsid w:val="00CE4E10"/>
    <w:rsid w:val="00CE4E74"/>
    <w:rsid w:val="00CE525F"/>
    <w:rsid w:val="00CE561C"/>
    <w:rsid w:val="00CE5806"/>
    <w:rsid w:val="00CE5A7D"/>
    <w:rsid w:val="00CE5F90"/>
    <w:rsid w:val="00CE60DB"/>
    <w:rsid w:val="00CE746E"/>
    <w:rsid w:val="00CE7960"/>
    <w:rsid w:val="00CF0A89"/>
    <w:rsid w:val="00CF0F85"/>
    <w:rsid w:val="00CF1226"/>
    <w:rsid w:val="00CF1340"/>
    <w:rsid w:val="00CF14F7"/>
    <w:rsid w:val="00CF1D8D"/>
    <w:rsid w:val="00CF1F3C"/>
    <w:rsid w:val="00CF27F0"/>
    <w:rsid w:val="00CF2A1E"/>
    <w:rsid w:val="00CF3B0C"/>
    <w:rsid w:val="00CF3B28"/>
    <w:rsid w:val="00CF3BEC"/>
    <w:rsid w:val="00CF41A7"/>
    <w:rsid w:val="00CF4646"/>
    <w:rsid w:val="00CF566D"/>
    <w:rsid w:val="00CF5ACD"/>
    <w:rsid w:val="00CF5B00"/>
    <w:rsid w:val="00CF5D4C"/>
    <w:rsid w:val="00CF6063"/>
    <w:rsid w:val="00CF6248"/>
    <w:rsid w:val="00CF7D01"/>
    <w:rsid w:val="00CF7E0A"/>
    <w:rsid w:val="00CF7EA0"/>
    <w:rsid w:val="00D001EF"/>
    <w:rsid w:val="00D003C8"/>
    <w:rsid w:val="00D00AC1"/>
    <w:rsid w:val="00D00EFF"/>
    <w:rsid w:val="00D015F9"/>
    <w:rsid w:val="00D025B1"/>
    <w:rsid w:val="00D03530"/>
    <w:rsid w:val="00D035DF"/>
    <w:rsid w:val="00D0360E"/>
    <w:rsid w:val="00D03651"/>
    <w:rsid w:val="00D03B5E"/>
    <w:rsid w:val="00D04503"/>
    <w:rsid w:val="00D04963"/>
    <w:rsid w:val="00D04C8F"/>
    <w:rsid w:val="00D04F9A"/>
    <w:rsid w:val="00D05F2B"/>
    <w:rsid w:val="00D06579"/>
    <w:rsid w:val="00D0666F"/>
    <w:rsid w:val="00D0682A"/>
    <w:rsid w:val="00D06AA8"/>
    <w:rsid w:val="00D06B8B"/>
    <w:rsid w:val="00D079C4"/>
    <w:rsid w:val="00D07A3B"/>
    <w:rsid w:val="00D106D2"/>
    <w:rsid w:val="00D106EA"/>
    <w:rsid w:val="00D108EE"/>
    <w:rsid w:val="00D1132F"/>
    <w:rsid w:val="00D11D7C"/>
    <w:rsid w:val="00D12817"/>
    <w:rsid w:val="00D13EC3"/>
    <w:rsid w:val="00D14125"/>
    <w:rsid w:val="00D143E5"/>
    <w:rsid w:val="00D14C83"/>
    <w:rsid w:val="00D174CD"/>
    <w:rsid w:val="00D1786A"/>
    <w:rsid w:val="00D17E81"/>
    <w:rsid w:val="00D17F9A"/>
    <w:rsid w:val="00D21032"/>
    <w:rsid w:val="00D21248"/>
    <w:rsid w:val="00D217AB"/>
    <w:rsid w:val="00D226F5"/>
    <w:rsid w:val="00D2295D"/>
    <w:rsid w:val="00D23104"/>
    <w:rsid w:val="00D23E5E"/>
    <w:rsid w:val="00D23EF5"/>
    <w:rsid w:val="00D2464C"/>
    <w:rsid w:val="00D24AE5"/>
    <w:rsid w:val="00D250A1"/>
    <w:rsid w:val="00D251F3"/>
    <w:rsid w:val="00D25DD8"/>
    <w:rsid w:val="00D25FE0"/>
    <w:rsid w:val="00D261CD"/>
    <w:rsid w:val="00D26475"/>
    <w:rsid w:val="00D275DF"/>
    <w:rsid w:val="00D27625"/>
    <w:rsid w:val="00D302B4"/>
    <w:rsid w:val="00D30478"/>
    <w:rsid w:val="00D31156"/>
    <w:rsid w:val="00D313E3"/>
    <w:rsid w:val="00D3148E"/>
    <w:rsid w:val="00D31952"/>
    <w:rsid w:val="00D31E29"/>
    <w:rsid w:val="00D32201"/>
    <w:rsid w:val="00D323A1"/>
    <w:rsid w:val="00D32984"/>
    <w:rsid w:val="00D33C26"/>
    <w:rsid w:val="00D35164"/>
    <w:rsid w:val="00D359AC"/>
    <w:rsid w:val="00D35A69"/>
    <w:rsid w:val="00D36ADC"/>
    <w:rsid w:val="00D36D6F"/>
    <w:rsid w:val="00D37D2E"/>
    <w:rsid w:val="00D4010C"/>
    <w:rsid w:val="00D40295"/>
    <w:rsid w:val="00D407B3"/>
    <w:rsid w:val="00D40C2B"/>
    <w:rsid w:val="00D40CC4"/>
    <w:rsid w:val="00D4100C"/>
    <w:rsid w:val="00D410FC"/>
    <w:rsid w:val="00D4178D"/>
    <w:rsid w:val="00D42358"/>
    <w:rsid w:val="00D42C61"/>
    <w:rsid w:val="00D43157"/>
    <w:rsid w:val="00D43883"/>
    <w:rsid w:val="00D43E90"/>
    <w:rsid w:val="00D44119"/>
    <w:rsid w:val="00D446C4"/>
    <w:rsid w:val="00D44B03"/>
    <w:rsid w:val="00D45ED7"/>
    <w:rsid w:val="00D472FE"/>
    <w:rsid w:val="00D5026C"/>
    <w:rsid w:val="00D5055B"/>
    <w:rsid w:val="00D50834"/>
    <w:rsid w:val="00D50B18"/>
    <w:rsid w:val="00D50B79"/>
    <w:rsid w:val="00D50D62"/>
    <w:rsid w:val="00D51691"/>
    <w:rsid w:val="00D517A2"/>
    <w:rsid w:val="00D51BBB"/>
    <w:rsid w:val="00D51BCE"/>
    <w:rsid w:val="00D51D7D"/>
    <w:rsid w:val="00D51F5F"/>
    <w:rsid w:val="00D5231E"/>
    <w:rsid w:val="00D525EE"/>
    <w:rsid w:val="00D52670"/>
    <w:rsid w:val="00D5297D"/>
    <w:rsid w:val="00D5419C"/>
    <w:rsid w:val="00D54331"/>
    <w:rsid w:val="00D5451D"/>
    <w:rsid w:val="00D54ABC"/>
    <w:rsid w:val="00D54AD6"/>
    <w:rsid w:val="00D54C78"/>
    <w:rsid w:val="00D55169"/>
    <w:rsid w:val="00D5581F"/>
    <w:rsid w:val="00D565C3"/>
    <w:rsid w:val="00D5668A"/>
    <w:rsid w:val="00D56BC3"/>
    <w:rsid w:val="00D57C6F"/>
    <w:rsid w:val="00D6103E"/>
    <w:rsid w:val="00D613E5"/>
    <w:rsid w:val="00D622BC"/>
    <w:rsid w:val="00D62EC5"/>
    <w:rsid w:val="00D63007"/>
    <w:rsid w:val="00D6339A"/>
    <w:rsid w:val="00D6357A"/>
    <w:rsid w:val="00D635BF"/>
    <w:rsid w:val="00D63721"/>
    <w:rsid w:val="00D63D11"/>
    <w:rsid w:val="00D63E57"/>
    <w:rsid w:val="00D6473B"/>
    <w:rsid w:val="00D64826"/>
    <w:rsid w:val="00D64E06"/>
    <w:rsid w:val="00D6528A"/>
    <w:rsid w:val="00D6599A"/>
    <w:rsid w:val="00D675C9"/>
    <w:rsid w:val="00D67839"/>
    <w:rsid w:val="00D67D7E"/>
    <w:rsid w:val="00D7003C"/>
    <w:rsid w:val="00D70797"/>
    <w:rsid w:val="00D70E95"/>
    <w:rsid w:val="00D71365"/>
    <w:rsid w:val="00D71B42"/>
    <w:rsid w:val="00D71CA4"/>
    <w:rsid w:val="00D72CE8"/>
    <w:rsid w:val="00D7318F"/>
    <w:rsid w:val="00D73446"/>
    <w:rsid w:val="00D7364F"/>
    <w:rsid w:val="00D73DB8"/>
    <w:rsid w:val="00D743A0"/>
    <w:rsid w:val="00D744B2"/>
    <w:rsid w:val="00D74A73"/>
    <w:rsid w:val="00D74E65"/>
    <w:rsid w:val="00D75A2B"/>
    <w:rsid w:val="00D75BCF"/>
    <w:rsid w:val="00D76E4C"/>
    <w:rsid w:val="00D77489"/>
    <w:rsid w:val="00D7779C"/>
    <w:rsid w:val="00D81076"/>
    <w:rsid w:val="00D8221D"/>
    <w:rsid w:val="00D828C8"/>
    <w:rsid w:val="00D83059"/>
    <w:rsid w:val="00D850AA"/>
    <w:rsid w:val="00D85411"/>
    <w:rsid w:val="00D857C1"/>
    <w:rsid w:val="00D86484"/>
    <w:rsid w:val="00D86A87"/>
    <w:rsid w:val="00D86D4B"/>
    <w:rsid w:val="00D8718E"/>
    <w:rsid w:val="00D87F23"/>
    <w:rsid w:val="00D9137F"/>
    <w:rsid w:val="00D922AB"/>
    <w:rsid w:val="00D922D1"/>
    <w:rsid w:val="00D92660"/>
    <w:rsid w:val="00D9281D"/>
    <w:rsid w:val="00D92A21"/>
    <w:rsid w:val="00D92CE7"/>
    <w:rsid w:val="00D92ECD"/>
    <w:rsid w:val="00D93BD0"/>
    <w:rsid w:val="00D9415A"/>
    <w:rsid w:val="00D9499A"/>
    <w:rsid w:val="00D95008"/>
    <w:rsid w:val="00D9508D"/>
    <w:rsid w:val="00D953B4"/>
    <w:rsid w:val="00D95881"/>
    <w:rsid w:val="00D95A3B"/>
    <w:rsid w:val="00D95FD8"/>
    <w:rsid w:val="00D96FB5"/>
    <w:rsid w:val="00D97029"/>
    <w:rsid w:val="00D97D36"/>
    <w:rsid w:val="00D97E96"/>
    <w:rsid w:val="00DA03EF"/>
    <w:rsid w:val="00DA05BC"/>
    <w:rsid w:val="00DA0987"/>
    <w:rsid w:val="00DA0BD8"/>
    <w:rsid w:val="00DA10B6"/>
    <w:rsid w:val="00DA111C"/>
    <w:rsid w:val="00DA1324"/>
    <w:rsid w:val="00DA1334"/>
    <w:rsid w:val="00DA16B3"/>
    <w:rsid w:val="00DA25D4"/>
    <w:rsid w:val="00DA2C6E"/>
    <w:rsid w:val="00DA2D92"/>
    <w:rsid w:val="00DA343B"/>
    <w:rsid w:val="00DA379F"/>
    <w:rsid w:val="00DA3985"/>
    <w:rsid w:val="00DA3AD4"/>
    <w:rsid w:val="00DA4050"/>
    <w:rsid w:val="00DA4987"/>
    <w:rsid w:val="00DA4E59"/>
    <w:rsid w:val="00DA5342"/>
    <w:rsid w:val="00DA5FD3"/>
    <w:rsid w:val="00DA63E6"/>
    <w:rsid w:val="00DA723E"/>
    <w:rsid w:val="00DA75CA"/>
    <w:rsid w:val="00DA790C"/>
    <w:rsid w:val="00DA7B01"/>
    <w:rsid w:val="00DB080C"/>
    <w:rsid w:val="00DB13E6"/>
    <w:rsid w:val="00DB17A2"/>
    <w:rsid w:val="00DB17FE"/>
    <w:rsid w:val="00DB1C8C"/>
    <w:rsid w:val="00DB1DE1"/>
    <w:rsid w:val="00DB25DA"/>
    <w:rsid w:val="00DB2645"/>
    <w:rsid w:val="00DB277B"/>
    <w:rsid w:val="00DB2B75"/>
    <w:rsid w:val="00DB328D"/>
    <w:rsid w:val="00DB338B"/>
    <w:rsid w:val="00DB3411"/>
    <w:rsid w:val="00DB3A6D"/>
    <w:rsid w:val="00DB49CB"/>
    <w:rsid w:val="00DB4D04"/>
    <w:rsid w:val="00DB5514"/>
    <w:rsid w:val="00DB5955"/>
    <w:rsid w:val="00DB5F95"/>
    <w:rsid w:val="00DB6287"/>
    <w:rsid w:val="00DB6354"/>
    <w:rsid w:val="00DB6618"/>
    <w:rsid w:val="00DB693E"/>
    <w:rsid w:val="00DB72AF"/>
    <w:rsid w:val="00DB750E"/>
    <w:rsid w:val="00DC0111"/>
    <w:rsid w:val="00DC02CB"/>
    <w:rsid w:val="00DC0E03"/>
    <w:rsid w:val="00DC0E77"/>
    <w:rsid w:val="00DC0F8D"/>
    <w:rsid w:val="00DC102E"/>
    <w:rsid w:val="00DC3CF3"/>
    <w:rsid w:val="00DC4089"/>
    <w:rsid w:val="00DC4950"/>
    <w:rsid w:val="00DC49D3"/>
    <w:rsid w:val="00DC510A"/>
    <w:rsid w:val="00DC513D"/>
    <w:rsid w:val="00DC57E9"/>
    <w:rsid w:val="00DC5A8C"/>
    <w:rsid w:val="00DC5B84"/>
    <w:rsid w:val="00DC5D23"/>
    <w:rsid w:val="00DC6117"/>
    <w:rsid w:val="00DC6A1E"/>
    <w:rsid w:val="00DC6ED7"/>
    <w:rsid w:val="00DC70D4"/>
    <w:rsid w:val="00DC7107"/>
    <w:rsid w:val="00DC7428"/>
    <w:rsid w:val="00DC78C0"/>
    <w:rsid w:val="00DC7A57"/>
    <w:rsid w:val="00DD00E5"/>
    <w:rsid w:val="00DD1B5D"/>
    <w:rsid w:val="00DD20D5"/>
    <w:rsid w:val="00DD2174"/>
    <w:rsid w:val="00DD23B9"/>
    <w:rsid w:val="00DD24E7"/>
    <w:rsid w:val="00DD2525"/>
    <w:rsid w:val="00DD2AB3"/>
    <w:rsid w:val="00DD2C2E"/>
    <w:rsid w:val="00DD40F1"/>
    <w:rsid w:val="00DD48FF"/>
    <w:rsid w:val="00DD4D63"/>
    <w:rsid w:val="00DD55BF"/>
    <w:rsid w:val="00DD5FF6"/>
    <w:rsid w:val="00DD603D"/>
    <w:rsid w:val="00DD66DC"/>
    <w:rsid w:val="00DD6728"/>
    <w:rsid w:val="00DE00BB"/>
    <w:rsid w:val="00DE191D"/>
    <w:rsid w:val="00DE1F2B"/>
    <w:rsid w:val="00DE2624"/>
    <w:rsid w:val="00DE48D8"/>
    <w:rsid w:val="00DE4CB5"/>
    <w:rsid w:val="00DE5251"/>
    <w:rsid w:val="00DE60F8"/>
    <w:rsid w:val="00DE655F"/>
    <w:rsid w:val="00DE7A5A"/>
    <w:rsid w:val="00DF0989"/>
    <w:rsid w:val="00DF10E4"/>
    <w:rsid w:val="00DF127E"/>
    <w:rsid w:val="00DF1771"/>
    <w:rsid w:val="00DF1A16"/>
    <w:rsid w:val="00DF28E7"/>
    <w:rsid w:val="00DF2EAC"/>
    <w:rsid w:val="00DF45F8"/>
    <w:rsid w:val="00DF5095"/>
    <w:rsid w:val="00DF539E"/>
    <w:rsid w:val="00DF586E"/>
    <w:rsid w:val="00DF5EF5"/>
    <w:rsid w:val="00DF65B9"/>
    <w:rsid w:val="00DF69D9"/>
    <w:rsid w:val="00DF6A5A"/>
    <w:rsid w:val="00DF7786"/>
    <w:rsid w:val="00E00D9C"/>
    <w:rsid w:val="00E00F04"/>
    <w:rsid w:val="00E014BE"/>
    <w:rsid w:val="00E02767"/>
    <w:rsid w:val="00E02973"/>
    <w:rsid w:val="00E03720"/>
    <w:rsid w:val="00E04085"/>
    <w:rsid w:val="00E042DF"/>
    <w:rsid w:val="00E04B8C"/>
    <w:rsid w:val="00E04BC4"/>
    <w:rsid w:val="00E04BDB"/>
    <w:rsid w:val="00E051BF"/>
    <w:rsid w:val="00E066A4"/>
    <w:rsid w:val="00E067BB"/>
    <w:rsid w:val="00E069C6"/>
    <w:rsid w:val="00E06E7A"/>
    <w:rsid w:val="00E07264"/>
    <w:rsid w:val="00E07949"/>
    <w:rsid w:val="00E07F1F"/>
    <w:rsid w:val="00E10200"/>
    <w:rsid w:val="00E107A4"/>
    <w:rsid w:val="00E109E6"/>
    <w:rsid w:val="00E10E6E"/>
    <w:rsid w:val="00E11203"/>
    <w:rsid w:val="00E113E1"/>
    <w:rsid w:val="00E1149C"/>
    <w:rsid w:val="00E11543"/>
    <w:rsid w:val="00E11DC6"/>
    <w:rsid w:val="00E125D7"/>
    <w:rsid w:val="00E12999"/>
    <w:rsid w:val="00E1331F"/>
    <w:rsid w:val="00E13587"/>
    <w:rsid w:val="00E13AA3"/>
    <w:rsid w:val="00E13E70"/>
    <w:rsid w:val="00E14B14"/>
    <w:rsid w:val="00E15392"/>
    <w:rsid w:val="00E15A02"/>
    <w:rsid w:val="00E15E42"/>
    <w:rsid w:val="00E162D8"/>
    <w:rsid w:val="00E163C7"/>
    <w:rsid w:val="00E16FA4"/>
    <w:rsid w:val="00E179A9"/>
    <w:rsid w:val="00E2008A"/>
    <w:rsid w:val="00E204DC"/>
    <w:rsid w:val="00E205C0"/>
    <w:rsid w:val="00E20669"/>
    <w:rsid w:val="00E20CFE"/>
    <w:rsid w:val="00E2116E"/>
    <w:rsid w:val="00E213EA"/>
    <w:rsid w:val="00E21A4E"/>
    <w:rsid w:val="00E21E9A"/>
    <w:rsid w:val="00E21F64"/>
    <w:rsid w:val="00E22087"/>
    <w:rsid w:val="00E22140"/>
    <w:rsid w:val="00E2218B"/>
    <w:rsid w:val="00E2242E"/>
    <w:rsid w:val="00E22978"/>
    <w:rsid w:val="00E22AC9"/>
    <w:rsid w:val="00E22B60"/>
    <w:rsid w:val="00E22BA8"/>
    <w:rsid w:val="00E22E44"/>
    <w:rsid w:val="00E23397"/>
    <w:rsid w:val="00E23EF8"/>
    <w:rsid w:val="00E24038"/>
    <w:rsid w:val="00E2456A"/>
    <w:rsid w:val="00E2485E"/>
    <w:rsid w:val="00E24D76"/>
    <w:rsid w:val="00E25309"/>
    <w:rsid w:val="00E25398"/>
    <w:rsid w:val="00E25996"/>
    <w:rsid w:val="00E25A36"/>
    <w:rsid w:val="00E264A7"/>
    <w:rsid w:val="00E26856"/>
    <w:rsid w:val="00E27EE1"/>
    <w:rsid w:val="00E3019B"/>
    <w:rsid w:val="00E30EEA"/>
    <w:rsid w:val="00E31520"/>
    <w:rsid w:val="00E323DE"/>
    <w:rsid w:val="00E32DC0"/>
    <w:rsid w:val="00E33624"/>
    <w:rsid w:val="00E34FF4"/>
    <w:rsid w:val="00E35AD8"/>
    <w:rsid w:val="00E35B4D"/>
    <w:rsid w:val="00E35E72"/>
    <w:rsid w:val="00E36654"/>
    <w:rsid w:val="00E3686F"/>
    <w:rsid w:val="00E36E83"/>
    <w:rsid w:val="00E36F3C"/>
    <w:rsid w:val="00E3702E"/>
    <w:rsid w:val="00E37355"/>
    <w:rsid w:val="00E375B7"/>
    <w:rsid w:val="00E37DFC"/>
    <w:rsid w:val="00E402BD"/>
    <w:rsid w:val="00E40397"/>
    <w:rsid w:val="00E40E83"/>
    <w:rsid w:val="00E40F77"/>
    <w:rsid w:val="00E4104A"/>
    <w:rsid w:val="00E41089"/>
    <w:rsid w:val="00E41383"/>
    <w:rsid w:val="00E419AB"/>
    <w:rsid w:val="00E4226F"/>
    <w:rsid w:val="00E42788"/>
    <w:rsid w:val="00E42DD1"/>
    <w:rsid w:val="00E438E0"/>
    <w:rsid w:val="00E4399B"/>
    <w:rsid w:val="00E45A49"/>
    <w:rsid w:val="00E45B53"/>
    <w:rsid w:val="00E46009"/>
    <w:rsid w:val="00E46FF2"/>
    <w:rsid w:val="00E500DA"/>
    <w:rsid w:val="00E50E9D"/>
    <w:rsid w:val="00E5116D"/>
    <w:rsid w:val="00E518BF"/>
    <w:rsid w:val="00E520FF"/>
    <w:rsid w:val="00E525DF"/>
    <w:rsid w:val="00E52916"/>
    <w:rsid w:val="00E531E8"/>
    <w:rsid w:val="00E53BF9"/>
    <w:rsid w:val="00E53D18"/>
    <w:rsid w:val="00E53D33"/>
    <w:rsid w:val="00E54A35"/>
    <w:rsid w:val="00E54D90"/>
    <w:rsid w:val="00E55097"/>
    <w:rsid w:val="00E550D1"/>
    <w:rsid w:val="00E55866"/>
    <w:rsid w:val="00E558F2"/>
    <w:rsid w:val="00E55A29"/>
    <w:rsid w:val="00E57918"/>
    <w:rsid w:val="00E602C3"/>
    <w:rsid w:val="00E6200F"/>
    <w:rsid w:val="00E62678"/>
    <w:rsid w:val="00E62A94"/>
    <w:rsid w:val="00E62CC3"/>
    <w:rsid w:val="00E62EB3"/>
    <w:rsid w:val="00E63194"/>
    <w:rsid w:val="00E636C9"/>
    <w:rsid w:val="00E63BE8"/>
    <w:rsid w:val="00E63D6A"/>
    <w:rsid w:val="00E6476A"/>
    <w:rsid w:val="00E648B4"/>
    <w:rsid w:val="00E65070"/>
    <w:rsid w:val="00E66384"/>
    <w:rsid w:val="00E67FCB"/>
    <w:rsid w:val="00E70A24"/>
    <w:rsid w:val="00E70EB4"/>
    <w:rsid w:val="00E70FFD"/>
    <w:rsid w:val="00E71047"/>
    <w:rsid w:val="00E711DA"/>
    <w:rsid w:val="00E719F6"/>
    <w:rsid w:val="00E727B3"/>
    <w:rsid w:val="00E72CCC"/>
    <w:rsid w:val="00E7374B"/>
    <w:rsid w:val="00E7384F"/>
    <w:rsid w:val="00E73C8D"/>
    <w:rsid w:val="00E74408"/>
    <w:rsid w:val="00E74EB7"/>
    <w:rsid w:val="00E75E68"/>
    <w:rsid w:val="00E764BC"/>
    <w:rsid w:val="00E7670F"/>
    <w:rsid w:val="00E76ABE"/>
    <w:rsid w:val="00E76CBD"/>
    <w:rsid w:val="00E771C1"/>
    <w:rsid w:val="00E773CE"/>
    <w:rsid w:val="00E778CD"/>
    <w:rsid w:val="00E77B0F"/>
    <w:rsid w:val="00E77E90"/>
    <w:rsid w:val="00E80B0C"/>
    <w:rsid w:val="00E80D32"/>
    <w:rsid w:val="00E814CB"/>
    <w:rsid w:val="00E81B89"/>
    <w:rsid w:val="00E81E16"/>
    <w:rsid w:val="00E81ED6"/>
    <w:rsid w:val="00E82707"/>
    <w:rsid w:val="00E82750"/>
    <w:rsid w:val="00E82E68"/>
    <w:rsid w:val="00E83611"/>
    <w:rsid w:val="00E83617"/>
    <w:rsid w:val="00E8392E"/>
    <w:rsid w:val="00E83E20"/>
    <w:rsid w:val="00E84022"/>
    <w:rsid w:val="00E8434F"/>
    <w:rsid w:val="00E84CFF"/>
    <w:rsid w:val="00E85071"/>
    <w:rsid w:val="00E85F9B"/>
    <w:rsid w:val="00E864ED"/>
    <w:rsid w:val="00E86596"/>
    <w:rsid w:val="00E86692"/>
    <w:rsid w:val="00E867B6"/>
    <w:rsid w:val="00E869DC"/>
    <w:rsid w:val="00E86DC2"/>
    <w:rsid w:val="00E86DC5"/>
    <w:rsid w:val="00E86E85"/>
    <w:rsid w:val="00E86F9E"/>
    <w:rsid w:val="00E872CB"/>
    <w:rsid w:val="00E873AB"/>
    <w:rsid w:val="00E87681"/>
    <w:rsid w:val="00E87B55"/>
    <w:rsid w:val="00E87DC5"/>
    <w:rsid w:val="00E90036"/>
    <w:rsid w:val="00E9065F"/>
    <w:rsid w:val="00E90746"/>
    <w:rsid w:val="00E9094E"/>
    <w:rsid w:val="00E90BB8"/>
    <w:rsid w:val="00E91157"/>
    <w:rsid w:val="00E915BB"/>
    <w:rsid w:val="00E917C0"/>
    <w:rsid w:val="00E91839"/>
    <w:rsid w:val="00E92909"/>
    <w:rsid w:val="00E92B21"/>
    <w:rsid w:val="00E93E8B"/>
    <w:rsid w:val="00E94030"/>
    <w:rsid w:val="00E959EF"/>
    <w:rsid w:val="00E96B73"/>
    <w:rsid w:val="00E9706D"/>
    <w:rsid w:val="00E9728B"/>
    <w:rsid w:val="00E97624"/>
    <w:rsid w:val="00E977D2"/>
    <w:rsid w:val="00EA0085"/>
    <w:rsid w:val="00EA09F0"/>
    <w:rsid w:val="00EA0B2C"/>
    <w:rsid w:val="00EA1033"/>
    <w:rsid w:val="00EA147B"/>
    <w:rsid w:val="00EA1562"/>
    <w:rsid w:val="00EA253A"/>
    <w:rsid w:val="00EA3470"/>
    <w:rsid w:val="00EA367D"/>
    <w:rsid w:val="00EA3A6B"/>
    <w:rsid w:val="00EA4225"/>
    <w:rsid w:val="00EA4CF2"/>
    <w:rsid w:val="00EA526A"/>
    <w:rsid w:val="00EA5305"/>
    <w:rsid w:val="00EA5A2B"/>
    <w:rsid w:val="00EA7B0A"/>
    <w:rsid w:val="00EB0356"/>
    <w:rsid w:val="00EB0482"/>
    <w:rsid w:val="00EB06DA"/>
    <w:rsid w:val="00EB1A4B"/>
    <w:rsid w:val="00EB1ABA"/>
    <w:rsid w:val="00EB1D6D"/>
    <w:rsid w:val="00EB22D3"/>
    <w:rsid w:val="00EB2C3D"/>
    <w:rsid w:val="00EB3023"/>
    <w:rsid w:val="00EB32B8"/>
    <w:rsid w:val="00EB3AB8"/>
    <w:rsid w:val="00EB4C85"/>
    <w:rsid w:val="00EB5085"/>
    <w:rsid w:val="00EB636F"/>
    <w:rsid w:val="00EB6FA6"/>
    <w:rsid w:val="00EB7B52"/>
    <w:rsid w:val="00EB7BC5"/>
    <w:rsid w:val="00EB7CC9"/>
    <w:rsid w:val="00EC0342"/>
    <w:rsid w:val="00EC0A5F"/>
    <w:rsid w:val="00EC1090"/>
    <w:rsid w:val="00EC1318"/>
    <w:rsid w:val="00EC159D"/>
    <w:rsid w:val="00EC200A"/>
    <w:rsid w:val="00EC3006"/>
    <w:rsid w:val="00EC3058"/>
    <w:rsid w:val="00EC37C6"/>
    <w:rsid w:val="00EC3A94"/>
    <w:rsid w:val="00EC45A7"/>
    <w:rsid w:val="00EC69BE"/>
    <w:rsid w:val="00EC6D97"/>
    <w:rsid w:val="00EC7818"/>
    <w:rsid w:val="00EC7A9D"/>
    <w:rsid w:val="00EC7D26"/>
    <w:rsid w:val="00EC7D40"/>
    <w:rsid w:val="00ED00D0"/>
    <w:rsid w:val="00ED01CA"/>
    <w:rsid w:val="00ED028D"/>
    <w:rsid w:val="00ED06D4"/>
    <w:rsid w:val="00ED07B2"/>
    <w:rsid w:val="00ED1142"/>
    <w:rsid w:val="00ED150D"/>
    <w:rsid w:val="00ED18A5"/>
    <w:rsid w:val="00ED1C3A"/>
    <w:rsid w:val="00ED2095"/>
    <w:rsid w:val="00ED22B9"/>
    <w:rsid w:val="00ED285A"/>
    <w:rsid w:val="00ED2DE2"/>
    <w:rsid w:val="00ED30B6"/>
    <w:rsid w:val="00ED3992"/>
    <w:rsid w:val="00ED3EBF"/>
    <w:rsid w:val="00ED3F04"/>
    <w:rsid w:val="00ED4502"/>
    <w:rsid w:val="00ED52F4"/>
    <w:rsid w:val="00ED58C0"/>
    <w:rsid w:val="00ED6D39"/>
    <w:rsid w:val="00ED6E51"/>
    <w:rsid w:val="00ED73F8"/>
    <w:rsid w:val="00ED7510"/>
    <w:rsid w:val="00EE00CA"/>
    <w:rsid w:val="00EE051C"/>
    <w:rsid w:val="00EE079B"/>
    <w:rsid w:val="00EE0D4D"/>
    <w:rsid w:val="00EE16E6"/>
    <w:rsid w:val="00EE1F45"/>
    <w:rsid w:val="00EE21D2"/>
    <w:rsid w:val="00EE221F"/>
    <w:rsid w:val="00EE3497"/>
    <w:rsid w:val="00EE39CF"/>
    <w:rsid w:val="00EE3B85"/>
    <w:rsid w:val="00EE3BD3"/>
    <w:rsid w:val="00EE3F3F"/>
    <w:rsid w:val="00EE40D1"/>
    <w:rsid w:val="00EE42D5"/>
    <w:rsid w:val="00EE58B7"/>
    <w:rsid w:val="00EE5CCF"/>
    <w:rsid w:val="00EE5E1A"/>
    <w:rsid w:val="00EE61F8"/>
    <w:rsid w:val="00EE6A5F"/>
    <w:rsid w:val="00EE6C01"/>
    <w:rsid w:val="00EE6C2A"/>
    <w:rsid w:val="00EE74CD"/>
    <w:rsid w:val="00EE780E"/>
    <w:rsid w:val="00EE78C9"/>
    <w:rsid w:val="00EE7DF0"/>
    <w:rsid w:val="00EE7F57"/>
    <w:rsid w:val="00EE7F8E"/>
    <w:rsid w:val="00EF04FF"/>
    <w:rsid w:val="00EF0BF7"/>
    <w:rsid w:val="00EF0E37"/>
    <w:rsid w:val="00EF2763"/>
    <w:rsid w:val="00EF2893"/>
    <w:rsid w:val="00EF31DC"/>
    <w:rsid w:val="00EF39C5"/>
    <w:rsid w:val="00EF3AC4"/>
    <w:rsid w:val="00EF542C"/>
    <w:rsid w:val="00EF57DC"/>
    <w:rsid w:val="00EF643B"/>
    <w:rsid w:val="00EF6608"/>
    <w:rsid w:val="00EF6BB9"/>
    <w:rsid w:val="00EF6EB6"/>
    <w:rsid w:val="00EF75B6"/>
    <w:rsid w:val="00F00DC1"/>
    <w:rsid w:val="00F00DD5"/>
    <w:rsid w:val="00F00FA6"/>
    <w:rsid w:val="00F012E0"/>
    <w:rsid w:val="00F02075"/>
    <w:rsid w:val="00F02186"/>
    <w:rsid w:val="00F0239C"/>
    <w:rsid w:val="00F02552"/>
    <w:rsid w:val="00F0280C"/>
    <w:rsid w:val="00F02E52"/>
    <w:rsid w:val="00F03012"/>
    <w:rsid w:val="00F03321"/>
    <w:rsid w:val="00F03B8E"/>
    <w:rsid w:val="00F04956"/>
    <w:rsid w:val="00F04A39"/>
    <w:rsid w:val="00F050EA"/>
    <w:rsid w:val="00F055DA"/>
    <w:rsid w:val="00F05D4F"/>
    <w:rsid w:val="00F06556"/>
    <w:rsid w:val="00F0684B"/>
    <w:rsid w:val="00F06BF8"/>
    <w:rsid w:val="00F072A9"/>
    <w:rsid w:val="00F07748"/>
    <w:rsid w:val="00F07887"/>
    <w:rsid w:val="00F07A44"/>
    <w:rsid w:val="00F109FB"/>
    <w:rsid w:val="00F10AD7"/>
    <w:rsid w:val="00F10B5A"/>
    <w:rsid w:val="00F10F7C"/>
    <w:rsid w:val="00F11834"/>
    <w:rsid w:val="00F12396"/>
    <w:rsid w:val="00F125EC"/>
    <w:rsid w:val="00F12A0E"/>
    <w:rsid w:val="00F12B04"/>
    <w:rsid w:val="00F13334"/>
    <w:rsid w:val="00F1342A"/>
    <w:rsid w:val="00F152DA"/>
    <w:rsid w:val="00F15BF8"/>
    <w:rsid w:val="00F15DF3"/>
    <w:rsid w:val="00F160E7"/>
    <w:rsid w:val="00F16561"/>
    <w:rsid w:val="00F16F1B"/>
    <w:rsid w:val="00F20DF5"/>
    <w:rsid w:val="00F21920"/>
    <w:rsid w:val="00F22730"/>
    <w:rsid w:val="00F22C7A"/>
    <w:rsid w:val="00F2300E"/>
    <w:rsid w:val="00F23428"/>
    <w:rsid w:val="00F234B2"/>
    <w:rsid w:val="00F240C8"/>
    <w:rsid w:val="00F241DE"/>
    <w:rsid w:val="00F24589"/>
    <w:rsid w:val="00F24D1A"/>
    <w:rsid w:val="00F24F73"/>
    <w:rsid w:val="00F2544D"/>
    <w:rsid w:val="00F26CC0"/>
    <w:rsid w:val="00F26CF5"/>
    <w:rsid w:val="00F2702E"/>
    <w:rsid w:val="00F27836"/>
    <w:rsid w:val="00F308F4"/>
    <w:rsid w:val="00F30B4D"/>
    <w:rsid w:val="00F30D7D"/>
    <w:rsid w:val="00F30E78"/>
    <w:rsid w:val="00F3111C"/>
    <w:rsid w:val="00F313EE"/>
    <w:rsid w:val="00F31596"/>
    <w:rsid w:val="00F31B94"/>
    <w:rsid w:val="00F32C64"/>
    <w:rsid w:val="00F32CF2"/>
    <w:rsid w:val="00F3308D"/>
    <w:rsid w:val="00F33470"/>
    <w:rsid w:val="00F338F6"/>
    <w:rsid w:val="00F33CF7"/>
    <w:rsid w:val="00F33EF4"/>
    <w:rsid w:val="00F34607"/>
    <w:rsid w:val="00F34A12"/>
    <w:rsid w:val="00F34B83"/>
    <w:rsid w:val="00F34E04"/>
    <w:rsid w:val="00F353E9"/>
    <w:rsid w:val="00F355E6"/>
    <w:rsid w:val="00F35DF4"/>
    <w:rsid w:val="00F35F01"/>
    <w:rsid w:val="00F360A1"/>
    <w:rsid w:val="00F363F9"/>
    <w:rsid w:val="00F366F9"/>
    <w:rsid w:val="00F36B19"/>
    <w:rsid w:val="00F36F6C"/>
    <w:rsid w:val="00F3705C"/>
    <w:rsid w:val="00F37083"/>
    <w:rsid w:val="00F3760A"/>
    <w:rsid w:val="00F37734"/>
    <w:rsid w:val="00F3790F"/>
    <w:rsid w:val="00F37A5A"/>
    <w:rsid w:val="00F37F1C"/>
    <w:rsid w:val="00F40F74"/>
    <w:rsid w:val="00F427B0"/>
    <w:rsid w:val="00F431D0"/>
    <w:rsid w:val="00F437FC"/>
    <w:rsid w:val="00F44469"/>
    <w:rsid w:val="00F44B2D"/>
    <w:rsid w:val="00F44D27"/>
    <w:rsid w:val="00F44F28"/>
    <w:rsid w:val="00F471FD"/>
    <w:rsid w:val="00F472E1"/>
    <w:rsid w:val="00F504FB"/>
    <w:rsid w:val="00F50AE2"/>
    <w:rsid w:val="00F50D2D"/>
    <w:rsid w:val="00F510F8"/>
    <w:rsid w:val="00F51238"/>
    <w:rsid w:val="00F51CF5"/>
    <w:rsid w:val="00F539DB"/>
    <w:rsid w:val="00F53A64"/>
    <w:rsid w:val="00F53E16"/>
    <w:rsid w:val="00F54916"/>
    <w:rsid w:val="00F54BC7"/>
    <w:rsid w:val="00F5580B"/>
    <w:rsid w:val="00F55CF6"/>
    <w:rsid w:val="00F5629F"/>
    <w:rsid w:val="00F5648D"/>
    <w:rsid w:val="00F56954"/>
    <w:rsid w:val="00F5766A"/>
    <w:rsid w:val="00F600AC"/>
    <w:rsid w:val="00F6016E"/>
    <w:rsid w:val="00F602F6"/>
    <w:rsid w:val="00F60DE6"/>
    <w:rsid w:val="00F62196"/>
    <w:rsid w:val="00F63346"/>
    <w:rsid w:val="00F63BA7"/>
    <w:rsid w:val="00F64E4D"/>
    <w:rsid w:val="00F64EE1"/>
    <w:rsid w:val="00F64FB1"/>
    <w:rsid w:val="00F6527E"/>
    <w:rsid w:val="00F65428"/>
    <w:rsid w:val="00F65756"/>
    <w:rsid w:val="00F65A12"/>
    <w:rsid w:val="00F65D74"/>
    <w:rsid w:val="00F66676"/>
    <w:rsid w:val="00F66F0D"/>
    <w:rsid w:val="00F67914"/>
    <w:rsid w:val="00F67EED"/>
    <w:rsid w:val="00F70A0A"/>
    <w:rsid w:val="00F70CE1"/>
    <w:rsid w:val="00F70DA9"/>
    <w:rsid w:val="00F7117A"/>
    <w:rsid w:val="00F715D0"/>
    <w:rsid w:val="00F71BB5"/>
    <w:rsid w:val="00F71DB7"/>
    <w:rsid w:val="00F71ECE"/>
    <w:rsid w:val="00F71F97"/>
    <w:rsid w:val="00F72790"/>
    <w:rsid w:val="00F72CE9"/>
    <w:rsid w:val="00F72F77"/>
    <w:rsid w:val="00F7331B"/>
    <w:rsid w:val="00F73613"/>
    <w:rsid w:val="00F747BA"/>
    <w:rsid w:val="00F7494C"/>
    <w:rsid w:val="00F752B2"/>
    <w:rsid w:val="00F75B24"/>
    <w:rsid w:val="00F75FDA"/>
    <w:rsid w:val="00F77250"/>
    <w:rsid w:val="00F804B5"/>
    <w:rsid w:val="00F81474"/>
    <w:rsid w:val="00F817F5"/>
    <w:rsid w:val="00F8303F"/>
    <w:rsid w:val="00F834EC"/>
    <w:rsid w:val="00F83673"/>
    <w:rsid w:val="00F838FE"/>
    <w:rsid w:val="00F83DC1"/>
    <w:rsid w:val="00F83DFF"/>
    <w:rsid w:val="00F864D6"/>
    <w:rsid w:val="00F8668F"/>
    <w:rsid w:val="00F87437"/>
    <w:rsid w:val="00F8783F"/>
    <w:rsid w:val="00F902A9"/>
    <w:rsid w:val="00F907A8"/>
    <w:rsid w:val="00F908A9"/>
    <w:rsid w:val="00F90D0D"/>
    <w:rsid w:val="00F91065"/>
    <w:rsid w:val="00F914C9"/>
    <w:rsid w:val="00F918E3"/>
    <w:rsid w:val="00F91FB7"/>
    <w:rsid w:val="00F92336"/>
    <w:rsid w:val="00F92EAC"/>
    <w:rsid w:val="00F93C54"/>
    <w:rsid w:val="00F93EE1"/>
    <w:rsid w:val="00F94186"/>
    <w:rsid w:val="00F94329"/>
    <w:rsid w:val="00F94444"/>
    <w:rsid w:val="00F944C1"/>
    <w:rsid w:val="00F9468E"/>
    <w:rsid w:val="00F94D83"/>
    <w:rsid w:val="00F9511D"/>
    <w:rsid w:val="00F95C74"/>
    <w:rsid w:val="00F96301"/>
    <w:rsid w:val="00F967F2"/>
    <w:rsid w:val="00F969FA"/>
    <w:rsid w:val="00F978E9"/>
    <w:rsid w:val="00FA0862"/>
    <w:rsid w:val="00FA13C2"/>
    <w:rsid w:val="00FA1C10"/>
    <w:rsid w:val="00FA1C63"/>
    <w:rsid w:val="00FA24E5"/>
    <w:rsid w:val="00FA329A"/>
    <w:rsid w:val="00FA343C"/>
    <w:rsid w:val="00FA3799"/>
    <w:rsid w:val="00FA493D"/>
    <w:rsid w:val="00FA514A"/>
    <w:rsid w:val="00FA57B4"/>
    <w:rsid w:val="00FA58EE"/>
    <w:rsid w:val="00FA6310"/>
    <w:rsid w:val="00FA6BE2"/>
    <w:rsid w:val="00FA6C1E"/>
    <w:rsid w:val="00FA71CE"/>
    <w:rsid w:val="00FA761C"/>
    <w:rsid w:val="00FA7C66"/>
    <w:rsid w:val="00FA7F37"/>
    <w:rsid w:val="00FB1AA8"/>
    <w:rsid w:val="00FB2E8A"/>
    <w:rsid w:val="00FB3280"/>
    <w:rsid w:val="00FB34C8"/>
    <w:rsid w:val="00FB364A"/>
    <w:rsid w:val="00FB3ED4"/>
    <w:rsid w:val="00FB40DC"/>
    <w:rsid w:val="00FB4323"/>
    <w:rsid w:val="00FB4D98"/>
    <w:rsid w:val="00FB5106"/>
    <w:rsid w:val="00FB5788"/>
    <w:rsid w:val="00FB5E47"/>
    <w:rsid w:val="00FB5E98"/>
    <w:rsid w:val="00FB60D2"/>
    <w:rsid w:val="00FB70D6"/>
    <w:rsid w:val="00FB7512"/>
    <w:rsid w:val="00FB7662"/>
    <w:rsid w:val="00FB7B5C"/>
    <w:rsid w:val="00FB7CAE"/>
    <w:rsid w:val="00FC0DB6"/>
    <w:rsid w:val="00FC11DA"/>
    <w:rsid w:val="00FC1791"/>
    <w:rsid w:val="00FC1C61"/>
    <w:rsid w:val="00FC1CA9"/>
    <w:rsid w:val="00FC2862"/>
    <w:rsid w:val="00FC2E03"/>
    <w:rsid w:val="00FC334A"/>
    <w:rsid w:val="00FC3779"/>
    <w:rsid w:val="00FC4681"/>
    <w:rsid w:val="00FC4D2B"/>
    <w:rsid w:val="00FC564A"/>
    <w:rsid w:val="00FC614A"/>
    <w:rsid w:val="00FC6AF1"/>
    <w:rsid w:val="00FC6EBA"/>
    <w:rsid w:val="00FC6F67"/>
    <w:rsid w:val="00FC70C5"/>
    <w:rsid w:val="00FC7345"/>
    <w:rsid w:val="00FC755C"/>
    <w:rsid w:val="00FD0734"/>
    <w:rsid w:val="00FD0E47"/>
    <w:rsid w:val="00FD1323"/>
    <w:rsid w:val="00FD1349"/>
    <w:rsid w:val="00FD194D"/>
    <w:rsid w:val="00FD2296"/>
    <w:rsid w:val="00FD2698"/>
    <w:rsid w:val="00FD288C"/>
    <w:rsid w:val="00FD2F2B"/>
    <w:rsid w:val="00FD3CDD"/>
    <w:rsid w:val="00FD6163"/>
    <w:rsid w:val="00FD6206"/>
    <w:rsid w:val="00FD6C2A"/>
    <w:rsid w:val="00FD7298"/>
    <w:rsid w:val="00FD7B01"/>
    <w:rsid w:val="00FE01FB"/>
    <w:rsid w:val="00FE098D"/>
    <w:rsid w:val="00FE0AA5"/>
    <w:rsid w:val="00FE0F1C"/>
    <w:rsid w:val="00FE0F9A"/>
    <w:rsid w:val="00FE177D"/>
    <w:rsid w:val="00FE1810"/>
    <w:rsid w:val="00FE1E0C"/>
    <w:rsid w:val="00FE2048"/>
    <w:rsid w:val="00FE2591"/>
    <w:rsid w:val="00FE2A78"/>
    <w:rsid w:val="00FE2FF6"/>
    <w:rsid w:val="00FE330D"/>
    <w:rsid w:val="00FE3C8A"/>
    <w:rsid w:val="00FE40D7"/>
    <w:rsid w:val="00FE4387"/>
    <w:rsid w:val="00FE4412"/>
    <w:rsid w:val="00FE57CC"/>
    <w:rsid w:val="00FE5BD3"/>
    <w:rsid w:val="00FE6333"/>
    <w:rsid w:val="00FE63F0"/>
    <w:rsid w:val="00FE64B5"/>
    <w:rsid w:val="00FE6CB8"/>
    <w:rsid w:val="00FE6D3A"/>
    <w:rsid w:val="00FE6E7F"/>
    <w:rsid w:val="00FE7301"/>
    <w:rsid w:val="00FE7716"/>
    <w:rsid w:val="00FE7FE8"/>
    <w:rsid w:val="00FF0B37"/>
    <w:rsid w:val="00FF11AC"/>
    <w:rsid w:val="00FF1279"/>
    <w:rsid w:val="00FF1CA3"/>
    <w:rsid w:val="00FF1F92"/>
    <w:rsid w:val="00FF2097"/>
    <w:rsid w:val="00FF2900"/>
    <w:rsid w:val="00FF2CF5"/>
    <w:rsid w:val="00FF3683"/>
    <w:rsid w:val="00FF3BC4"/>
    <w:rsid w:val="00FF45F4"/>
    <w:rsid w:val="00FF55A2"/>
    <w:rsid w:val="00FF569E"/>
    <w:rsid w:val="00FF5CAF"/>
    <w:rsid w:val="00FF5DDA"/>
    <w:rsid w:val="00FF61DA"/>
    <w:rsid w:val="00FF6339"/>
    <w:rsid w:val="00FF6DC4"/>
    <w:rsid w:val="00FF78ED"/>
    <w:rsid w:val="00FF7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133C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6F1B"/>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paragraph" w:styleId="Heading2">
    <w:name w:val="heading 2"/>
    <w:basedOn w:val="Normal"/>
    <w:next w:val="Normal"/>
    <w:link w:val="Heading2Char"/>
    <w:uiPriority w:val="9"/>
    <w:semiHidden/>
    <w:unhideWhenUsed/>
    <w:qFormat/>
    <w:rsid w:val="002A1B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71365"/>
    <w:rPr>
      <w:sz w:val="16"/>
      <w:szCs w:val="16"/>
    </w:rPr>
  </w:style>
  <w:style w:type="paragraph" w:styleId="CommentText">
    <w:name w:val="annotation text"/>
    <w:basedOn w:val="Normal"/>
    <w:link w:val="CommentTextChar"/>
    <w:uiPriority w:val="99"/>
    <w:unhideWhenUsed/>
    <w:rsid w:val="00D71365"/>
    <w:pPr>
      <w:spacing w:line="240" w:lineRule="auto"/>
    </w:pPr>
    <w:rPr>
      <w:sz w:val="20"/>
      <w:szCs w:val="20"/>
    </w:rPr>
  </w:style>
  <w:style w:type="character" w:customStyle="1" w:styleId="CommentTextChar">
    <w:name w:val="Comment Text Char"/>
    <w:basedOn w:val="DefaultParagraphFont"/>
    <w:link w:val="CommentText"/>
    <w:uiPriority w:val="99"/>
    <w:rsid w:val="00D71365"/>
    <w:rPr>
      <w:sz w:val="20"/>
      <w:szCs w:val="20"/>
    </w:rPr>
  </w:style>
  <w:style w:type="paragraph" w:styleId="CommentSubject">
    <w:name w:val="annotation subject"/>
    <w:basedOn w:val="CommentText"/>
    <w:next w:val="CommentText"/>
    <w:link w:val="CommentSubjectChar"/>
    <w:uiPriority w:val="99"/>
    <w:semiHidden/>
    <w:unhideWhenUsed/>
    <w:rsid w:val="00D71365"/>
    <w:rPr>
      <w:b/>
      <w:bCs/>
    </w:rPr>
  </w:style>
  <w:style w:type="character" w:customStyle="1" w:styleId="CommentSubjectChar">
    <w:name w:val="Comment Subject Char"/>
    <w:basedOn w:val="CommentTextChar"/>
    <w:link w:val="CommentSubject"/>
    <w:uiPriority w:val="99"/>
    <w:semiHidden/>
    <w:rsid w:val="00D71365"/>
    <w:rPr>
      <w:b/>
      <w:bCs/>
      <w:sz w:val="20"/>
      <w:szCs w:val="20"/>
    </w:rPr>
  </w:style>
  <w:style w:type="paragraph" w:styleId="BalloonText">
    <w:name w:val="Balloon Text"/>
    <w:basedOn w:val="Normal"/>
    <w:link w:val="BalloonTextChar"/>
    <w:uiPriority w:val="99"/>
    <w:semiHidden/>
    <w:unhideWhenUsed/>
    <w:rsid w:val="00D713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1365"/>
    <w:rPr>
      <w:rFonts w:ascii="Segoe UI" w:hAnsi="Segoe UI" w:cs="Segoe UI"/>
      <w:sz w:val="18"/>
      <w:szCs w:val="18"/>
    </w:rPr>
  </w:style>
  <w:style w:type="paragraph" w:styleId="ListParagraph">
    <w:name w:val="List Paragraph"/>
    <w:basedOn w:val="Normal"/>
    <w:uiPriority w:val="34"/>
    <w:qFormat/>
    <w:rsid w:val="00D14125"/>
    <w:pPr>
      <w:ind w:left="720"/>
      <w:contextualSpacing/>
    </w:pPr>
  </w:style>
  <w:style w:type="paragraph" w:customStyle="1" w:styleId="EndNoteBibliographyTitle">
    <w:name w:val="EndNote Bibliography Title"/>
    <w:basedOn w:val="Normal"/>
    <w:link w:val="EndNoteBibliographyTitleChar"/>
    <w:rsid w:val="001B4B59"/>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B4B59"/>
    <w:rPr>
      <w:rFonts w:ascii="Calibri" w:hAnsi="Calibri" w:cs="Calibri"/>
      <w:noProof/>
    </w:rPr>
  </w:style>
  <w:style w:type="paragraph" w:customStyle="1" w:styleId="EndNoteBibliography">
    <w:name w:val="EndNote Bibliography"/>
    <w:basedOn w:val="Normal"/>
    <w:link w:val="EndNoteBibliographyChar"/>
    <w:rsid w:val="001B4B59"/>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B4B59"/>
    <w:rPr>
      <w:rFonts w:ascii="Calibri" w:hAnsi="Calibri" w:cs="Calibri"/>
      <w:noProof/>
    </w:rPr>
  </w:style>
  <w:style w:type="character" w:styleId="Hyperlink">
    <w:name w:val="Hyperlink"/>
    <w:basedOn w:val="DefaultParagraphFont"/>
    <w:uiPriority w:val="99"/>
    <w:unhideWhenUsed/>
    <w:rsid w:val="001B4B59"/>
    <w:rPr>
      <w:color w:val="0563C1" w:themeColor="hyperlink"/>
      <w:u w:val="single"/>
    </w:rPr>
  </w:style>
  <w:style w:type="paragraph" w:styleId="Header">
    <w:name w:val="header"/>
    <w:basedOn w:val="Normal"/>
    <w:link w:val="HeaderChar"/>
    <w:uiPriority w:val="99"/>
    <w:unhideWhenUsed/>
    <w:rsid w:val="005057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71B"/>
  </w:style>
  <w:style w:type="paragraph" w:styleId="Footer">
    <w:name w:val="footer"/>
    <w:basedOn w:val="Normal"/>
    <w:link w:val="FooterChar"/>
    <w:uiPriority w:val="99"/>
    <w:unhideWhenUsed/>
    <w:rsid w:val="005057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71B"/>
  </w:style>
  <w:style w:type="paragraph" w:styleId="NormalWeb">
    <w:name w:val="Normal (Web)"/>
    <w:basedOn w:val="Normal"/>
    <w:uiPriority w:val="99"/>
    <w:semiHidden/>
    <w:unhideWhenUsed/>
    <w:rsid w:val="00F969FA"/>
    <w:pPr>
      <w:spacing w:before="100" w:beforeAutospacing="1" w:after="100" w:afterAutospacing="1" w:line="240" w:lineRule="auto"/>
    </w:pPr>
    <w:rPr>
      <w:rFonts w:ascii="Times New Roman" w:hAnsi="Times New Roman" w:cs="Times New Roman"/>
      <w:sz w:val="24"/>
      <w:szCs w:val="24"/>
      <w:lang w:eastAsia="zh-CN"/>
    </w:rPr>
  </w:style>
  <w:style w:type="character" w:customStyle="1" w:styleId="Heading1Char">
    <w:name w:val="Heading 1 Char"/>
    <w:basedOn w:val="DefaultParagraphFont"/>
    <w:link w:val="Heading1"/>
    <w:uiPriority w:val="9"/>
    <w:rsid w:val="00F16F1B"/>
    <w:rPr>
      <w:rFonts w:ascii="Times New Roman" w:hAnsi="Times New Roman" w:cs="Times New Roman"/>
      <w:b/>
      <w:bCs/>
      <w:kern w:val="36"/>
      <w:sz w:val="48"/>
      <w:szCs w:val="48"/>
      <w:lang w:eastAsia="zh-CN"/>
    </w:rPr>
  </w:style>
  <w:style w:type="character" w:customStyle="1" w:styleId="apple-converted-space">
    <w:name w:val="apple-converted-space"/>
    <w:basedOn w:val="DefaultParagraphFont"/>
    <w:rsid w:val="00B64223"/>
  </w:style>
  <w:style w:type="character" w:customStyle="1" w:styleId="referencesarticle-title">
    <w:name w:val="references__article-title"/>
    <w:basedOn w:val="DefaultParagraphFont"/>
    <w:rsid w:val="004E1A77"/>
  </w:style>
  <w:style w:type="character" w:styleId="Strong">
    <w:name w:val="Strong"/>
    <w:basedOn w:val="DefaultParagraphFont"/>
    <w:uiPriority w:val="22"/>
    <w:qFormat/>
    <w:rsid w:val="004E1A77"/>
    <w:rPr>
      <w:b/>
      <w:bCs/>
    </w:rPr>
  </w:style>
  <w:style w:type="character" w:customStyle="1" w:styleId="referencesyear">
    <w:name w:val="references__year"/>
    <w:basedOn w:val="DefaultParagraphFont"/>
    <w:rsid w:val="004E1A77"/>
  </w:style>
  <w:style w:type="paragraph" w:styleId="Revision">
    <w:name w:val="Revision"/>
    <w:hidden/>
    <w:uiPriority w:val="99"/>
    <w:semiHidden/>
    <w:rsid w:val="00AD3D2E"/>
    <w:pPr>
      <w:spacing w:after="0" w:line="240" w:lineRule="auto"/>
    </w:pPr>
  </w:style>
  <w:style w:type="character" w:styleId="UnresolvedMention">
    <w:name w:val="Unresolved Mention"/>
    <w:basedOn w:val="DefaultParagraphFont"/>
    <w:uiPriority w:val="99"/>
    <w:rsid w:val="005B6273"/>
    <w:rPr>
      <w:color w:val="605E5C"/>
      <w:shd w:val="clear" w:color="auto" w:fill="E1DFDD"/>
    </w:rPr>
  </w:style>
  <w:style w:type="character" w:customStyle="1" w:styleId="Heading2Char">
    <w:name w:val="Heading 2 Char"/>
    <w:basedOn w:val="DefaultParagraphFont"/>
    <w:link w:val="Heading2"/>
    <w:uiPriority w:val="9"/>
    <w:semiHidden/>
    <w:rsid w:val="002A1BC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CB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TW"/>
    </w:rPr>
  </w:style>
  <w:style w:type="character" w:customStyle="1" w:styleId="HTMLPreformattedChar">
    <w:name w:val="HTML Preformatted Char"/>
    <w:basedOn w:val="DefaultParagraphFont"/>
    <w:link w:val="HTMLPreformatted"/>
    <w:uiPriority w:val="99"/>
    <w:rsid w:val="00CB325C"/>
    <w:rPr>
      <w:rFonts w:ascii="Courier New" w:eastAsia="Times New Roman" w:hAnsi="Courier New" w:cs="Courier New"/>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816">
      <w:bodyDiv w:val="1"/>
      <w:marLeft w:val="0"/>
      <w:marRight w:val="0"/>
      <w:marTop w:val="0"/>
      <w:marBottom w:val="0"/>
      <w:divBdr>
        <w:top w:val="none" w:sz="0" w:space="0" w:color="auto"/>
        <w:left w:val="none" w:sz="0" w:space="0" w:color="auto"/>
        <w:bottom w:val="none" w:sz="0" w:space="0" w:color="auto"/>
        <w:right w:val="none" w:sz="0" w:space="0" w:color="auto"/>
      </w:divBdr>
    </w:div>
    <w:div w:id="95181231">
      <w:bodyDiv w:val="1"/>
      <w:marLeft w:val="0"/>
      <w:marRight w:val="0"/>
      <w:marTop w:val="0"/>
      <w:marBottom w:val="0"/>
      <w:divBdr>
        <w:top w:val="none" w:sz="0" w:space="0" w:color="auto"/>
        <w:left w:val="none" w:sz="0" w:space="0" w:color="auto"/>
        <w:bottom w:val="none" w:sz="0" w:space="0" w:color="auto"/>
        <w:right w:val="none" w:sz="0" w:space="0" w:color="auto"/>
      </w:divBdr>
    </w:div>
    <w:div w:id="126900140">
      <w:bodyDiv w:val="1"/>
      <w:marLeft w:val="0"/>
      <w:marRight w:val="0"/>
      <w:marTop w:val="0"/>
      <w:marBottom w:val="0"/>
      <w:divBdr>
        <w:top w:val="none" w:sz="0" w:space="0" w:color="auto"/>
        <w:left w:val="none" w:sz="0" w:space="0" w:color="auto"/>
        <w:bottom w:val="none" w:sz="0" w:space="0" w:color="auto"/>
        <w:right w:val="none" w:sz="0" w:space="0" w:color="auto"/>
      </w:divBdr>
    </w:div>
    <w:div w:id="417944547">
      <w:bodyDiv w:val="1"/>
      <w:marLeft w:val="0"/>
      <w:marRight w:val="0"/>
      <w:marTop w:val="0"/>
      <w:marBottom w:val="0"/>
      <w:divBdr>
        <w:top w:val="none" w:sz="0" w:space="0" w:color="auto"/>
        <w:left w:val="none" w:sz="0" w:space="0" w:color="auto"/>
        <w:bottom w:val="none" w:sz="0" w:space="0" w:color="auto"/>
        <w:right w:val="none" w:sz="0" w:space="0" w:color="auto"/>
      </w:divBdr>
    </w:div>
    <w:div w:id="432550687">
      <w:bodyDiv w:val="1"/>
      <w:marLeft w:val="0"/>
      <w:marRight w:val="0"/>
      <w:marTop w:val="0"/>
      <w:marBottom w:val="0"/>
      <w:divBdr>
        <w:top w:val="none" w:sz="0" w:space="0" w:color="auto"/>
        <w:left w:val="none" w:sz="0" w:space="0" w:color="auto"/>
        <w:bottom w:val="none" w:sz="0" w:space="0" w:color="auto"/>
        <w:right w:val="none" w:sz="0" w:space="0" w:color="auto"/>
      </w:divBdr>
    </w:div>
    <w:div w:id="445658966">
      <w:bodyDiv w:val="1"/>
      <w:marLeft w:val="0"/>
      <w:marRight w:val="0"/>
      <w:marTop w:val="0"/>
      <w:marBottom w:val="0"/>
      <w:divBdr>
        <w:top w:val="none" w:sz="0" w:space="0" w:color="auto"/>
        <w:left w:val="none" w:sz="0" w:space="0" w:color="auto"/>
        <w:bottom w:val="none" w:sz="0" w:space="0" w:color="auto"/>
        <w:right w:val="none" w:sz="0" w:space="0" w:color="auto"/>
      </w:divBdr>
    </w:div>
    <w:div w:id="487095627">
      <w:bodyDiv w:val="1"/>
      <w:marLeft w:val="0"/>
      <w:marRight w:val="0"/>
      <w:marTop w:val="0"/>
      <w:marBottom w:val="0"/>
      <w:divBdr>
        <w:top w:val="none" w:sz="0" w:space="0" w:color="auto"/>
        <w:left w:val="none" w:sz="0" w:space="0" w:color="auto"/>
        <w:bottom w:val="none" w:sz="0" w:space="0" w:color="auto"/>
        <w:right w:val="none" w:sz="0" w:space="0" w:color="auto"/>
      </w:divBdr>
    </w:div>
    <w:div w:id="505285254">
      <w:bodyDiv w:val="1"/>
      <w:marLeft w:val="0"/>
      <w:marRight w:val="0"/>
      <w:marTop w:val="0"/>
      <w:marBottom w:val="0"/>
      <w:divBdr>
        <w:top w:val="none" w:sz="0" w:space="0" w:color="auto"/>
        <w:left w:val="none" w:sz="0" w:space="0" w:color="auto"/>
        <w:bottom w:val="none" w:sz="0" w:space="0" w:color="auto"/>
        <w:right w:val="none" w:sz="0" w:space="0" w:color="auto"/>
      </w:divBdr>
    </w:div>
    <w:div w:id="529612088">
      <w:bodyDiv w:val="1"/>
      <w:marLeft w:val="0"/>
      <w:marRight w:val="0"/>
      <w:marTop w:val="0"/>
      <w:marBottom w:val="0"/>
      <w:divBdr>
        <w:top w:val="none" w:sz="0" w:space="0" w:color="auto"/>
        <w:left w:val="none" w:sz="0" w:space="0" w:color="auto"/>
        <w:bottom w:val="none" w:sz="0" w:space="0" w:color="auto"/>
        <w:right w:val="none" w:sz="0" w:space="0" w:color="auto"/>
      </w:divBdr>
    </w:div>
    <w:div w:id="584070981">
      <w:bodyDiv w:val="1"/>
      <w:marLeft w:val="0"/>
      <w:marRight w:val="0"/>
      <w:marTop w:val="0"/>
      <w:marBottom w:val="0"/>
      <w:divBdr>
        <w:top w:val="none" w:sz="0" w:space="0" w:color="auto"/>
        <w:left w:val="none" w:sz="0" w:space="0" w:color="auto"/>
        <w:bottom w:val="none" w:sz="0" w:space="0" w:color="auto"/>
        <w:right w:val="none" w:sz="0" w:space="0" w:color="auto"/>
      </w:divBdr>
    </w:div>
    <w:div w:id="600338743">
      <w:bodyDiv w:val="1"/>
      <w:marLeft w:val="0"/>
      <w:marRight w:val="0"/>
      <w:marTop w:val="0"/>
      <w:marBottom w:val="0"/>
      <w:divBdr>
        <w:top w:val="none" w:sz="0" w:space="0" w:color="auto"/>
        <w:left w:val="none" w:sz="0" w:space="0" w:color="auto"/>
        <w:bottom w:val="none" w:sz="0" w:space="0" w:color="auto"/>
        <w:right w:val="none" w:sz="0" w:space="0" w:color="auto"/>
      </w:divBdr>
    </w:div>
    <w:div w:id="644625836">
      <w:bodyDiv w:val="1"/>
      <w:marLeft w:val="0"/>
      <w:marRight w:val="0"/>
      <w:marTop w:val="0"/>
      <w:marBottom w:val="0"/>
      <w:divBdr>
        <w:top w:val="none" w:sz="0" w:space="0" w:color="auto"/>
        <w:left w:val="none" w:sz="0" w:space="0" w:color="auto"/>
        <w:bottom w:val="none" w:sz="0" w:space="0" w:color="auto"/>
        <w:right w:val="none" w:sz="0" w:space="0" w:color="auto"/>
      </w:divBdr>
    </w:div>
    <w:div w:id="661394536">
      <w:bodyDiv w:val="1"/>
      <w:marLeft w:val="0"/>
      <w:marRight w:val="0"/>
      <w:marTop w:val="0"/>
      <w:marBottom w:val="0"/>
      <w:divBdr>
        <w:top w:val="none" w:sz="0" w:space="0" w:color="auto"/>
        <w:left w:val="none" w:sz="0" w:space="0" w:color="auto"/>
        <w:bottom w:val="none" w:sz="0" w:space="0" w:color="auto"/>
        <w:right w:val="none" w:sz="0" w:space="0" w:color="auto"/>
      </w:divBdr>
    </w:div>
    <w:div w:id="686834035">
      <w:bodyDiv w:val="1"/>
      <w:marLeft w:val="0"/>
      <w:marRight w:val="0"/>
      <w:marTop w:val="0"/>
      <w:marBottom w:val="0"/>
      <w:divBdr>
        <w:top w:val="none" w:sz="0" w:space="0" w:color="auto"/>
        <w:left w:val="none" w:sz="0" w:space="0" w:color="auto"/>
        <w:bottom w:val="none" w:sz="0" w:space="0" w:color="auto"/>
        <w:right w:val="none" w:sz="0" w:space="0" w:color="auto"/>
      </w:divBdr>
    </w:div>
    <w:div w:id="689841905">
      <w:bodyDiv w:val="1"/>
      <w:marLeft w:val="0"/>
      <w:marRight w:val="0"/>
      <w:marTop w:val="0"/>
      <w:marBottom w:val="0"/>
      <w:divBdr>
        <w:top w:val="none" w:sz="0" w:space="0" w:color="auto"/>
        <w:left w:val="none" w:sz="0" w:space="0" w:color="auto"/>
        <w:bottom w:val="none" w:sz="0" w:space="0" w:color="auto"/>
        <w:right w:val="none" w:sz="0" w:space="0" w:color="auto"/>
      </w:divBdr>
    </w:div>
    <w:div w:id="848452442">
      <w:bodyDiv w:val="1"/>
      <w:marLeft w:val="0"/>
      <w:marRight w:val="0"/>
      <w:marTop w:val="0"/>
      <w:marBottom w:val="0"/>
      <w:divBdr>
        <w:top w:val="none" w:sz="0" w:space="0" w:color="auto"/>
        <w:left w:val="none" w:sz="0" w:space="0" w:color="auto"/>
        <w:bottom w:val="none" w:sz="0" w:space="0" w:color="auto"/>
        <w:right w:val="none" w:sz="0" w:space="0" w:color="auto"/>
      </w:divBdr>
    </w:div>
    <w:div w:id="941180711">
      <w:bodyDiv w:val="1"/>
      <w:marLeft w:val="0"/>
      <w:marRight w:val="0"/>
      <w:marTop w:val="0"/>
      <w:marBottom w:val="0"/>
      <w:divBdr>
        <w:top w:val="none" w:sz="0" w:space="0" w:color="auto"/>
        <w:left w:val="none" w:sz="0" w:space="0" w:color="auto"/>
        <w:bottom w:val="none" w:sz="0" w:space="0" w:color="auto"/>
        <w:right w:val="none" w:sz="0" w:space="0" w:color="auto"/>
      </w:divBdr>
    </w:div>
    <w:div w:id="1051921986">
      <w:bodyDiv w:val="1"/>
      <w:marLeft w:val="0"/>
      <w:marRight w:val="0"/>
      <w:marTop w:val="0"/>
      <w:marBottom w:val="0"/>
      <w:divBdr>
        <w:top w:val="none" w:sz="0" w:space="0" w:color="auto"/>
        <w:left w:val="none" w:sz="0" w:space="0" w:color="auto"/>
        <w:bottom w:val="none" w:sz="0" w:space="0" w:color="auto"/>
        <w:right w:val="none" w:sz="0" w:space="0" w:color="auto"/>
      </w:divBdr>
    </w:div>
    <w:div w:id="1115829376">
      <w:bodyDiv w:val="1"/>
      <w:marLeft w:val="0"/>
      <w:marRight w:val="0"/>
      <w:marTop w:val="0"/>
      <w:marBottom w:val="0"/>
      <w:divBdr>
        <w:top w:val="none" w:sz="0" w:space="0" w:color="auto"/>
        <w:left w:val="none" w:sz="0" w:space="0" w:color="auto"/>
        <w:bottom w:val="none" w:sz="0" w:space="0" w:color="auto"/>
        <w:right w:val="none" w:sz="0" w:space="0" w:color="auto"/>
      </w:divBdr>
    </w:div>
    <w:div w:id="1198545491">
      <w:bodyDiv w:val="1"/>
      <w:marLeft w:val="0"/>
      <w:marRight w:val="0"/>
      <w:marTop w:val="0"/>
      <w:marBottom w:val="0"/>
      <w:divBdr>
        <w:top w:val="none" w:sz="0" w:space="0" w:color="auto"/>
        <w:left w:val="none" w:sz="0" w:space="0" w:color="auto"/>
        <w:bottom w:val="none" w:sz="0" w:space="0" w:color="auto"/>
        <w:right w:val="none" w:sz="0" w:space="0" w:color="auto"/>
      </w:divBdr>
    </w:div>
    <w:div w:id="1253123665">
      <w:bodyDiv w:val="1"/>
      <w:marLeft w:val="0"/>
      <w:marRight w:val="0"/>
      <w:marTop w:val="0"/>
      <w:marBottom w:val="0"/>
      <w:divBdr>
        <w:top w:val="none" w:sz="0" w:space="0" w:color="auto"/>
        <w:left w:val="none" w:sz="0" w:space="0" w:color="auto"/>
        <w:bottom w:val="none" w:sz="0" w:space="0" w:color="auto"/>
        <w:right w:val="none" w:sz="0" w:space="0" w:color="auto"/>
      </w:divBdr>
    </w:div>
    <w:div w:id="1422945889">
      <w:bodyDiv w:val="1"/>
      <w:marLeft w:val="0"/>
      <w:marRight w:val="0"/>
      <w:marTop w:val="0"/>
      <w:marBottom w:val="0"/>
      <w:divBdr>
        <w:top w:val="none" w:sz="0" w:space="0" w:color="auto"/>
        <w:left w:val="none" w:sz="0" w:space="0" w:color="auto"/>
        <w:bottom w:val="none" w:sz="0" w:space="0" w:color="auto"/>
        <w:right w:val="none" w:sz="0" w:space="0" w:color="auto"/>
      </w:divBdr>
      <w:divsChild>
        <w:div w:id="1411584947">
          <w:marLeft w:val="0"/>
          <w:marRight w:val="0"/>
          <w:marTop w:val="0"/>
          <w:marBottom w:val="0"/>
          <w:divBdr>
            <w:top w:val="none" w:sz="0" w:space="0" w:color="auto"/>
            <w:left w:val="none" w:sz="0" w:space="0" w:color="auto"/>
            <w:bottom w:val="none" w:sz="0" w:space="0" w:color="auto"/>
            <w:right w:val="none" w:sz="0" w:space="0" w:color="auto"/>
          </w:divBdr>
          <w:divsChild>
            <w:div w:id="1980262202">
              <w:marLeft w:val="0"/>
              <w:marRight w:val="0"/>
              <w:marTop w:val="0"/>
              <w:marBottom w:val="0"/>
              <w:divBdr>
                <w:top w:val="none" w:sz="0" w:space="0" w:color="auto"/>
                <w:left w:val="none" w:sz="0" w:space="0" w:color="auto"/>
                <w:bottom w:val="none" w:sz="0" w:space="0" w:color="auto"/>
                <w:right w:val="none" w:sz="0" w:space="0" w:color="auto"/>
              </w:divBdr>
              <w:divsChild>
                <w:div w:id="1000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275320">
      <w:bodyDiv w:val="1"/>
      <w:marLeft w:val="0"/>
      <w:marRight w:val="0"/>
      <w:marTop w:val="0"/>
      <w:marBottom w:val="0"/>
      <w:divBdr>
        <w:top w:val="none" w:sz="0" w:space="0" w:color="auto"/>
        <w:left w:val="none" w:sz="0" w:space="0" w:color="auto"/>
        <w:bottom w:val="none" w:sz="0" w:space="0" w:color="auto"/>
        <w:right w:val="none" w:sz="0" w:space="0" w:color="auto"/>
      </w:divBdr>
    </w:div>
    <w:div w:id="1611890521">
      <w:bodyDiv w:val="1"/>
      <w:marLeft w:val="0"/>
      <w:marRight w:val="0"/>
      <w:marTop w:val="0"/>
      <w:marBottom w:val="0"/>
      <w:divBdr>
        <w:top w:val="none" w:sz="0" w:space="0" w:color="auto"/>
        <w:left w:val="none" w:sz="0" w:space="0" w:color="auto"/>
        <w:bottom w:val="none" w:sz="0" w:space="0" w:color="auto"/>
        <w:right w:val="none" w:sz="0" w:space="0" w:color="auto"/>
      </w:divBdr>
    </w:div>
    <w:div w:id="1672835667">
      <w:bodyDiv w:val="1"/>
      <w:marLeft w:val="0"/>
      <w:marRight w:val="0"/>
      <w:marTop w:val="0"/>
      <w:marBottom w:val="0"/>
      <w:divBdr>
        <w:top w:val="none" w:sz="0" w:space="0" w:color="auto"/>
        <w:left w:val="none" w:sz="0" w:space="0" w:color="auto"/>
        <w:bottom w:val="none" w:sz="0" w:space="0" w:color="auto"/>
        <w:right w:val="none" w:sz="0" w:space="0" w:color="auto"/>
      </w:divBdr>
    </w:div>
    <w:div w:id="1817457246">
      <w:bodyDiv w:val="1"/>
      <w:marLeft w:val="0"/>
      <w:marRight w:val="0"/>
      <w:marTop w:val="0"/>
      <w:marBottom w:val="0"/>
      <w:divBdr>
        <w:top w:val="none" w:sz="0" w:space="0" w:color="auto"/>
        <w:left w:val="none" w:sz="0" w:space="0" w:color="auto"/>
        <w:bottom w:val="none" w:sz="0" w:space="0" w:color="auto"/>
        <w:right w:val="none" w:sz="0" w:space="0" w:color="auto"/>
      </w:divBdr>
    </w:div>
    <w:div w:id="1832720390">
      <w:bodyDiv w:val="1"/>
      <w:marLeft w:val="0"/>
      <w:marRight w:val="0"/>
      <w:marTop w:val="0"/>
      <w:marBottom w:val="0"/>
      <w:divBdr>
        <w:top w:val="none" w:sz="0" w:space="0" w:color="auto"/>
        <w:left w:val="none" w:sz="0" w:space="0" w:color="auto"/>
        <w:bottom w:val="none" w:sz="0" w:space="0" w:color="auto"/>
        <w:right w:val="none" w:sz="0" w:space="0" w:color="auto"/>
      </w:divBdr>
    </w:div>
    <w:div w:id="1872498124">
      <w:bodyDiv w:val="1"/>
      <w:marLeft w:val="0"/>
      <w:marRight w:val="0"/>
      <w:marTop w:val="0"/>
      <w:marBottom w:val="0"/>
      <w:divBdr>
        <w:top w:val="none" w:sz="0" w:space="0" w:color="auto"/>
        <w:left w:val="none" w:sz="0" w:space="0" w:color="auto"/>
        <w:bottom w:val="none" w:sz="0" w:space="0" w:color="auto"/>
        <w:right w:val="none" w:sz="0" w:space="0" w:color="auto"/>
      </w:divBdr>
    </w:div>
    <w:div w:id="1878199947">
      <w:bodyDiv w:val="1"/>
      <w:marLeft w:val="0"/>
      <w:marRight w:val="0"/>
      <w:marTop w:val="0"/>
      <w:marBottom w:val="0"/>
      <w:divBdr>
        <w:top w:val="none" w:sz="0" w:space="0" w:color="auto"/>
        <w:left w:val="none" w:sz="0" w:space="0" w:color="auto"/>
        <w:bottom w:val="none" w:sz="0" w:space="0" w:color="auto"/>
        <w:right w:val="none" w:sz="0" w:space="0" w:color="auto"/>
      </w:divBdr>
    </w:div>
    <w:div w:id="1932935277">
      <w:bodyDiv w:val="1"/>
      <w:marLeft w:val="0"/>
      <w:marRight w:val="0"/>
      <w:marTop w:val="0"/>
      <w:marBottom w:val="0"/>
      <w:divBdr>
        <w:top w:val="none" w:sz="0" w:space="0" w:color="auto"/>
        <w:left w:val="none" w:sz="0" w:space="0" w:color="auto"/>
        <w:bottom w:val="none" w:sz="0" w:space="0" w:color="auto"/>
        <w:right w:val="none" w:sz="0" w:space="0" w:color="auto"/>
      </w:divBdr>
    </w:div>
    <w:div w:id="1956473823">
      <w:bodyDiv w:val="1"/>
      <w:marLeft w:val="0"/>
      <w:marRight w:val="0"/>
      <w:marTop w:val="0"/>
      <w:marBottom w:val="0"/>
      <w:divBdr>
        <w:top w:val="none" w:sz="0" w:space="0" w:color="auto"/>
        <w:left w:val="none" w:sz="0" w:space="0" w:color="auto"/>
        <w:bottom w:val="none" w:sz="0" w:space="0" w:color="auto"/>
        <w:right w:val="none" w:sz="0" w:space="0" w:color="auto"/>
      </w:divBdr>
    </w:div>
    <w:div w:id="1963614305">
      <w:bodyDiv w:val="1"/>
      <w:marLeft w:val="0"/>
      <w:marRight w:val="0"/>
      <w:marTop w:val="0"/>
      <w:marBottom w:val="0"/>
      <w:divBdr>
        <w:top w:val="none" w:sz="0" w:space="0" w:color="auto"/>
        <w:left w:val="none" w:sz="0" w:space="0" w:color="auto"/>
        <w:bottom w:val="none" w:sz="0" w:space="0" w:color="auto"/>
        <w:right w:val="none" w:sz="0" w:space="0" w:color="auto"/>
      </w:divBdr>
    </w:div>
    <w:div w:id="1967077176">
      <w:bodyDiv w:val="1"/>
      <w:marLeft w:val="0"/>
      <w:marRight w:val="0"/>
      <w:marTop w:val="0"/>
      <w:marBottom w:val="0"/>
      <w:divBdr>
        <w:top w:val="none" w:sz="0" w:space="0" w:color="auto"/>
        <w:left w:val="none" w:sz="0" w:space="0" w:color="auto"/>
        <w:bottom w:val="none" w:sz="0" w:space="0" w:color="auto"/>
        <w:right w:val="none" w:sz="0" w:space="0" w:color="auto"/>
      </w:divBdr>
    </w:div>
    <w:div w:id="2009823810">
      <w:bodyDiv w:val="1"/>
      <w:marLeft w:val="0"/>
      <w:marRight w:val="0"/>
      <w:marTop w:val="0"/>
      <w:marBottom w:val="0"/>
      <w:divBdr>
        <w:top w:val="none" w:sz="0" w:space="0" w:color="auto"/>
        <w:left w:val="none" w:sz="0" w:space="0" w:color="auto"/>
        <w:bottom w:val="none" w:sz="0" w:space="0" w:color="auto"/>
        <w:right w:val="none" w:sz="0" w:space="0" w:color="auto"/>
      </w:divBdr>
    </w:div>
    <w:div w:id="2011566000">
      <w:bodyDiv w:val="1"/>
      <w:marLeft w:val="0"/>
      <w:marRight w:val="0"/>
      <w:marTop w:val="0"/>
      <w:marBottom w:val="0"/>
      <w:divBdr>
        <w:top w:val="none" w:sz="0" w:space="0" w:color="auto"/>
        <w:left w:val="none" w:sz="0" w:space="0" w:color="auto"/>
        <w:bottom w:val="none" w:sz="0" w:space="0" w:color="auto"/>
        <w:right w:val="none" w:sz="0" w:space="0" w:color="auto"/>
      </w:divBdr>
    </w:div>
    <w:div w:id="2043044355">
      <w:bodyDiv w:val="1"/>
      <w:marLeft w:val="0"/>
      <w:marRight w:val="0"/>
      <w:marTop w:val="0"/>
      <w:marBottom w:val="0"/>
      <w:divBdr>
        <w:top w:val="none" w:sz="0" w:space="0" w:color="auto"/>
        <w:left w:val="none" w:sz="0" w:space="0" w:color="auto"/>
        <w:bottom w:val="none" w:sz="0" w:space="0" w:color="auto"/>
        <w:right w:val="none" w:sz="0" w:space="0" w:color="auto"/>
      </w:divBdr>
    </w:div>
    <w:div w:id="2094274375">
      <w:bodyDiv w:val="1"/>
      <w:marLeft w:val="0"/>
      <w:marRight w:val="0"/>
      <w:marTop w:val="0"/>
      <w:marBottom w:val="0"/>
      <w:divBdr>
        <w:top w:val="none" w:sz="0" w:space="0" w:color="auto"/>
        <w:left w:val="none" w:sz="0" w:space="0" w:color="auto"/>
        <w:bottom w:val="none" w:sz="0" w:space="0" w:color="auto"/>
        <w:right w:val="none" w:sz="0" w:space="0" w:color="auto"/>
      </w:divBdr>
    </w:div>
    <w:div w:id="209789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kbedree@ucla.edu" TargetMode="External"/><Relationship Id="rId13" Type="http://schemas.microsoft.com/office/2018/08/relationships/commentsExtensible" Target="commentsExtensible.xml"/><Relationship Id="rId18" Type="http://schemas.openxmlformats.org/officeDocument/2006/relationships/image" Target="media/image5.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www.homd.org/ftp/NGS_Pipeline/Species_Level_BLASTN/" TargetMode="External"/><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mailto:wshi@forsyth.org" TargetMode="External"/><Relationship Id="rId14" Type="http://schemas.openxmlformats.org/officeDocument/2006/relationships/image" Target="media/image1.tiff"/><Relationship Id="rId22" Type="http://schemas.openxmlformats.org/officeDocument/2006/relationships/image" Target="media/image9.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2D479F-B698-4A07-9E07-9F26AF286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5947</TotalTime>
  <Pages>28</Pages>
  <Words>30373</Words>
  <Characters>173131</Characters>
  <Application>Microsoft Office Word</Application>
  <DocSecurity>0</DocSecurity>
  <Lines>1442</Lines>
  <Paragraphs>406</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Key Words: Microbiome – International Space Station – Rodent Research – Microgra</vt:lpstr>
      <vt:lpstr/>
      <vt:lpstr/>
      <vt:lpstr/>
    </vt:vector>
  </TitlesOfParts>
  <Company/>
  <LinksUpToDate>false</LinksUpToDate>
  <CharactersWithSpaces>203098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Bedree</dc:creator>
  <cp:keywords/>
  <dc:description/>
  <cp:lastModifiedBy>Joseph Bedree</cp:lastModifiedBy>
  <cp:revision>237</cp:revision>
  <dcterms:created xsi:type="dcterms:W3CDTF">2021-05-03T19:04:00Z</dcterms:created>
  <dcterms:modified xsi:type="dcterms:W3CDTF">2021-05-11T19:23:00Z</dcterms:modified>
</cp:coreProperties>
</file>